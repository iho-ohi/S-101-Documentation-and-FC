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2E6ED" w14:textId="77777777" w:rsidR="00092544" w:rsidRPr="00314E34" w:rsidRDefault="00092544" w:rsidP="00C128E3">
      <w:pPr>
        <w:spacing w:after="0" w:line="240" w:lineRule="auto"/>
        <w:jc w:val="left"/>
      </w:pPr>
      <w:r w:rsidRPr="00314E34">
        <w:rPr>
          <w:noProof/>
          <w:lang w:eastAsia="fr-FR"/>
        </w:rPr>
        <mc:AlternateContent>
          <mc:Choice Requires="wpg">
            <w:drawing>
              <wp:anchor distT="0" distB="0" distL="114300" distR="114300" simplePos="0" relativeHeight="251658240"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3F6A7468" w:rsidR="003358BD" w:rsidRPr="009237DD" w:rsidRDefault="003358BD" w:rsidP="00092544">
                              <w:pPr>
                                <w:pStyle w:val="Basisalinea"/>
                                <w:suppressAutoHyphens/>
                                <w:spacing w:line="240" w:lineRule="auto"/>
                                <w:rPr>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r w:rsidR="00792F8D">
                                <w:rPr>
                                  <w:rFonts w:ascii="Arial" w:hAnsi="Arial" w:cs="HelveticaNeueLT Std Med"/>
                                  <w:b/>
                                  <w:color w:val="00004C"/>
                                  <w:sz w:val="28"/>
                                  <w:szCs w:val="28"/>
                                  <w:lang w:val="en-GB"/>
                                </w:rPr>
                                <w:t>2.</w:t>
                              </w:r>
                              <w:del w:id="0" w:author="Jeff Wootton" w:date="2025-02-10T10:05:00Z" w16du:dateUtc="2025-02-10T09:05:00Z">
                                <w:r w:rsidR="00792F8D" w:rsidDel="00AF3343">
                                  <w:rPr>
                                    <w:rFonts w:ascii="Arial" w:hAnsi="Arial" w:cs="HelveticaNeueLT Std Med"/>
                                    <w:b/>
                                    <w:color w:val="00004C"/>
                                    <w:sz w:val="28"/>
                                    <w:szCs w:val="28"/>
                                    <w:lang w:val="en-GB"/>
                                  </w:rPr>
                                  <w:delText>0</w:delText>
                                </w:r>
                              </w:del>
                              <w:ins w:id="1" w:author="Jeff Wootton" w:date="2025-02-10T10:05:00Z" w16du:dateUtc="2025-02-10T09:05:00Z">
                                <w:r w:rsidR="00AF3343">
                                  <w:rPr>
                                    <w:rFonts w:ascii="Arial" w:hAnsi="Arial" w:cs="HelveticaNeueLT Std Med"/>
                                    <w:b/>
                                    <w:color w:val="00004C"/>
                                    <w:sz w:val="28"/>
                                    <w:szCs w:val="28"/>
                                    <w:lang w:val="en-GB"/>
                                  </w:rPr>
                                  <w:t>1</w:t>
                                </w:r>
                              </w:ins>
                              <w:r w:rsidR="00792F8D">
                                <w:rPr>
                                  <w:rFonts w:ascii="Arial" w:hAnsi="Arial" w:cs="HelveticaNeueLT Std Med"/>
                                  <w:b/>
                                  <w:color w:val="00004C"/>
                                  <w:sz w:val="28"/>
                                  <w:szCs w:val="28"/>
                                  <w:lang w:val="en-GB"/>
                                </w:rPr>
                                <w:t>.0</w:t>
                              </w:r>
                              <w:ins w:id="2" w:author="Jeff Wootton" w:date="2025-02-10T10:05:00Z" w16du:dateUtc="2025-02-10T09:05:00Z">
                                <w:r w:rsidR="00AF3343">
                                  <w:rPr>
                                    <w:rFonts w:ascii="Arial" w:hAnsi="Arial" w:cs="HelveticaNeueLT Std Med"/>
                                    <w:b/>
                                    <w:color w:val="00004C"/>
                                    <w:sz w:val="28"/>
                                    <w:szCs w:val="28"/>
                                    <w:lang w:val="en-GB"/>
                                  </w:rPr>
                                  <w:t>.2025</w:t>
                                </w:r>
                              </w:ins>
                              <w:ins w:id="3" w:author="Jeff Wootton" w:date="2025-12-21T14:44:00Z" w16du:dateUtc="2025-12-21T13:44:00Z">
                                <w:r w:rsidR="00CD18A7">
                                  <w:rPr>
                                    <w:rFonts w:ascii="Arial" w:hAnsi="Arial" w:cs="HelveticaNeueLT Std Med"/>
                                    <w:b/>
                                    <w:color w:val="00004C"/>
                                    <w:sz w:val="28"/>
                                    <w:szCs w:val="28"/>
                                    <w:lang w:val="en-GB"/>
                                  </w:rPr>
                                  <w:t>1221</w:t>
                                </w:r>
                              </w:ins>
                              <w:r w:rsidR="00DE27D7" w:rsidRPr="009237DD">
                                <w:rPr>
                                  <w:rFonts w:ascii="Arial" w:hAnsi="Arial" w:cs="HelveticaNeueLT Std Med"/>
                                  <w:b/>
                                  <w:color w:val="00004C"/>
                                  <w:sz w:val="28"/>
                                  <w:szCs w:val="28"/>
                                  <w:lang w:val="en-GB"/>
                                </w:rPr>
                                <w:t xml:space="preserve"> </w:t>
                              </w:r>
                              <w:r w:rsidRPr="009237DD">
                                <w:rPr>
                                  <w:rFonts w:ascii="Arial" w:hAnsi="Arial" w:cs="HelveticaNeueLT Std Med"/>
                                  <w:b/>
                                  <w:color w:val="00004C"/>
                                  <w:sz w:val="28"/>
                                  <w:szCs w:val="28"/>
                                  <w:lang w:val="en-GB"/>
                                </w:rPr>
                                <w:t xml:space="preserve">– </w:t>
                              </w:r>
                              <w:del w:id="4" w:author="Jeff Wootton" w:date="2025-02-10T10:06:00Z" w16du:dateUtc="2025-02-10T09:06:00Z">
                                <w:r w:rsidR="002D4DA7" w:rsidDel="00B91F65">
                                  <w:rPr>
                                    <w:rFonts w:ascii="Arial" w:hAnsi="Arial" w:cs="HelveticaNeueLT Std Med"/>
                                    <w:b/>
                                    <w:color w:val="00004C"/>
                                    <w:sz w:val="28"/>
                                    <w:szCs w:val="28"/>
                                    <w:lang w:val="en-GB"/>
                                  </w:rPr>
                                  <w:delText>December</w:delText>
                                </w:r>
                                <w:r w:rsidRPr="009237DD" w:rsidDel="00B91F65">
                                  <w:rPr>
                                    <w:rFonts w:ascii="Arial" w:hAnsi="Arial" w:cs="HelveticaNeueLT Std Med"/>
                                    <w:b/>
                                    <w:color w:val="00004C"/>
                                    <w:sz w:val="28"/>
                                    <w:szCs w:val="28"/>
                                    <w:lang w:val="en-GB"/>
                                  </w:rPr>
                                  <w:delText xml:space="preserve"> </w:delText>
                                </w:r>
                              </w:del>
                              <w:proofErr w:type="spellStart"/>
                              <w:ins w:id="5" w:author="Jeff Wootton" w:date="2025-02-10T10:06:00Z" w16du:dateUtc="2025-02-10T09:06:00Z">
                                <w:r w:rsidR="00B91F65">
                                  <w:rPr>
                                    <w:rFonts w:ascii="Arial" w:hAnsi="Arial" w:cs="HelveticaNeueLT Std Med"/>
                                    <w:b/>
                                    <w:color w:val="00004C"/>
                                    <w:sz w:val="28"/>
                                    <w:szCs w:val="28"/>
                                    <w:lang w:val="en-GB"/>
                                  </w:rPr>
                                  <w:t>Xxxx</w:t>
                                </w:r>
                                <w:proofErr w:type="spellEnd"/>
                                <w:r w:rsidR="00B91F65" w:rsidRPr="009237DD">
                                  <w:rPr>
                                    <w:rFonts w:ascii="Arial" w:hAnsi="Arial" w:cs="HelveticaNeueLT Std Med"/>
                                    <w:b/>
                                    <w:color w:val="00004C"/>
                                    <w:sz w:val="28"/>
                                    <w:szCs w:val="28"/>
                                    <w:lang w:val="en-GB"/>
                                  </w:rPr>
                                  <w:t xml:space="preserve"> </w:t>
                                </w:r>
                              </w:ins>
                              <w:del w:id="6" w:author="Jeff Wootton" w:date="2025-02-10T10:06:00Z" w16du:dateUtc="2025-02-10T09:06:00Z">
                                <w:r w:rsidR="00DE27D7" w:rsidRPr="009237DD" w:rsidDel="00B91F65">
                                  <w:rPr>
                                    <w:rFonts w:ascii="Arial" w:hAnsi="Arial" w:cs="HelveticaNeueLT Std Med"/>
                                    <w:b/>
                                    <w:color w:val="00004C"/>
                                    <w:sz w:val="28"/>
                                    <w:szCs w:val="28"/>
                                    <w:lang w:val="en-GB"/>
                                  </w:rPr>
                                  <w:delText>2024</w:delText>
                                </w:r>
                              </w:del>
                              <w:ins w:id="7" w:author="Jeff Wootton" w:date="2025-02-10T10:06:00Z" w16du:dateUtc="2025-02-10T09:06:00Z">
                                <w:r w:rsidR="00B91F65" w:rsidRPr="009237DD">
                                  <w:rPr>
                                    <w:rFonts w:ascii="Arial" w:hAnsi="Arial" w:cs="HelveticaNeueLT Std Med"/>
                                    <w:b/>
                                    <w:color w:val="00004C"/>
                                    <w:sz w:val="28"/>
                                    <w:szCs w:val="28"/>
                                    <w:lang w:val="en-GB"/>
                                  </w:rPr>
                                  <w:t>202</w:t>
                                </w:r>
                                <w:r w:rsidR="00B91F65">
                                  <w:rPr>
                                    <w:rFonts w:ascii="Arial" w:hAnsi="Arial" w:cs="HelveticaNeueLT Std Med"/>
                                    <w:b/>
                                    <w:color w:val="00004C"/>
                                    <w:sz w:val="28"/>
                                    <w:szCs w:val="28"/>
                                    <w:lang w:val="en-GB"/>
                                  </w:rPr>
                                  <w:t>5</w:t>
                                </w:r>
                              </w:ins>
                            </w:p>
                            <w:p w14:paraId="18397177" w14:textId="77777777"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8240;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3F6A7468" w:rsidR="003358BD" w:rsidRPr="009237DD" w:rsidRDefault="003358BD" w:rsidP="00092544">
                        <w:pPr>
                          <w:pStyle w:val="Basisalinea"/>
                          <w:suppressAutoHyphens/>
                          <w:spacing w:line="240" w:lineRule="auto"/>
                          <w:rPr>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r w:rsidR="00792F8D">
                          <w:rPr>
                            <w:rFonts w:ascii="Arial" w:hAnsi="Arial" w:cs="HelveticaNeueLT Std Med"/>
                            <w:b/>
                            <w:color w:val="00004C"/>
                            <w:sz w:val="28"/>
                            <w:szCs w:val="28"/>
                            <w:lang w:val="en-GB"/>
                          </w:rPr>
                          <w:t>2.</w:t>
                        </w:r>
                        <w:del w:id="8" w:author="Jeff Wootton" w:date="2025-02-10T10:05:00Z" w16du:dateUtc="2025-02-10T09:05:00Z">
                          <w:r w:rsidR="00792F8D" w:rsidDel="00AF3343">
                            <w:rPr>
                              <w:rFonts w:ascii="Arial" w:hAnsi="Arial" w:cs="HelveticaNeueLT Std Med"/>
                              <w:b/>
                              <w:color w:val="00004C"/>
                              <w:sz w:val="28"/>
                              <w:szCs w:val="28"/>
                              <w:lang w:val="en-GB"/>
                            </w:rPr>
                            <w:delText>0</w:delText>
                          </w:r>
                        </w:del>
                        <w:ins w:id="9" w:author="Jeff Wootton" w:date="2025-02-10T10:05:00Z" w16du:dateUtc="2025-02-10T09:05:00Z">
                          <w:r w:rsidR="00AF3343">
                            <w:rPr>
                              <w:rFonts w:ascii="Arial" w:hAnsi="Arial" w:cs="HelveticaNeueLT Std Med"/>
                              <w:b/>
                              <w:color w:val="00004C"/>
                              <w:sz w:val="28"/>
                              <w:szCs w:val="28"/>
                              <w:lang w:val="en-GB"/>
                            </w:rPr>
                            <w:t>1</w:t>
                          </w:r>
                        </w:ins>
                        <w:r w:rsidR="00792F8D">
                          <w:rPr>
                            <w:rFonts w:ascii="Arial" w:hAnsi="Arial" w:cs="HelveticaNeueLT Std Med"/>
                            <w:b/>
                            <w:color w:val="00004C"/>
                            <w:sz w:val="28"/>
                            <w:szCs w:val="28"/>
                            <w:lang w:val="en-GB"/>
                          </w:rPr>
                          <w:t>.0</w:t>
                        </w:r>
                        <w:ins w:id="10" w:author="Jeff Wootton" w:date="2025-02-10T10:05:00Z" w16du:dateUtc="2025-02-10T09:05:00Z">
                          <w:r w:rsidR="00AF3343">
                            <w:rPr>
                              <w:rFonts w:ascii="Arial" w:hAnsi="Arial" w:cs="HelveticaNeueLT Std Med"/>
                              <w:b/>
                              <w:color w:val="00004C"/>
                              <w:sz w:val="28"/>
                              <w:szCs w:val="28"/>
                              <w:lang w:val="en-GB"/>
                            </w:rPr>
                            <w:t>.2025</w:t>
                          </w:r>
                        </w:ins>
                        <w:ins w:id="11" w:author="Jeff Wootton" w:date="2025-12-21T14:44:00Z" w16du:dateUtc="2025-12-21T13:44:00Z">
                          <w:r w:rsidR="00CD18A7">
                            <w:rPr>
                              <w:rFonts w:ascii="Arial" w:hAnsi="Arial" w:cs="HelveticaNeueLT Std Med"/>
                              <w:b/>
                              <w:color w:val="00004C"/>
                              <w:sz w:val="28"/>
                              <w:szCs w:val="28"/>
                              <w:lang w:val="en-GB"/>
                            </w:rPr>
                            <w:t>1221</w:t>
                          </w:r>
                        </w:ins>
                        <w:r w:rsidR="00DE27D7" w:rsidRPr="009237DD">
                          <w:rPr>
                            <w:rFonts w:ascii="Arial" w:hAnsi="Arial" w:cs="HelveticaNeueLT Std Med"/>
                            <w:b/>
                            <w:color w:val="00004C"/>
                            <w:sz w:val="28"/>
                            <w:szCs w:val="28"/>
                            <w:lang w:val="en-GB"/>
                          </w:rPr>
                          <w:t xml:space="preserve"> </w:t>
                        </w:r>
                        <w:r w:rsidRPr="009237DD">
                          <w:rPr>
                            <w:rFonts w:ascii="Arial" w:hAnsi="Arial" w:cs="HelveticaNeueLT Std Med"/>
                            <w:b/>
                            <w:color w:val="00004C"/>
                            <w:sz w:val="28"/>
                            <w:szCs w:val="28"/>
                            <w:lang w:val="en-GB"/>
                          </w:rPr>
                          <w:t xml:space="preserve">– </w:t>
                        </w:r>
                        <w:del w:id="12" w:author="Jeff Wootton" w:date="2025-02-10T10:06:00Z" w16du:dateUtc="2025-02-10T09:06:00Z">
                          <w:r w:rsidR="002D4DA7" w:rsidDel="00B91F65">
                            <w:rPr>
                              <w:rFonts w:ascii="Arial" w:hAnsi="Arial" w:cs="HelveticaNeueLT Std Med"/>
                              <w:b/>
                              <w:color w:val="00004C"/>
                              <w:sz w:val="28"/>
                              <w:szCs w:val="28"/>
                              <w:lang w:val="en-GB"/>
                            </w:rPr>
                            <w:delText>December</w:delText>
                          </w:r>
                          <w:r w:rsidRPr="009237DD" w:rsidDel="00B91F65">
                            <w:rPr>
                              <w:rFonts w:ascii="Arial" w:hAnsi="Arial" w:cs="HelveticaNeueLT Std Med"/>
                              <w:b/>
                              <w:color w:val="00004C"/>
                              <w:sz w:val="28"/>
                              <w:szCs w:val="28"/>
                              <w:lang w:val="en-GB"/>
                            </w:rPr>
                            <w:delText xml:space="preserve"> </w:delText>
                          </w:r>
                        </w:del>
                        <w:proofErr w:type="spellStart"/>
                        <w:ins w:id="13" w:author="Jeff Wootton" w:date="2025-02-10T10:06:00Z" w16du:dateUtc="2025-02-10T09:06:00Z">
                          <w:r w:rsidR="00B91F65">
                            <w:rPr>
                              <w:rFonts w:ascii="Arial" w:hAnsi="Arial" w:cs="HelveticaNeueLT Std Med"/>
                              <w:b/>
                              <w:color w:val="00004C"/>
                              <w:sz w:val="28"/>
                              <w:szCs w:val="28"/>
                              <w:lang w:val="en-GB"/>
                            </w:rPr>
                            <w:t>Xxxx</w:t>
                          </w:r>
                          <w:proofErr w:type="spellEnd"/>
                          <w:r w:rsidR="00B91F65" w:rsidRPr="009237DD">
                            <w:rPr>
                              <w:rFonts w:ascii="Arial" w:hAnsi="Arial" w:cs="HelveticaNeueLT Std Med"/>
                              <w:b/>
                              <w:color w:val="00004C"/>
                              <w:sz w:val="28"/>
                              <w:szCs w:val="28"/>
                              <w:lang w:val="en-GB"/>
                            </w:rPr>
                            <w:t xml:space="preserve"> </w:t>
                          </w:r>
                        </w:ins>
                        <w:del w:id="14" w:author="Jeff Wootton" w:date="2025-02-10T10:06:00Z" w16du:dateUtc="2025-02-10T09:06:00Z">
                          <w:r w:rsidR="00DE27D7" w:rsidRPr="009237DD" w:rsidDel="00B91F65">
                            <w:rPr>
                              <w:rFonts w:ascii="Arial" w:hAnsi="Arial" w:cs="HelveticaNeueLT Std Med"/>
                              <w:b/>
                              <w:color w:val="00004C"/>
                              <w:sz w:val="28"/>
                              <w:szCs w:val="28"/>
                              <w:lang w:val="en-GB"/>
                            </w:rPr>
                            <w:delText>2024</w:delText>
                          </w:r>
                        </w:del>
                        <w:ins w:id="15" w:author="Jeff Wootton" w:date="2025-02-10T10:06:00Z" w16du:dateUtc="2025-02-10T09:06:00Z">
                          <w:r w:rsidR="00B91F65" w:rsidRPr="009237DD">
                            <w:rPr>
                              <w:rFonts w:ascii="Arial" w:hAnsi="Arial" w:cs="HelveticaNeueLT Std Med"/>
                              <w:b/>
                              <w:color w:val="00004C"/>
                              <w:sz w:val="28"/>
                              <w:szCs w:val="28"/>
                              <w:lang w:val="en-GB"/>
                            </w:rPr>
                            <w:t>202</w:t>
                          </w:r>
                          <w:r w:rsidR="00B91F65">
                            <w:rPr>
                              <w:rFonts w:ascii="Arial" w:hAnsi="Arial" w:cs="HelveticaNeueLT Std Med"/>
                              <w:b/>
                              <w:color w:val="00004C"/>
                              <w:sz w:val="28"/>
                              <w:szCs w:val="28"/>
                              <w:lang w:val="en-GB"/>
                            </w:rPr>
                            <w:t>5</w:t>
                          </w:r>
                        </w:ins>
                      </w:p>
                      <w:p w14:paraId="18397177" w14:textId="77777777"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314E34">
        <w:tab/>
        <w:t xml:space="preserve"> </w:t>
      </w:r>
    </w:p>
    <w:p w14:paraId="22E20FFB" w14:textId="77777777" w:rsidR="00092544" w:rsidRPr="00314E34" w:rsidRDefault="00092544" w:rsidP="00C128E3">
      <w:pPr>
        <w:spacing w:after="160" w:line="240" w:lineRule="auto"/>
        <w:jc w:val="left"/>
      </w:pPr>
      <w:r w:rsidRPr="00314E34">
        <w:br w:type="page"/>
      </w:r>
    </w:p>
    <w:p w14:paraId="630AB18C" w14:textId="28AB4A3D" w:rsidR="00BD1032" w:rsidRPr="00314E34"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314E34" w14:paraId="3FEBD2ED" w14:textId="77777777" w:rsidTr="007C6390">
        <w:tc>
          <w:tcPr>
            <w:tcW w:w="9253" w:type="dxa"/>
            <w:tcBorders>
              <w:top w:val="single" w:sz="4" w:space="0" w:color="000000"/>
            </w:tcBorders>
          </w:tcPr>
          <w:p w14:paraId="0E6E7E31" w14:textId="451F8397" w:rsidR="00BD1032" w:rsidRPr="00314E34"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rPr>
            </w:pPr>
            <w:r w:rsidRPr="00314E34">
              <w:rPr>
                <w:rFonts w:ascii="Helvetica" w:hAnsi="Helvetica" w:cs="Helvetica"/>
                <w:sz w:val="22"/>
                <w:szCs w:val="22"/>
              </w:rPr>
              <w:t xml:space="preserve">© </w:t>
            </w:r>
            <w:r w:rsidRPr="00314E34">
              <w:rPr>
                <w:rFonts w:ascii="Helvetica" w:hAnsi="Helvetica"/>
                <w:sz w:val="22"/>
                <w:szCs w:val="22"/>
              </w:rPr>
              <w:t xml:space="preserve">Copyright International Hydrographic Organization </w:t>
            </w:r>
            <w:del w:id="16" w:author="Jeff Wootton" w:date="2025-02-10T10:06:00Z" w16du:dateUtc="2025-02-10T09:06:00Z">
              <w:r w:rsidR="00DE27D7" w:rsidRPr="00314E34" w:rsidDel="00B91F65">
                <w:rPr>
                  <w:rFonts w:ascii="Helvetica" w:hAnsi="Helvetica"/>
                  <w:sz w:val="22"/>
                  <w:szCs w:val="22"/>
                </w:rPr>
                <w:delText>2024</w:delText>
              </w:r>
            </w:del>
            <w:ins w:id="17" w:author="Jeff Wootton" w:date="2025-02-10T10:06:00Z" w16du:dateUtc="2025-02-10T09:06:00Z">
              <w:r w:rsidR="00B91F65" w:rsidRPr="00314E34">
                <w:rPr>
                  <w:rFonts w:ascii="Helvetica" w:hAnsi="Helvetica"/>
                  <w:sz w:val="22"/>
                  <w:szCs w:val="22"/>
                </w:rPr>
                <w:t>2025</w:t>
              </w:r>
            </w:ins>
          </w:p>
        </w:tc>
      </w:tr>
      <w:tr w:rsidR="00BD1032" w:rsidRPr="00314E34" w14:paraId="23F5DA83" w14:textId="77777777" w:rsidTr="007C6390">
        <w:tc>
          <w:tcPr>
            <w:tcW w:w="9253" w:type="dxa"/>
          </w:tcPr>
          <w:p w14:paraId="5507B69F" w14:textId="77777777" w:rsidR="00BD1032" w:rsidRPr="00314E34" w:rsidRDefault="00BD1032" w:rsidP="00C128E3">
            <w:pPr>
              <w:pStyle w:val="Default"/>
              <w:spacing w:before="120" w:after="120" w:line="240" w:lineRule="auto"/>
              <w:ind w:left="317" w:right="390"/>
              <w:jc w:val="both"/>
              <w:rPr>
                <w:color w:val="auto"/>
                <w:sz w:val="20"/>
                <w:szCs w:val="20"/>
                <w:lang w:val="en-GB"/>
              </w:rPr>
            </w:pPr>
            <w:r w:rsidRPr="00314E34">
              <w:rPr>
                <w:color w:val="auto"/>
                <w:sz w:val="20"/>
                <w:szCs w:val="20"/>
                <w:lang w:val="en-GB"/>
              </w:rPr>
              <w:t xml:space="preserve">This work is copyright. Apart from any use permitted in accordance with the </w:t>
            </w:r>
            <w:hyperlink r:id="rId18" w:history="1">
              <w:r w:rsidRPr="00314E34">
                <w:rPr>
                  <w:color w:val="auto"/>
                  <w:sz w:val="20"/>
                  <w:szCs w:val="20"/>
                  <w:lang w:val="en-GB"/>
                </w:rPr>
                <w:t>Berne Convention for the Protection of Literary and Artistic Works</w:t>
              </w:r>
            </w:hyperlink>
            <w:r w:rsidRPr="00314E34">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BD1032" w:rsidRPr="00314E34" w14:paraId="2BC46B08" w14:textId="77777777" w:rsidTr="007C6390">
        <w:tc>
          <w:tcPr>
            <w:tcW w:w="9253" w:type="dxa"/>
          </w:tcPr>
          <w:p w14:paraId="29CCAAE2" w14:textId="77777777" w:rsidR="00BD1032" w:rsidRPr="00314E34" w:rsidRDefault="00BD1032" w:rsidP="00C128E3">
            <w:pPr>
              <w:pStyle w:val="Default"/>
              <w:spacing w:before="120" w:after="120" w:line="240" w:lineRule="auto"/>
              <w:ind w:left="317" w:right="390"/>
              <w:jc w:val="both"/>
              <w:rPr>
                <w:color w:val="auto"/>
                <w:sz w:val="20"/>
                <w:szCs w:val="20"/>
                <w:lang w:val="en-GB"/>
              </w:rPr>
            </w:pPr>
            <w:r w:rsidRPr="00314E34">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BD1032" w:rsidRPr="00314E34" w14:paraId="3831E7DB" w14:textId="77777777" w:rsidTr="007C6390">
        <w:tc>
          <w:tcPr>
            <w:tcW w:w="9253" w:type="dxa"/>
          </w:tcPr>
          <w:p w14:paraId="294ADDF6" w14:textId="77777777" w:rsidR="00BD1032" w:rsidRPr="00314E34" w:rsidRDefault="00BD1032" w:rsidP="00C128E3">
            <w:pPr>
              <w:autoSpaceDE w:val="0"/>
              <w:autoSpaceDN w:val="0"/>
              <w:adjustRightInd w:val="0"/>
              <w:spacing w:before="120" w:after="120" w:line="240" w:lineRule="auto"/>
              <w:ind w:left="317" w:right="390"/>
              <w:rPr>
                <w:rFonts w:cs="Arial"/>
              </w:rPr>
            </w:pPr>
            <w:r w:rsidRPr="00314E34">
              <w:rPr>
                <w:rFonts w:cs="Arial"/>
              </w:rPr>
              <w:t>In the event that this document or partial material from this document is reproduced, translated or distributed under the terms described above, the following statements are to be included:</w:t>
            </w:r>
          </w:p>
        </w:tc>
      </w:tr>
      <w:tr w:rsidR="00BD1032" w:rsidRPr="00314E34" w14:paraId="10646906" w14:textId="77777777" w:rsidTr="007C6390">
        <w:tc>
          <w:tcPr>
            <w:tcW w:w="9253" w:type="dxa"/>
          </w:tcPr>
          <w:p w14:paraId="6D988CF4" w14:textId="77777777" w:rsidR="00BD1032" w:rsidRPr="00314E34" w:rsidRDefault="00BD1032" w:rsidP="00C128E3">
            <w:pPr>
              <w:autoSpaceDE w:val="0"/>
              <w:autoSpaceDN w:val="0"/>
              <w:adjustRightInd w:val="0"/>
              <w:spacing w:before="120" w:after="120" w:line="240" w:lineRule="auto"/>
              <w:ind w:left="600" w:right="924"/>
              <w:rPr>
                <w:rFonts w:ascii="Calibri" w:hAnsi="Calibri" w:cs="Arial"/>
                <w:i/>
              </w:rPr>
            </w:pPr>
            <w:r w:rsidRPr="00314E34">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BD1032" w:rsidRPr="00314E34" w14:paraId="5F16EAF6" w14:textId="77777777" w:rsidTr="007C6390">
        <w:trPr>
          <w:trHeight w:val="2312"/>
        </w:trPr>
        <w:tc>
          <w:tcPr>
            <w:tcW w:w="9253" w:type="dxa"/>
            <w:tcBorders>
              <w:bottom w:val="single" w:sz="4" w:space="0" w:color="000000"/>
            </w:tcBorders>
          </w:tcPr>
          <w:p w14:paraId="771DD2BC" w14:textId="77777777" w:rsidR="00BD1032" w:rsidRPr="00314E34" w:rsidRDefault="00BD1032" w:rsidP="00C128E3">
            <w:pPr>
              <w:autoSpaceDE w:val="0"/>
              <w:autoSpaceDN w:val="0"/>
              <w:adjustRightInd w:val="0"/>
              <w:spacing w:before="120" w:after="120" w:line="240" w:lineRule="auto"/>
              <w:ind w:left="600" w:right="924"/>
              <w:rPr>
                <w:rFonts w:ascii="Calibri" w:hAnsi="Calibri" w:cs="Arial"/>
                <w:i/>
              </w:rPr>
            </w:pPr>
            <w:r w:rsidRPr="00314E34">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4E2A620B" w14:textId="77777777" w:rsidR="00BD1032" w:rsidRPr="00314E34" w:rsidRDefault="00BD1032" w:rsidP="004454A2">
            <w:pPr>
              <w:autoSpaceDE w:val="0"/>
              <w:autoSpaceDN w:val="0"/>
              <w:adjustRightInd w:val="0"/>
              <w:spacing w:before="120" w:after="120" w:line="240" w:lineRule="auto"/>
              <w:ind w:left="342" w:right="344"/>
              <w:rPr>
                <w:rFonts w:cs="Arial"/>
              </w:rPr>
            </w:pPr>
            <w:r w:rsidRPr="00314E34">
              <w:rPr>
                <w:rFonts w:cs="Arial"/>
              </w:rPr>
              <w:t>The IHO Logo or other identifiers shall not be used in any derived product without prior written permission from the IHO Secretariat.</w:t>
            </w:r>
          </w:p>
          <w:p w14:paraId="4B0021A1" w14:textId="77777777" w:rsidR="00BD1032" w:rsidRPr="00314E34" w:rsidRDefault="00BD1032" w:rsidP="00C128E3">
            <w:pPr>
              <w:autoSpaceDE w:val="0"/>
              <w:autoSpaceDN w:val="0"/>
              <w:adjustRightInd w:val="0"/>
              <w:spacing w:before="120" w:after="120" w:line="240" w:lineRule="auto"/>
              <w:ind w:left="600" w:right="924"/>
              <w:rPr>
                <w:rFonts w:cs="Arial"/>
              </w:rPr>
            </w:pPr>
          </w:p>
        </w:tc>
      </w:tr>
    </w:tbl>
    <w:p w14:paraId="2AC471F0" w14:textId="77777777" w:rsidR="00E73EDF" w:rsidRPr="00314E34" w:rsidRDefault="00E73EDF" w:rsidP="00C128E3">
      <w:pPr>
        <w:pStyle w:val="zzCover"/>
        <w:spacing w:after="0" w:line="240" w:lineRule="auto"/>
        <w:jc w:val="both"/>
        <w:rPr>
          <w:b w:val="0"/>
          <w:color w:val="0000FF"/>
        </w:rPr>
      </w:pPr>
    </w:p>
    <w:p w14:paraId="4F5CD041" w14:textId="36AE26C7" w:rsidR="00BD1032" w:rsidRPr="00314E34" w:rsidRDefault="00B76E48" w:rsidP="00C128E3">
      <w:pPr>
        <w:spacing w:line="240" w:lineRule="auto"/>
      </w:pPr>
      <w:r w:rsidRPr="00314E34">
        <w:br w:type="page"/>
      </w:r>
    </w:p>
    <w:p w14:paraId="648C5DC4" w14:textId="5A92E82B" w:rsidR="00E73EDF" w:rsidRPr="00314E34" w:rsidRDefault="007653F1" w:rsidP="00C128E3">
      <w:pPr>
        <w:pStyle w:val="TOCHeading1"/>
        <w:spacing w:line="240" w:lineRule="auto"/>
        <w:rPr>
          <w:rFonts w:ascii="Arial" w:hAnsi="Arial" w:cs="Arial"/>
          <w:sz w:val="24"/>
          <w:szCs w:val="24"/>
          <w:u w:val="single"/>
        </w:rPr>
      </w:pPr>
      <w:r w:rsidRPr="00314E34">
        <w:rPr>
          <w:rFonts w:ascii="Arial" w:hAnsi="Arial" w:cs="Arial"/>
          <w:sz w:val="24"/>
          <w:szCs w:val="24"/>
          <w:u w:val="single"/>
        </w:rPr>
        <w:lastRenderedPageBreak/>
        <w:t>Contents</w:t>
      </w:r>
    </w:p>
    <w:p w14:paraId="77DF60DC" w14:textId="7B98D5FA" w:rsidR="005E3417" w:rsidRPr="00314E34" w:rsidRDefault="001C3BE1">
      <w:pPr>
        <w:pStyle w:val="TOC1"/>
        <w:rPr>
          <w:rFonts w:eastAsiaTheme="minorEastAsia" w:cs="Arial"/>
          <w:b w:val="0"/>
          <w:bCs/>
          <w:noProof/>
          <w:kern w:val="2"/>
          <w:lang w:eastAsia="en-GB"/>
          <w14:ligatures w14:val="standardContextual"/>
        </w:rPr>
      </w:pPr>
      <w:r w:rsidRPr="00314E34">
        <w:rPr>
          <w:rFonts w:cs="Arial"/>
          <w:b w:val="0"/>
          <w:bCs/>
        </w:rPr>
        <w:fldChar w:fldCharType="begin"/>
      </w:r>
      <w:r w:rsidRPr="00314E34">
        <w:rPr>
          <w:rFonts w:cs="Arial"/>
          <w:b w:val="0"/>
          <w:bCs/>
        </w:rPr>
        <w:instrText xml:space="preserve"> TOC \o "1-3" \h \z \t "List Continue 2,1" </w:instrText>
      </w:r>
      <w:r w:rsidRPr="00314E34">
        <w:rPr>
          <w:rFonts w:cs="Arial"/>
          <w:b w:val="0"/>
          <w:bCs/>
        </w:rPr>
        <w:fldChar w:fldCharType="separate"/>
      </w:r>
      <w:hyperlink w:anchor="_Toc175558561" w:history="1">
        <w:r w:rsidR="005E3417" w:rsidRPr="00314E34">
          <w:rPr>
            <w:rStyle w:val="Hyperlink"/>
            <w:rFonts w:cs="Arial"/>
            <w:b w:val="0"/>
            <w:bCs/>
            <w:noProof/>
            <w:lang w:val="en-GB"/>
          </w:rPr>
          <w:t>Introduction</w:t>
        </w:r>
        <w:r w:rsidR="005E3417" w:rsidRPr="00314E34">
          <w:rPr>
            <w:rFonts w:cs="Arial"/>
            <w:b w:val="0"/>
            <w:bCs/>
            <w:noProof/>
            <w:webHidden/>
          </w:rPr>
          <w:tab/>
        </w:r>
        <w:r w:rsidR="005E3417" w:rsidRPr="00314E34">
          <w:rPr>
            <w:rFonts w:cs="Arial"/>
            <w:b w:val="0"/>
            <w:bCs/>
            <w:noProof/>
            <w:webHidden/>
          </w:rPr>
          <w:fldChar w:fldCharType="begin"/>
        </w:r>
        <w:r w:rsidR="005E3417" w:rsidRPr="00314E34">
          <w:rPr>
            <w:rFonts w:cs="Arial"/>
            <w:b w:val="0"/>
            <w:bCs/>
            <w:noProof/>
            <w:webHidden/>
          </w:rPr>
          <w:instrText xml:space="preserve"> PAGEREF _Toc175558561 \h </w:instrText>
        </w:r>
        <w:r w:rsidR="005E3417" w:rsidRPr="00314E34">
          <w:rPr>
            <w:rFonts w:cs="Arial"/>
            <w:b w:val="0"/>
            <w:bCs/>
            <w:noProof/>
            <w:webHidden/>
          </w:rPr>
        </w:r>
        <w:r w:rsidR="005E3417" w:rsidRPr="00314E34">
          <w:rPr>
            <w:rFonts w:cs="Arial"/>
            <w:b w:val="0"/>
            <w:bCs/>
            <w:noProof/>
            <w:webHidden/>
          </w:rPr>
          <w:fldChar w:fldCharType="separate"/>
        </w:r>
        <w:r w:rsidR="000079FA" w:rsidRPr="00314E34">
          <w:rPr>
            <w:rFonts w:cs="Arial"/>
            <w:b w:val="0"/>
            <w:bCs/>
            <w:noProof/>
            <w:webHidden/>
          </w:rPr>
          <w:t>1</w:t>
        </w:r>
        <w:r w:rsidR="005E3417" w:rsidRPr="00314E34">
          <w:rPr>
            <w:rFonts w:cs="Arial"/>
            <w:b w:val="0"/>
            <w:bCs/>
            <w:noProof/>
            <w:webHidden/>
          </w:rPr>
          <w:fldChar w:fldCharType="end"/>
        </w:r>
      </w:hyperlink>
    </w:p>
    <w:p w14:paraId="4F93E1A4" w14:textId="59DF8A4A" w:rsidR="005E3417" w:rsidRPr="00314E34" w:rsidRDefault="005E3417">
      <w:pPr>
        <w:pStyle w:val="TOC1"/>
        <w:rPr>
          <w:rFonts w:eastAsiaTheme="minorEastAsia" w:cs="Arial"/>
          <w:b w:val="0"/>
          <w:bCs/>
          <w:noProof/>
          <w:kern w:val="2"/>
          <w:lang w:eastAsia="en-GB"/>
          <w14:ligatures w14:val="standardContextual"/>
        </w:rPr>
      </w:pPr>
      <w:hyperlink w:anchor="_Toc175558562" w:history="1">
        <w:r w:rsidRPr="00314E34">
          <w:rPr>
            <w:rStyle w:val="Hyperlink"/>
            <w:rFonts w:cs="Arial"/>
            <w:b w:val="0"/>
            <w:bCs/>
            <w:noProof/>
            <w:lang w:val="en-GB"/>
          </w:rPr>
          <w:t>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Overview</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w:t>
        </w:r>
        <w:r w:rsidRPr="00314E34">
          <w:rPr>
            <w:rFonts w:cs="Arial"/>
            <w:b w:val="0"/>
            <w:bCs/>
            <w:noProof/>
            <w:webHidden/>
          </w:rPr>
          <w:fldChar w:fldCharType="end"/>
        </w:r>
      </w:hyperlink>
    </w:p>
    <w:p w14:paraId="77442505" w14:textId="7F681D73" w:rsidR="005E3417" w:rsidRPr="00314E34" w:rsidRDefault="005E3417">
      <w:pPr>
        <w:pStyle w:val="TOC2"/>
        <w:rPr>
          <w:rFonts w:eastAsiaTheme="minorEastAsia" w:cs="Arial"/>
          <w:b w:val="0"/>
          <w:bCs/>
          <w:noProof/>
          <w:kern w:val="2"/>
          <w:lang w:eastAsia="en-GB"/>
          <w14:ligatures w14:val="standardContextual"/>
        </w:rPr>
      </w:pPr>
      <w:hyperlink w:anchor="_Toc175558563" w:history="1">
        <w:r w:rsidRPr="00314E34">
          <w:rPr>
            <w:rStyle w:val="Hyperlink"/>
            <w:rFonts w:cs="Arial"/>
            <w:b w:val="0"/>
            <w:bCs/>
            <w:noProof/>
            <w:lang w:val="en-GB"/>
          </w:rPr>
          <w:t>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Scope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w:t>
        </w:r>
        <w:r w:rsidRPr="00314E34">
          <w:rPr>
            <w:rFonts w:cs="Arial"/>
            <w:b w:val="0"/>
            <w:bCs/>
            <w:noProof/>
            <w:webHidden/>
          </w:rPr>
          <w:fldChar w:fldCharType="end"/>
        </w:r>
      </w:hyperlink>
    </w:p>
    <w:p w14:paraId="0C4D25DC" w14:textId="291EAEB1" w:rsidR="005E3417" w:rsidRPr="00314E34" w:rsidRDefault="005E3417">
      <w:pPr>
        <w:pStyle w:val="TOC2"/>
        <w:rPr>
          <w:rFonts w:eastAsiaTheme="minorEastAsia" w:cs="Arial"/>
          <w:b w:val="0"/>
          <w:bCs/>
          <w:noProof/>
          <w:kern w:val="2"/>
          <w:lang w:eastAsia="en-GB"/>
          <w14:ligatures w14:val="standardContextual"/>
        </w:rPr>
      </w:pPr>
      <w:hyperlink w:anchor="_Toc175558564" w:history="1">
        <w:r w:rsidRPr="00314E34">
          <w:rPr>
            <w:rStyle w:val="Hyperlink"/>
            <w:rFonts w:cs="Arial"/>
            <w:b w:val="0"/>
            <w:bCs/>
            <w:noProof/>
            <w:lang w:val="en-GB" w:eastAsia="en-GB"/>
          </w:rPr>
          <w:t>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GB"/>
          </w:rPr>
          <w:t>References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w:t>
        </w:r>
        <w:r w:rsidRPr="00314E34">
          <w:rPr>
            <w:rFonts w:cs="Arial"/>
            <w:b w:val="0"/>
            <w:bCs/>
            <w:noProof/>
            <w:webHidden/>
          </w:rPr>
          <w:fldChar w:fldCharType="end"/>
        </w:r>
      </w:hyperlink>
    </w:p>
    <w:p w14:paraId="06B211E9" w14:textId="006D3047" w:rsidR="005E3417" w:rsidRPr="00314E34" w:rsidRDefault="005E3417">
      <w:pPr>
        <w:pStyle w:val="TOC2"/>
        <w:rPr>
          <w:rFonts w:eastAsiaTheme="minorEastAsia" w:cs="Arial"/>
          <w:b w:val="0"/>
          <w:bCs/>
          <w:noProof/>
          <w:kern w:val="2"/>
          <w:lang w:eastAsia="en-GB"/>
          <w14:ligatures w14:val="standardContextual"/>
        </w:rPr>
      </w:pPr>
      <w:hyperlink w:anchor="_Toc175558565" w:history="1">
        <w:r w:rsidRPr="00314E34">
          <w:rPr>
            <w:rStyle w:val="Hyperlink"/>
            <w:rFonts w:cs="Arial"/>
            <w:b w:val="0"/>
            <w:bCs/>
            <w:noProof/>
            <w:lang w:val="en-GB"/>
          </w:rPr>
          <w:t>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Terms, definitions and abbreviations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w:t>
        </w:r>
        <w:r w:rsidRPr="00314E34">
          <w:rPr>
            <w:rFonts w:cs="Arial"/>
            <w:b w:val="0"/>
            <w:bCs/>
            <w:noProof/>
            <w:webHidden/>
          </w:rPr>
          <w:fldChar w:fldCharType="end"/>
        </w:r>
      </w:hyperlink>
    </w:p>
    <w:p w14:paraId="7865D8D4" w14:textId="207C5C96" w:rsidR="005E3417" w:rsidRPr="00314E34" w:rsidRDefault="005E3417">
      <w:pPr>
        <w:pStyle w:val="TOC3"/>
        <w:rPr>
          <w:rFonts w:eastAsiaTheme="minorEastAsia" w:cs="Arial"/>
          <w:b w:val="0"/>
          <w:bCs/>
          <w:noProof/>
          <w:kern w:val="2"/>
          <w:lang w:eastAsia="en-GB"/>
          <w14:ligatures w14:val="standardContextual"/>
        </w:rPr>
      </w:pPr>
      <w:hyperlink w:anchor="_Toc175558566" w:history="1">
        <w:r w:rsidRPr="00314E34">
          <w:rPr>
            <w:rStyle w:val="Hyperlink"/>
            <w:rFonts w:cs="Arial"/>
            <w:b w:val="0"/>
            <w:bCs/>
            <w:noProof/>
            <w:lang w:val="en-GB"/>
          </w:rPr>
          <w:t>1.3.1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Use of language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w:t>
        </w:r>
        <w:r w:rsidRPr="00314E34">
          <w:rPr>
            <w:rFonts w:cs="Arial"/>
            <w:b w:val="0"/>
            <w:bCs/>
            <w:noProof/>
            <w:webHidden/>
          </w:rPr>
          <w:fldChar w:fldCharType="end"/>
        </w:r>
      </w:hyperlink>
    </w:p>
    <w:p w14:paraId="763C3E44" w14:textId="3D372947" w:rsidR="005E3417" w:rsidRPr="00314E34" w:rsidRDefault="005E3417">
      <w:pPr>
        <w:pStyle w:val="TOC3"/>
        <w:rPr>
          <w:rFonts w:eastAsiaTheme="minorEastAsia" w:cs="Arial"/>
          <w:b w:val="0"/>
          <w:bCs/>
          <w:noProof/>
          <w:kern w:val="2"/>
          <w:lang w:eastAsia="en-GB"/>
          <w14:ligatures w14:val="standardContextual"/>
        </w:rPr>
      </w:pPr>
      <w:hyperlink w:anchor="_Toc175558567" w:history="1">
        <w:r w:rsidRPr="00314E34">
          <w:rPr>
            <w:rStyle w:val="Hyperlink"/>
            <w:rFonts w:cs="Arial"/>
            <w:b w:val="0"/>
            <w:bCs/>
            <w:noProof/>
            <w:lang w:val="en-GB"/>
          </w:rPr>
          <w:t>1.3.2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Terms and definitions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w:t>
        </w:r>
        <w:r w:rsidRPr="00314E34">
          <w:rPr>
            <w:rFonts w:cs="Arial"/>
            <w:b w:val="0"/>
            <w:bCs/>
            <w:noProof/>
            <w:webHidden/>
          </w:rPr>
          <w:fldChar w:fldCharType="end"/>
        </w:r>
      </w:hyperlink>
    </w:p>
    <w:p w14:paraId="002D9D49" w14:textId="2A579866" w:rsidR="005E3417" w:rsidRPr="00314E34" w:rsidRDefault="005E3417">
      <w:pPr>
        <w:pStyle w:val="TOC3"/>
        <w:rPr>
          <w:rFonts w:eastAsiaTheme="minorEastAsia" w:cs="Arial"/>
          <w:b w:val="0"/>
          <w:bCs/>
          <w:noProof/>
          <w:kern w:val="2"/>
          <w:lang w:eastAsia="en-GB"/>
          <w14:ligatures w14:val="standardContextual"/>
        </w:rPr>
      </w:pPr>
      <w:hyperlink w:anchor="_Toc175558568" w:history="1">
        <w:r w:rsidRPr="00314E34">
          <w:rPr>
            <w:rStyle w:val="Hyperlink"/>
            <w:rFonts w:cs="Arial"/>
            <w:b w:val="0"/>
            <w:bCs/>
            <w:noProof/>
            <w:lang w:val="en-GB"/>
          </w:rPr>
          <w:t>1.3.3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Abbreviations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7</w:t>
        </w:r>
        <w:r w:rsidRPr="00314E34">
          <w:rPr>
            <w:rFonts w:cs="Arial"/>
            <w:b w:val="0"/>
            <w:bCs/>
            <w:noProof/>
            <w:webHidden/>
          </w:rPr>
          <w:fldChar w:fldCharType="end"/>
        </w:r>
      </w:hyperlink>
    </w:p>
    <w:p w14:paraId="70F7A041" w14:textId="1E7E6285" w:rsidR="005E3417" w:rsidRPr="00314E34" w:rsidRDefault="005E3417">
      <w:pPr>
        <w:pStyle w:val="TOC2"/>
        <w:rPr>
          <w:rFonts w:eastAsiaTheme="minorEastAsia" w:cs="Arial"/>
          <w:b w:val="0"/>
          <w:bCs/>
          <w:noProof/>
          <w:kern w:val="2"/>
          <w:lang w:eastAsia="en-GB"/>
          <w14:ligatures w14:val="standardContextual"/>
        </w:rPr>
      </w:pPr>
      <w:hyperlink w:anchor="_Toc175558569" w:history="1">
        <w:r w:rsidRPr="00314E34">
          <w:rPr>
            <w:rStyle w:val="Hyperlink"/>
            <w:rFonts w:cs="Arial"/>
            <w:b w:val="0"/>
            <w:bCs/>
            <w:noProof/>
            <w:lang w:val="en-GB"/>
          </w:rPr>
          <w:t>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General S-101 data product description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8</w:t>
        </w:r>
        <w:r w:rsidRPr="00314E34">
          <w:rPr>
            <w:rFonts w:cs="Arial"/>
            <w:b w:val="0"/>
            <w:bCs/>
            <w:noProof/>
            <w:webHidden/>
          </w:rPr>
          <w:fldChar w:fldCharType="end"/>
        </w:r>
      </w:hyperlink>
    </w:p>
    <w:p w14:paraId="66CBDA4B" w14:textId="24BCC550" w:rsidR="005E3417" w:rsidRPr="00314E34" w:rsidRDefault="005E3417">
      <w:pPr>
        <w:pStyle w:val="TOC2"/>
        <w:rPr>
          <w:rFonts w:eastAsiaTheme="minorEastAsia" w:cs="Arial"/>
          <w:b w:val="0"/>
          <w:bCs/>
          <w:noProof/>
          <w:kern w:val="2"/>
          <w:lang w:eastAsia="en-GB"/>
          <w14:ligatures w14:val="standardContextual"/>
        </w:rPr>
      </w:pPr>
      <w:hyperlink w:anchor="_Toc175558570" w:history="1">
        <w:r w:rsidRPr="00314E34">
          <w:rPr>
            <w:rStyle w:val="Hyperlink"/>
            <w:rFonts w:cs="Arial"/>
            <w:b w:val="0"/>
            <w:bCs/>
            <w:noProof/>
            <w:lang w:val="en-GB"/>
          </w:rPr>
          <w:t>1.5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Product Specification 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8</w:t>
        </w:r>
        <w:r w:rsidRPr="00314E34">
          <w:rPr>
            <w:rFonts w:cs="Arial"/>
            <w:b w:val="0"/>
            <w:bCs/>
            <w:noProof/>
            <w:webHidden/>
          </w:rPr>
          <w:fldChar w:fldCharType="end"/>
        </w:r>
      </w:hyperlink>
    </w:p>
    <w:p w14:paraId="35826110" w14:textId="06E1572C" w:rsidR="005E3417" w:rsidRPr="00314E34" w:rsidRDefault="005E3417">
      <w:pPr>
        <w:pStyle w:val="TOC2"/>
        <w:rPr>
          <w:rFonts w:eastAsiaTheme="minorEastAsia" w:cs="Arial"/>
          <w:b w:val="0"/>
          <w:bCs/>
          <w:noProof/>
          <w:kern w:val="2"/>
          <w:lang w:eastAsia="en-GB"/>
          <w14:ligatures w14:val="standardContextual"/>
        </w:rPr>
      </w:pPr>
      <w:hyperlink w:anchor="_Toc175558571" w:history="1">
        <w:r w:rsidRPr="00314E34">
          <w:rPr>
            <w:rStyle w:val="Hyperlink"/>
            <w:rFonts w:cs="Arial"/>
            <w:b w:val="0"/>
            <w:bCs/>
            <w:noProof/>
            <w:lang w:val="en-GB" w:eastAsia="en-US"/>
          </w:rPr>
          <w:t>1.6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IHO Product Specification maintenance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9</w:t>
        </w:r>
        <w:r w:rsidRPr="00314E34">
          <w:rPr>
            <w:rFonts w:cs="Arial"/>
            <w:b w:val="0"/>
            <w:bCs/>
            <w:noProof/>
            <w:webHidden/>
          </w:rPr>
          <w:fldChar w:fldCharType="end"/>
        </w:r>
      </w:hyperlink>
    </w:p>
    <w:p w14:paraId="65D27947" w14:textId="03C09FC8" w:rsidR="005E3417" w:rsidRPr="00314E34" w:rsidRDefault="005E3417">
      <w:pPr>
        <w:pStyle w:val="TOC3"/>
        <w:rPr>
          <w:rFonts w:eastAsiaTheme="minorEastAsia" w:cs="Arial"/>
          <w:b w:val="0"/>
          <w:bCs/>
          <w:noProof/>
          <w:kern w:val="2"/>
          <w:lang w:eastAsia="en-GB"/>
          <w14:ligatures w14:val="standardContextual"/>
        </w:rPr>
      </w:pPr>
      <w:hyperlink w:anchor="_Toc175558572" w:history="1">
        <w:r w:rsidRPr="00314E34">
          <w:rPr>
            <w:rStyle w:val="Hyperlink"/>
            <w:rFonts w:cs="Arial"/>
            <w:b w:val="0"/>
            <w:bCs/>
            <w:noProof/>
            <w:lang w:val="en-GB" w:eastAsia="en-US"/>
          </w:rPr>
          <w:t>1.6.1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9</w:t>
        </w:r>
        <w:r w:rsidRPr="00314E34">
          <w:rPr>
            <w:rFonts w:cs="Arial"/>
            <w:b w:val="0"/>
            <w:bCs/>
            <w:noProof/>
            <w:webHidden/>
          </w:rPr>
          <w:fldChar w:fldCharType="end"/>
        </w:r>
      </w:hyperlink>
    </w:p>
    <w:p w14:paraId="56838A29" w14:textId="7A82656B" w:rsidR="005E3417" w:rsidRPr="00314E34" w:rsidRDefault="005E3417">
      <w:pPr>
        <w:pStyle w:val="TOC3"/>
        <w:rPr>
          <w:rFonts w:eastAsiaTheme="minorEastAsia" w:cs="Arial"/>
          <w:b w:val="0"/>
          <w:bCs/>
          <w:noProof/>
          <w:kern w:val="2"/>
          <w:lang w:eastAsia="en-GB"/>
          <w14:ligatures w14:val="standardContextual"/>
        </w:rPr>
      </w:pPr>
      <w:hyperlink w:anchor="_Toc175558573" w:history="1">
        <w:r w:rsidRPr="00314E34">
          <w:rPr>
            <w:rStyle w:val="Hyperlink"/>
            <w:rFonts w:cs="Arial"/>
            <w:b w:val="0"/>
            <w:bCs/>
            <w:noProof/>
            <w:lang w:val="en-GB" w:eastAsia="en-US"/>
          </w:rPr>
          <w:t>1.6.2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New Edition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9</w:t>
        </w:r>
        <w:r w:rsidRPr="00314E34">
          <w:rPr>
            <w:rFonts w:cs="Arial"/>
            <w:b w:val="0"/>
            <w:bCs/>
            <w:noProof/>
            <w:webHidden/>
          </w:rPr>
          <w:fldChar w:fldCharType="end"/>
        </w:r>
      </w:hyperlink>
    </w:p>
    <w:p w14:paraId="0F5819EB" w14:textId="0CC0A1BA" w:rsidR="005E3417" w:rsidRPr="00314E34" w:rsidRDefault="005E3417">
      <w:pPr>
        <w:pStyle w:val="TOC3"/>
        <w:rPr>
          <w:rFonts w:eastAsiaTheme="minorEastAsia" w:cs="Arial"/>
          <w:b w:val="0"/>
          <w:bCs/>
          <w:noProof/>
          <w:kern w:val="2"/>
          <w:lang w:eastAsia="en-GB"/>
          <w14:ligatures w14:val="standardContextual"/>
        </w:rPr>
      </w:pPr>
      <w:hyperlink w:anchor="_Toc175558574" w:history="1">
        <w:r w:rsidRPr="00314E34">
          <w:rPr>
            <w:rStyle w:val="Hyperlink"/>
            <w:rFonts w:cs="Arial"/>
            <w:b w:val="0"/>
            <w:bCs/>
            <w:noProof/>
            <w:lang w:val="en-GB" w:eastAsia="en-US"/>
          </w:rPr>
          <w:t>1.6.3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Revision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9</w:t>
        </w:r>
        <w:r w:rsidRPr="00314E34">
          <w:rPr>
            <w:rFonts w:cs="Arial"/>
            <w:b w:val="0"/>
            <w:bCs/>
            <w:noProof/>
            <w:webHidden/>
          </w:rPr>
          <w:fldChar w:fldCharType="end"/>
        </w:r>
      </w:hyperlink>
    </w:p>
    <w:p w14:paraId="41E709BD" w14:textId="30DBF8D0" w:rsidR="005E3417" w:rsidRPr="00314E34" w:rsidRDefault="005E3417">
      <w:pPr>
        <w:pStyle w:val="TOC3"/>
        <w:rPr>
          <w:rFonts w:eastAsiaTheme="minorEastAsia" w:cs="Arial"/>
          <w:b w:val="0"/>
          <w:bCs/>
          <w:noProof/>
          <w:kern w:val="2"/>
          <w:lang w:eastAsia="en-GB"/>
          <w14:ligatures w14:val="standardContextual"/>
        </w:rPr>
      </w:pPr>
      <w:hyperlink w:anchor="_Toc175558575" w:history="1">
        <w:r w:rsidRPr="00314E34">
          <w:rPr>
            <w:rStyle w:val="Hyperlink"/>
            <w:rFonts w:cs="Arial"/>
            <w:b w:val="0"/>
            <w:bCs/>
            <w:noProof/>
            <w:lang w:val="en-GB" w:eastAsia="en-US"/>
          </w:rPr>
          <w:t>1.6.4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Clarification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9</w:t>
        </w:r>
        <w:r w:rsidRPr="00314E34">
          <w:rPr>
            <w:rFonts w:cs="Arial"/>
            <w:b w:val="0"/>
            <w:bCs/>
            <w:noProof/>
            <w:webHidden/>
          </w:rPr>
          <w:fldChar w:fldCharType="end"/>
        </w:r>
      </w:hyperlink>
    </w:p>
    <w:p w14:paraId="576D686F" w14:textId="558D8479" w:rsidR="005E3417" w:rsidRPr="00314E34" w:rsidRDefault="005E3417">
      <w:pPr>
        <w:pStyle w:val="TOC3"/>
        <w:rPr>
          <w:rFonts w:eastAsiaTheme="minorEastAsia" w:cs="Arial"/>
          <w:b w:val="0"/>
          <w:bCs/>
          <w:noProof/>
          <w:kern w:val="2"/>
          <w:lang w:eastAsia="en-GB"/>
          <w14:ligatures w14:val="standardContextual"/>
        </w:rPr>
      </w:pPr>
      <w:hyperlink w:anchor="_Toc175558576" w:history="1">
        <w:r w:rsidRPr="00314E34">
          <w:rPr>
            <w:rStyle w:val="Hyperlink"/>
            <w:rFonts w:cs="Arial"/>
            <w:b w:val="0"/>
            <w:bCs/>
            <w:noProof/>
            <w:lang w:val="en-GB"/>
          </w:rPr>
          <w:t>1.6.5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Version numbers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9</w:t>
        </w:r>
        <w:r w:rsidRPr="00314E34">
          <w:rPr>
            <w:rFonts w:cs="Arial"/>
            <w:b w:val="0"/>
            <w:bCs/>
            <w:noProof/>
            <w:webHidden/>
          </w:rPr>
          <w:fldChar w:fldCharType="end"/>
        </w:r>
      </w:hyperlink>
    </w:p>
    <w:p w14:paraId="1B4C3CD3" w14:textId="3E09E01B" w:rsidR="005E3417" w:rsidRPr="00314E34" w:rsidRDefault="005E3417">
      <w:pPr>
        <w:pStyle w:val="TOC1"/>
        <w:rPr>
          <w:rFonts w:eastAsiaTheme="minorEastAsia" w:cs="Arial"/>
          <w:b w:val="0"/>
          <w:bCs/>
          <w:noProof/>
          <w:kern w:val="2"/>
          <w:lang w:eastAsia="en-GB"/>
          <w14:ligatures w14:val="standardContextual"/>
        </w:rPr>
      </w:pPr>
      <w:hyperlink w:anchor="_Toc175558577" w:history="1">
        <w:r w:rsidRPr="00314E34">
          <w:rPr>
            <w:rStyle w:val="Hyperlink"/>
            <w:rFonts w:cs="Arial"/>
            <w:b w:val="0"/>
            <w:bCs/>
            <w:noProof/>
            <w:lang w:val="en-GB"/>
          </w:rPr>
          <w:t>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Specification Scope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10</w:t>
        </w:r>
        <w:r w:rsidRPr="00314E34">
          <w:rPr>
            <w:rFonts w:cs="Arial"/>
            <w:b w:val="0"/>
            <w:bCs/>
            <w:noProof/>
            <w:webHidden/>
          </w:rPr>
          <w:fldChar w:fldCharType="end"/>
        </w:r>
      </w:hyperlink>
    </w:p>
    <w:p w14:paraId="56C61D9A" w14:textId="4685E83F" w:rsidR="005E3417" w:rsidRPr="00314E34" w:rsidRDefault="005E3417">
      <w:pPr>
        <w:pStyle w:val="TOC1"/>
        <w:rPr>
          <w:rFonts w:eastAsiaTheme="minorEastAsia" w:cs="Arial"/>
          <w:b w:val="0"/>
          <w:bCs/>
          <w:noProof/>
          <w:kern w:val="2"/>
          <w:lang w:eastAsia="en-GB"/>
          <w14:ligatures w14:val="standardContextual"/>
        </w:rPr>
      </w:pPr>
      <w:hyperlink w:anchor="_Toc175558578" w:history="1">
        <w:r w:rsidRPr="00314E34">
          <w:rPr>
            <w:rStyle w:val="Hyperlink"/>
            <w:rFonts w:cs="Arial"/>
            <w:b w:val="0"/>
            <w:bCs/>
            <w:noProof/>
            <w:lang w:val="en-GB"/>
          </w:rPr>
          <w:t>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Identification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10</w:t>
        </w:r>
        <w:r w:rsidRPr="00314E34">
          <w:rPr>
            <w:rFonts w:cs="Arial"/>
            <w:b w:val="0"/>
            <w:bCs/>
            <w:noProof/>
            <w:webHidden/>
          </w:rPr>
          <w:fldChar w:fldCharType="end"/>
        </w:r>
      </w:hyperlink>
    </w:p>
    <w:p w14:paraId="096A8A92" w14:textId="018677E0" w:rsidR="005E3417" w:rsidRPr="00314E34" w:rsidRDefault="005E3417">
      <w:pPr>
        <w:pStyle w:val="TOC1"/>
        <w:rPr>
          <w:rFonts w:eastAsiaTheme="minorEastAsia" w:cs="Arial"/>
          <w:b w:val="0"/>
          <w:bCs/>
          <w:noProof/>
          <w:kern w:val="2"/>
          <w:lang w:eastAsia="en-GB"/>
          <w14:ligatures w14:val="standardContextual"/>
        </w:rPr>
      </w:pPr>
      <w:hyperlink w:anchor="_Toc175558579" w:history="1">
        <w:r w:rsidRPr="00314E34">
          <w:rPr>
            <w:rStyle w:val="Hyperlink"/>
            <w:rFonts w:cs="Arial"/>
            <w:b w:val="0"/>
            <w:bCs/>
            <w:noProof/>
            <w:lang w:val="en-GB"/>
          </w:rPr>
          <w:t>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Content and Structure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11</w:t>
        </w:r>
        <w:r w:rsidRPr="00314E34">
          <w:rPr>
            <w:rFonts w:cs="Arial"/>
            <w:b w:val="0"/>
            <w:bCs/>
            <w:noProof/>
            <w:webHidden/>
          </w:rPr>
          <w:fldChar w:fldCharType="end"/>
        </w:r>
      </w:hyperlink>
    </w:p>
    <w:p w14:paraId="5752AC8C" w14:textId="0A993521" w:rsidR="005E3417" w:rsidRPr="00314E34" w:rsidRDefault="005E3417">
      <w:pPr>
        <w:pStyle w:val="TOC2"/>
        <w:rPr>
          <w:rFonts w:eastAsiaTheme="minorEastAsia" w:cs="Arial"/>
          <w:b w:val="0"/>
          <w:bCs/>
          <w:noProof/>
          <w:kern w:val="2"/>
          <w:lang w:eastAsia="en-GB"/>
          <w14:ligatures w14:val="standardContextual"/>
        </w:rPr>
      </w:pPr>
      <w:hyperlink w:anchor="_Toc175558580" w:history="1">
        <w:r w:rsidRPr="00314E34">
          <w:rPr>
            <w:rStyle w:val="Hyperlink"/>
            <w:rFonts w:cs="Arial"/>
            <w:b w:val="0"/>
            <w:bCs/>
            <w:noProof/>
            <w:lang w:val="en-GB"/>
          </w:rPr>
          <w:t>4.1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11</w:t>
        </w:r>
        <w:r w:rsidRPr="00314E34">
          <w:rPr>
            <w:rFonts w:cs="Arial"/>
            <w:b w:val="0"/>
            <w:bCs/>
            <w:noProof/>
            <w:webHidden/>
          </w:rPr>
          <w:fldChar w:fldCharType="end"/>
        </w:r>
      </w:hyperlink>
    </w:p>
    <w:p w14:paraId="19B268D4" w14:textId="4434E358" w:rsidR="005E3417" w:rsidRPr="00314E34" w:rsidRDefault="005E3417">
      <w:pPr>
        <w:pStyle w:val="TOC2"/>
        <w:rPr>
          <w:rFonts w:eastAsiaTheme="minorEastAsia" w:cs="Arial"/>
          <w:b w:val="0"/>
          <w:bCs/>
          <w:noProof/>
          <w:kern w:val="2"/>
          <w:lang w:eastAsia="en-GB"/>
          <w14:ligatures w14:val="standardContextual"/>
        </w:rPr>
      </w:pPr>
      <w:hyperlink w:anchor="_Toc175558581" w:history="1">
        <w:r w:rsidRPr="00314E34">
          <w:rPr>
            <w:rStyle w:val="Hyperlink"/>
            <w:rFonts w:cs="Arial"/>
            <w:b w:val="0"/>
            <w:bCs/>
            <w:noProof/>
            <w:lang w:val="en-GB"/>
          </w:rPr>
          <w:t>4.2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Application Schema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11</w:t>
        </w:r>
        <w:r w:rsidRPr="00314E34">
          <w:rPr>
            <w:rFonts w:cs="Arial"/>
            <w:b w:val="0"/>
            <w:bCs/>
            <w:noProof/>
            <w:webHidden/>
          </w:rPr>
          <w:fldChar w:fldCharType="end"/>
        </w:r>
      </w:hyperlink>
    </w:p>
    <w:p w14:paraId="6C6C4B0E" w14:textId="06F12AB0" w:rsidR="005E3417" w:rsidRPr="00314E34" w:rsidRDefault="005E3417">
      <w:pPr>
        <w:pStyle w:val="TOC2"/>
        <w:rPr>
          <w:rFonts w:eastAsiaTheme="minorEastAsia" w:cs="Arial"/>
          <w:b w:val="0"/>
          <w:bCs/>
          <w:noProof/>
          <w:kern w:val="2"/>
          <w:lang w:eastAsia="en-GB"/>
          <w14:ligatures w14:val="standardContextual"/>
        </w:rPr>
      </w:pPr>
      <w:hyperlink w:anchor="_Toc175558582" w:history="1">
        <w:r w:rsidRPr="00314E34">
          <w:rPr>
            <w:rStyle w:val="Hyperlink"/>
            <w:rFonts w:cs="Arial"/>
            <w:b w:val="0"/>
            <w:bCs/>
            <w:noProof/>
            <w:lang w:val="en-GB"/>
          </w:rPr>
          <w:t>4.3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11</w:t>
        </w:r>
        <w:r w:rsidRPr="00314E34">
          <w:rPr>
            <w:rFonts w:cs="Arial"/>
            <w:b w:val="0"/>
            <w:bCs/>
            <w:noProof/>
            <w:webHidden/>
          </w:rPr>
          <w:fldChar w:fldCharType="end"/>
        </w:r>
      </w:hyperlink>
    </w:p>
    <w:p w14:paraId="11884137" w14:textId="0052A11C" w:rsidR="005E3417" w:rsidRPr="00314E34" w:rsidRDefault="005E3417">
      <w:pPr>
        <w:pStyle w:val="TOC3"/>
        <w:rPr>
          <w:rFonts w:eastAsiaTheme="minorEastAsia" w:cs="Arial"/>
          <w:b w:val="0"/>
          <w:bCs/>
          <w:noProof/>
          <w:kern w:val="2"/>
          <w:lang w:eastAsia="en-GB"/>
          <w14:ligatures w14:val="standardContextual"/>
        </w:rPr>
      </w:pPr>
      <w:hyperlink w:anchor="_Toc175558583" w:history="1">
        <w:r w:rsidRPr="00314E34">
          <w:rPr>
            <w:rStyle w:val="Hyperlink"/>
            <w:rFonts w:cs="Arial"/>
            <w:b w:val="0"/>
            <w:bCs/>
            <w:noProof/>
            <w:lang w:val="en-GB" w:eastAsia="en-US"/>
          </w:rPr>
          <w:t>4.3.1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11</w:t>
        </w:r>
        <w:r w:rsidRPr="00314E34">
          <w:rPr>
            <w:rFonts w:cs="Arial"/>
            <w:b w:val="0"/>
            <w:bCs/>
            <w:noProof/>
            <w:webHidden/>
          </w:rPr>
          <w:fldChar w:fldCharType="end"/>
        </w:r>
      </w:hyperlink>
    </w:p>
    <w:p w14:paraId="333A8877" w14:textId="78D18C1A" w:rsidR="005E3417" w:rsidRPr="00314E34" w:rsidRDefault="005E3417">
      <w:pPr>
        <w:pStyle w:val="TOC3"/>
        <w:rPr>
          <w:rFonts w:eastAsiaTheme="minorEastAsia" w:cs="Arial"/>
          <w:b w:val="0"/>
          <w:bCs/>
          <w:noProof/>
          <w:kern w:val="2"/>
          <w:lang w:eastAsia="en-GB"/>
          <w14:ligatures w14:val="standardContextual"/>
        </w:rPr>
      </w:pPr>
      <w:hyperlink w:anchor="_Toc175558584" w:history="1">
        <w:r w:rsidRPr="00314E34">
          <w:rPr>
            <w:rStyle w:val="Hyperlink"/>
            <w:rFonts w:cs="Arial"/>
            <w:b w:val="0"/>
            <w:bCs/>
            <w:noProof/>
            <w:lang w:val="en-GB"/>
          </w:rPr>
          <w:t>4.3.2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types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11</w:t>
        </w:r>
        <w:r w:rsidRPr="00314E34">
          <w:rPr>
            <w:rFonts w:cs="Arial"/>
            <w:b w:val="0"/>
            <w:bCs/>
            <w:noProof/>
            <w:webHidden/>
          </w:rPr>
          <w:fldChar w:fldCharType="end"/>
        </w:r>
      </w:hyperlink>
    </w:p>
    <w:p w14:paraId="6791FA85" w14:textId="424C2AC9" w:rsidR="005E3417" w:rsidRPr="00314E34" w:rsidRDefault="005E3417">
      <w:pPr>
        <w:pStyle w:val="TOC3"/>
        <w:rPr>
          <w:rFonts w:eastAsiaTheme="minorEastAsia" w:cs="Arial"/>
          <w:b w:val="0"/>
          <w:bCs/>
          <w:noProof/>
          <w:kern w:val="2"/>
          <w:lang w:eastAsia="en-GB"/>
          <w14:ligatures w14:val="standardContextual"/>
        </w:rPr>
      </w:pPr>
      <w:hyperlink w:anchor="_Toc175558585" w:history="1">
        <w:r w:rsidRPr="00314E34">
          <w:rPr>
            <w:rStyle w:val="Hyperlink"/>
            <w:rFonts w:cs="Arial"/>
            <w:b w:val="0"/>
            <w:bCs/>
            <w:noProof/>
            <w:lang w:val="en-GB"/>
          </w:rPr>
          <w:t>4.3.3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relationships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12</w:t>
        </w:r>
        <w:r w:rsidRPr="00314E34">
          <w:rPr>
            <w:rFonts w:cs="Arial"/>
            <w:b w:val="0"/>
            <w:bCs/>
            <w:noProof/>
            <w:webHidden/>
          </w:rPr>
          <w:fldChar w:fldCharType="end"/>
        </w:r>
      </w:hyperlink>
    </w:p>
    <w:p w14:paraId="6644B07B" w14:textId="4D05603D" w:rsidR="005E3417" w:rsidRPr="00314E34" w:rsidRDefault="005E3417">
      <w:pPr>
        <w:pStyle w:val="TOC3"/>
        <w:rPr>
          <w:rFonts w:eastAsiaTheme="minorEastAsia" w:cs="Arial"/>
          <w:b w:val="0"/>
          <w:bCs/>
          <w:noProof/>
          <w:kern w:val="2"/>
          <w:lang w:eastAsia="en-GB"/>
          <w14:ligatures w14:val="standardContextual"/>
        </w:rPr>
      </w:pPr>
      <w:hyperlink w:anchor="_Toc175558586" w:history="1">
        <w:r w:rsidRPr="00314E34">
          <w:rPr>
            <w:rStyle w:val="Hyperlink"/>
            <w:rFonts w:cs="Arial"/>
            <w:b w:val="0"/>
            <w:bCs/>
            <w:noProof/>
            <w:lang w:val="en-GB" w:eastAsia="en-US"/>
          </w:rPr>
          <w:t>4.3.4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Information types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13</w:t>
        </w:r>
        <w:r w:rsidRPr="00314E34">
          <w:rPr>
            <w:rFonts w:cs="Arial"/>
            <w:b w:val="0"/>
            <w:bCs/>
            <w:noProof/>
            <w:webHidden/>
          </w:rPr>
          <w:fldChar w:fldCharType="end"/>
        </w:r>
      </w:hyperlink>
    </w:p>
    <w:p w14:paraId="74335BA9" w14:textId="30F8F545" w:rsidR="005E3417" w:rsidRPr="00314E34" w:rsidRDefault="005E3417">
      <w:pPr>
        <w:pStyle w:val="TOC3"/>
        <w:rPr>
          <w:rFonts w:eastAsiaTheme="minorEastAsia" w:cs="Arial"/>
          <w:b w:val="0"/>
          <w:bCs/>
          <w:noProof/>
          <w:kern w:val="2"/>
          <w:lang w:eastAsia="en-GB"/>
          <w14:ligatures w14:val="standardContextual"/>
        </w:rPr>
      </w:pPr>
      <w:hyperlink w:anchor="_Toc175558587" w:history="1">
        <w:r w:rsidRPr="00314E34">
          <w:rPr>
            <w:rStyle w:val="Hyperlink"/>
            <w:rFonts w:cs="Arial"/>
            <w:b w:val="0"/>
            <w:bCs/>
            <w:noProof/>
            <w:lang w:val="en-GB" w:eastAsia="en-US"/>
          </w:rPr>
          <w:t>4.3.5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Information relationships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13</w:t>
        </w:r>
        <w:r w:rsidRPr="00314E34">
          <w:rPr>
            <w:rFonts w:cs="Arial"/>
            <w:b w:val="0"/>
            <w:bCs/>
            <w:noProof/>
            <w:webHidden/>
          </w:rPr>
          <w:fldChar w:fldCharType="end"/>
        </w:r>
      </w:hyperlink>
    </w:p>
    <w:p w14:paraId="715061B2" w14:textId="29BE393A" w:rsidR="005E3417" w:rsidRPr="00314E34" w:rsidRDefault="005E3417">
      <w:pPr>
        <w:pStyle w:val="TOC3"/>
        <w:rPr>
          <w:rFonts w:eastAsiaTheme="minorEastAsia" w:cs="Arial"/>
          <w:b w:val="0"/>
          <w:bCs/>
          <w:noProof/>
          <w:kern w:val="2"/>
          <w:lang w:eastAsia="en-GB"/>
          <w14:ligatures w14:val="standardContextual"/>
        </w:rPr>
      </w:pPr>
      <w:hyperlink w:anchor="_Toc175558588" w:history="1">
        <w:r w:rsidRPr="00314E34">
          <w:rPr>
            <w:rStyle w:val="Hyperlink"/>
            <w:rFonts w:cs="Arial"/>
            <w:b w:val="0"/>
            <w:bCs/>
            <w:noProof/>
            <w:lang w:val="en-GB" w:eastAsia="en-US"/>
          </w:rPr>
          <w:t>4.3.6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Attributes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13</w:t>
        </w:r>
        <w:r w:rsidRPr="00314E34">
          <w:rPr>
            <w:rFonts w:cs="Arial"/>
            <w:b w:val="0"/>
            <w:bCs/>
            <w:noProof/>
            <w:webHidden/>
          </w:rPr>
          <w:fldChar w:fldCharType="end"/>
        </w:r>
      </w:hyperlink>
    </w:p>
    <w:p w14:paraId="33C0DAE2" w14:textId="6F6688E1" w:rsidR="005E3417" w:rsidRPr="00314E34" w:rsidRDefault="005E3417">
      <w:pPr>
        <w:pStyle w:val="TOC2"/>
        <w:rPr>
          <w:rFonts w:eastAsiaTheme="minorEastAsia" w:cs="Arial"/>
          <w:b w:val="0"/>
          <w:bCs/>
          <w:noProof/>
          <w:kern w:val="2"/>
          <w:lang w:eastAsia="en-GB"/>
          <w14:ligatures w14:val="standardContextual"/>
        </w:rPr>
      </w:pPr>
      <w:hyperlink w:anchor="_Toc175558589" w:history="1">
        <w:r w:rsidRPr="00314E34">
          <w:rPr>
            <w:rStyle w:val="Hyperlink"/>
            <w:rFonts w:cs="Arial"/>
            <w:b w:val="0"/>
            <w:bCs/>
            <w:noProof/>
            <w:lang w:val="en-GB"/>
          </w:rPr>
          <w:t>4.4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Object Identifier</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14</w:t>
        </w:r>
        <w:r w:rsidRPr="00314E34">
          <w:rPr>
            <w:rFonts w:cs="Arial"/>
            <w:b w:val="0"/>
            <w:bCs/>
            <w:noProof/>
            <w:webHidden/>
          </w:rPr>
          <w:fldChar w:fldCharType="end"/>
        </w:r>
      </w:hyperlink>
    </w:p>
    <w:p w14:paraId="0899D544" w14:textId="40F9733E" w:rsidR="005E3417" w:rsidRPr="00314E34" w:rsidRDefault="005E3417">
      <w:pPr>
        <w:pStyle w:val="TOC2"/>
        <w:rPr>
          <w:rFonts w:eastAsiaTheme="minorEastAsia" w:cs="Arial"/>
          <w:b w:val="0"/>
          <w:bCs/>
          <w:noProof/>
          <w:kern w:val="2"/>
          <w:lang w:eastAsia="en-GB"/>
          <w14:ligatures w14:val="standardContextual"/>
        </w:rPr>
      </w:pPr>
      <w:hyperlink w:anchor="_Toc175558590" w:history="1">
        <w:r w:rsidRPr="00314E34">
          <w:rPr>
            <w:rStyle w:val="Hyperlink"/>
            <w:rFonts w:cs="Arial"/>
            <w:b w:val="0"/>
            <w:bCs/>
            <w:noProof/>
            <w:lang w:val="en-GB"/>
          </w:rPr>
          <w:t>4.5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14</w:t>
        </w:r>
        <w:r w:rsidRPr="00314E34">
          <w:rPr>
            <w:rFonts w:cs="Arial"/>
            <w:b w:val="0"/>
            <w:bCs/>
            <w:noProof/>
            <w:webHidden/>
          </w:rPr>
          <w:fldChar w:fldCharType="end"/>
        </w:r>
      </w:hyperlink>
    </w:p>
    <w:p w14:paraId="109737EB" w14:textId="5E82752C" w:rsidR="005E3417" w:rsidRPr="00314E34" w:rsidRDefault="005E3417">
      <w:pPr>
        <w:pStyle w:val="TOC3"/>
        <w:rPr>
          <w:rFonts w:eastAsiaTheme="minorEastAsia" w:cs="Arial"/>
          <w:b w:val="0"/>
          <w:bCs/>
          <w:noProof/>
          <w:kern w:val="2"/>
          <w:lang w:eastAsia="en-GB"/>
          <w14:ligatures w14:val="standardContextual"/>
        </w:rPr>
      </w:pPr>
      <w:hyperlink w:anchor="_Toc175558591" w:history="1">
        <w:r w:rsidRPr="00314E34">
          <w:rPr>
            <w:rStyle w:val="Hyperlink"/>
            <w:rFonts w:cs="Arial"/>
            <w:b w:val="0"/>
            <w:bCs/>
            <w:noProof/>
            <w:lang w:val="en-GB"/>
          </w:rPr>
          <w:t>4.5.1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14</w:t>
        </w:r>
        <w:r w:rsidRPr="00314E34">
          <w:rPr>
            <w:rFonts w:cs="Arial"/>
            <w:b w:val="0"/>
            <w:bCs/>
            <w:noProof/>
            <w:webHidden/>
          </w:rPr>
          <w:fldChar w:fldCharType="end"/>
        </w:r>
      </w:hyperlink>
    </w:p>
    <w:p w14:paraId="1448FE47" w14:textId="3BB1F494" w:rsidR="005E3417" w:rsidRPr="00314E34" w:rsidRDefault="005E3417">
      <w:pPr>
        <w:pStyle w:val="TOC3"/>
        <w:rPr>
          <w:rFonts w:eastAsiaTheme="minorEastAsia" w:cs="Arial"/>
          <w:b w:val="0"/>
          <w:bCs/>
          <w:noProof/>
          <w:kern w:val="2"/>
          <w:lang w:eastAsia="en-GB"/>
          <w14:ligatures w14:val="standardContextual"/>
        </w:rPr>
      </w:pPr>
      <w:hyperlink w:anchor="_Toc175558592" w:history="1">
        <w:r w:rsidRPr="00314E34">
          <w:rPr>
            <w:rStyle w:val="Hyperlink"/>
            <w:rFonts w:cs="Arial"/>
            <w:b w:val="0"/>
            <w:bCs/>
            <w:noProof/>
            <w:lang w:val="en-GB"/>
          </w:rPr>
          <w:t>4.5.2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rules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14</w:t>
        </w:r>
        <w:r w:rsidRPr="00314E34">
          <w:rPr>
            <w:rFonts w:cs="Arial"/>
            <w:b w:val="0"/>
            <w:bCs/>
            <w:noProof/>
            <w:webHidden/>
          </w:rPr>
          <w:fldChar w:fldCharType="end"/>
        </w:r>
      </w:hyperlink>
    </w:p>
    <w:p w14:paraId="4F4F9D58" w14:textId="3B9E07B7" w:rsidR="005E3417" w:rsidRPr="00314E34" w:rsidRDefault="005E3417">
      <w:pPr>
        <w:pStyle w:val="TOC3"/>
        <w:rPr>
          <w:rFonts w:eastAsiaTheme="minorEastAsia" w:cs="Arial"/>
          <w:b w:val="0"/>
          <w:bCs/>
          <w:noProof/>
          <w:kern w:val="2"/>
          <w:lang w:eastAsia="en-GB"/>
          <w14:ligatures w14:val="standardContextual"/>
        </w:rPr>
      </w:pPr>
      <w:hyperlink w:anchor="_Toc175558593" w:history="1">
        <w:r w:rsidRPr="00314E34">
          <w:rPr>
            <w:rStyle w:val="Hyperlink"/>
            <w:rFonts w:cs="Arial"/>
            <w:b w:val="0"/>
            <w:bCs/>
            <w:noProof/>
            <w:lang w:val="en-GB"/>
          </w:rPr>
          <w:t>4.5.3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Coverage rules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14</w:t>
        </w:r>
        <w:r w:rsidRPr="00314E34">
          <w:rPr>
            <w:rFonts w:cs="Arial"/>
            <w:b w:val="0"/>
            <w:bCs/>
            <w:noProof/>
            <w:webHidden/>
          </w:rPr>
          <w:fldChar w:fldCharType="end"/>
        </w:r>
      </w:hyperlink>
    </w:p>
    <w:p w14:paraId="3C54119C" w14:textId="73B4DE17" w:rsidR="005E3417" w:rsidRPr="00314E34" w:rsidRDefault="005E3417">
      <w:pPr>
        <w:pStyle w:val="TOC3"/>
        <w:rPr>
          <w:rFonts w:eastAsiaTheme="minorEastAsia" w:cs="Arial"/>
          <w:b w:val="0"/>
          <w:bCs/>
          <w:noProof/>
          <w:kern w:val="2"/>
          <w:lang w:eastAsia="en-GB"/>
          <w14:ligatures w14:val="standardContextual"/>
        </w:rPr>
      </w:pPr>
      <w:hyperlink w:anchor="_Toc175558594" w:history="1">
        <w:r w:rsidRPr="00314E34">
          <w:rPr>
            <w:rStyle w:val="Hyperlink"/>
            <w:rFonts w:cs="Arial"/>
            <w:b w:val="0"/>
            <w:bCs/>
            <w:noProof/>
            <w:lang w:val="en-GB" w:eastAsia="en-US"/>
          </w:rPr>
          <w:t>4.5.4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 size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16</w:t>
        </w:r>
        <w:r w:rsidRPr="00314E34">
          <w:rPr>
            <w:rFonts w:cs="Arial"/>
            <w:b w:val="0"/>
            <w:bCs/>
            <w:noProof/>
            <w:webHidden/>
          </w:rPr>
          <w:fldChar w:fldCharType="end"/>
        </w:r>
      </w:hyperlink>
    </w:p>
    <w:p w14:paraId="003462F2" w14:textId="120EC18D" w:rsidR="005E3417" w:rsidRPr="00314E34" w:rsidRDefault="005E3417">
      <w:pPr>
        <w:pStyle w:val="TOC2"/>
        <w:rPr>
          <w:rFonts w:eastAsiaTheme="minorEastAsia" w:cs="Arial"/>
          <w:b w:val="0"/>
          <w:bCs/>
          <w:noProof/>
          <w:kern w:val="2"/>
          <w:lang w:eastAsia="en-GB"/>
          <w14:ligatures w14:val="standardContextual"/>
        </w:rPr>
      </w:pPr>
      <w:hyperlink w:anchor="_Toc175558595" w:history="1">
        <w:r w:rsidRPr="00314E34">
          <w:rPr>
            <w:rStyle w:val="Hyperlink"/>
            <w:rFonts w:cs="Arial"/>
            <w:b w:val="0"/>
            <w:bCs/>
            <w:noProof/>
            <w:lang w:val="en-GB"/>
          </w:rPr>
          <w:t>4.6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Display scale range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16</w:t>
        </w:r>
        <w:r w:rsidRPr="00314E34">
          <w:rPr>
            <w:rFonts w:cs="Arial"/>
            <w:b w:val="0"/>
            <w:bCs/>
            <w:noProof/>
            <w:webHidden/>
          </w:rPr>
          <w:fldChar w:fldCharType="end"/>
        </w:r>
      </w:hyperlink>
    </w:p>
    <w:p w14:paraId="74C48626" w14:textId="3973EAE1" w:rsidR="005E3417" w:rsidRPr="00314E34" w:rsidRDefault="005E3417">
      <w:pPr>
        <w:pStyle w:val="TOC2"/>
        <w:rPr>
          <w:rFonts w:eastAsiaTheme="minorEastAsia" w:cs="Arial"/>
          <w:b w:val="0"/>
          <w:bCs/>
          <w:noProof/>
          <w:kern w:val="2"/>
          <w:lang w:eastAsia="en-GB"/>
          <w14:ligatures w14:val="standardContextual"/>
        </w:rPr>
      </w:pPr>
      <w:hyperlink w:anchor="_Toc175558596" w:history="1">
        <w:r w:rsidRPr="00314E34">
          <w:rPr>
            <w:rStyle w:val="Hyperlink"/>
            <w:rFonts w:cs="Arial"/>
            <w:b w:val="0"/>
            <w:bCs/>
            <w:noProof/>
            <w:lang w:val="en-GB"/>
          </w:rPr>
          <w:t>4.7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loading and display order</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17</w:t>
        </w:r>
        <w:r w:rsidRPr="00314E34">
          <w:rPr>
            <w:rFonts w:cs="Arial"/>
            <w:b w:val="0"/>
            <w:bCs/>
            <w:noProof/>
            <w:webHidden/>
          </w:rPr>
          <w:fldChar w:fldCharType="end"/>
        </w:r>
      </w:hyperlink>
    </w:p>
    <w:p w14:paraId="325B4E67" w14:textId="2D9B308D" w:rsidR="005E3417" w:rsidRPr="00314E34" w:rsidRDefault="005E3417">
      <w:pPr>
        <w:pStyle w:val="TOC3"/>
        <w:rPr>
          <w:rFonts w:eastAsiaTheme="minorEastAsia" w:cs="Arial"/>
          <w:b w:val="0"/>
          <w:bCs/>
          <w:noProof/>
          <w:kern w:val="2"/>
          <w:lang w:eastAsia="en-GB"/>
          <w14:ligatures w14:val="standardContextual"/>
        </w:rPr>
      </w:pPr>
      <w:hyperlink w:anchor="_Toc175558597" w:history="1">
        <w:r w:rsidRPr="00314E34">
          <w:rPr>
            <w:rStyle w:val="Hyperlink"/>
            <w:rFonts w:cs="Arial"/>
            <w:b w:val="0"/>
            <w:bCs/>
            <w:noProof/>
            <w:lang w:val="en-GB"/>
          </w:rPr>
          <w:t>4.7.1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loading algorithm (dataset selection)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17</w:t>
        </w:r>
        <w:r w:rsidRPr="00314E34">
          <w:rPr>
            <w:rFonts w:cs="Arial"/>
            <w:b w:val="0"/>
            <w:bCs/>
            <w:noProof/>
            <w:webHidden/>
          </w:rPr>
          <w:fldChar w:fldCharType="end"/>
        </w:r>
      </w:hyperlink>
    </w:p>
    <w:p w14:paraId="73DB8B2C" w14:textId="4AC67351" w:rsidR="005E3417" w:rsidRPr="00314E34" w:rsidRDefault="005E3417">
      <w:pPr>
        <w:pStyle w:val="TOC3"/>
        <w:rPr>
          <w:rFonts w:eastAsiaTheme="minorEastAsia" w:cs="Arial"/>
          <w:b w:val="0"/>
          <w:bCs/>
          <w:noProof/>
          <w:kern w:val="2"/>
          <w:lang w:eastAsia="en-GB"/>
          <w14:ligatures w14:val="standardContextual"/>
        </w:rPr>
      </w:pPr>
      <w:hyperlink w:anchor="_Toc175558598" w:history="1">
        <w:r w:rsidRPr="00314E34">
          <w:rPr>
            <w:rStyle w:val="Hyperlink"/>
            <w:rFonts w:cs="Arial"/>
            <w:b w:val="0"/>
            <w:bCs/>
            <w:noProof/>
            <w:lang w:val="en-GB"/>
          </w:rPr>
          <w:t>4.7.2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display order (dataset rendering)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17</w:t>
        </w:r>
        <w:r w:rsidRPr="00314E34">
          <w:rPr>
            <w:rFonts w:cs="Arial"/>
            <w:b w:val="0"/>
            <w:bCs/>
            <w:noProof/>
            <w:webHidden/>
          </w:rPr>
          <w:fldChar w:fldCharType="end"/>
        </w:r>
      </w:hyperlink>
    </w:p>
    <w:p w14:paraId="48771B4F" w14:textId="0D6C3F91" w:rsidR="005E3417" w:rsidRPr="00314E34" w:rsidRDefault="005E3417">
      <w:pPr>
        <w:pStyle w:val="TOC2"/>
        <w:rPr>
          <w:rFonts w:eastAsiaTheme="minorEastAsia" w:cs="Arial"/>
          <w:b w:val="0"/>
          <w:bCs/>
          <w:noProof/>
          <w:kern w:val="2"/>
          <w:lang w:eastAsia="en-GB"/>
          <w14:ligatures w14:val="standardContextual"/>
        </w:rPr>
      </w:pPr>
      <w:hyperlink w:anchor="_Toc175558599" w:history="1">
        <w:r w:rsidRPr="00314E34">
          <w:rPr>
            <w:rStyle w:val="Hyperlink"/>
            <w:rFonts w:cs="Arial"/>
            <w:b w:val="0"/>
            <w:bCs/>
            <w:noProof/>
            <w:lang w:val="en-GB"/>
          </w:rPr>
          <w:t>4.8</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Geometry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19</w:t>
        </w:r>
        <w:r w:rsidRPr="00314E34">
          <w:rPr>
            <w:rFonts w:cs="Arial"/>
            <w:b w:val="0"/>
            <w:bCs/>
            <w:noProof/>
            <w:webHidden/>
          </w:rPr>
          <w:fldChar w:fldCharType="end"/>
        </w:r>
      </w:hyperlink>
    </w:p>
    <w:p w14:paraId="1C5F7726" w14:textId="32109F4D" w:rsidR="005E3417" w:rsidRPr="00314E34" w:rsidRDefault="005E3417">
      <w:pPr>
        <w:pStyle w:val="TOC3"/>
        <w:rPr>
          <w:rFonts w:eastAsiaTheme="minorEastAsia" w:cs="Arial"/>
          <w:b w:val="0"/>
          <w:bCs/>
          <w:noProof/>
          <w:kern w:val="2"/>
          <w:lang w:eastAsia="en-GB"/>
          <w14:ligatures w14:val="standardContextual"/>
        </w:rPr>
      </w:pPr>
      <w:hyperlink w:anchor="_Toc175558600" w:history="1">
        <w:r w:rsidRPr="00314E34">
          <w:rPr>
            <w:rStyle w:val="Hyperlink"/>
            <w:rFonts w:cs="Arial"/>
            <w:b w:val="0"/>
            <w:bCs/>
            <w:noProof/>
            <w:lang w:val="en-GB"/>
          </w:rPr>
          <w:t>4.8.1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 level 3a geometry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19</w:t>
        </w:r>
        <w:r w:rsidRPr="00314E34">
          <w:rPr>
            <w:rFonts w:cs="Arial"/>
            <w:b w:val="0"/>
            <w:bCs/>
            <w:noProof/>
            <w:webHidden/>
          </w:rPr>
          <w:fldChar w:fldCharType="end"/>
        </w:r>
      </w:hyperlink>
    </w:p>
    <w:p w14:paraId="156AB14B" w14:textId="31C68C27" w:rsidR="005E3417" w:rsidRPr="00314E34" w:rsidRDefault="005E3417">
      <w:pPr>
        <w:pStyle w:val="TOC3"/>
        <w:rPr>
          <w:rFonts w:eastAsiaTheme="minorEastAsia" w:cs="Arial"/>
          <w:b w:val="0"/>
          <w:bCs/>
          <w:noProof/>
          <w:kern w:val="2"/>
          <w:lang w:eastAsia="en-GB"/>
          <w14:ligatures w14:val="standardContextual"/>
        </w:rPr>
      </w:pPr>
      <w:hyperlink w:anchor="_Toc175558601" w:history="1">
        <w:r w:rsidRPr="00314E34">
          <w:rPr>
            <w:rStyle w:val="Hyperlink"/>
            <w:rFonts w:cs="Arial"/>
            <w:b w:val="0"/>
            <w:bCs/>
            <w:noProof/>
            <w:lang w:val="en-GB"/>
          </w:rPr>
          <w:t>4.8.2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Use of scale properties for feature to geometry relations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21</w:t>
        </w:r>
        <w:r w:rsidRPr="00314E34">
          <w:rPr>
            <w:rFonts w:cs="Arial"/>
            <w:b w:val="0"/>
            <w:bCs/>
            <w:noProof/>
            <w:webHidden/>
          </w:rPr>
          <w:fldChar w:fldCharType="end"/>
        </w:r>
      </w:hyperlink>
    </w:p>
    <w:p w14:paraId="39203E79" w14:textId="4354A1C9" w:rsidR="005E3417" w:rsidRPr="00314E34" w:rsidRDefault="005E3417">
      <w:pPr>
        <w:pStyle w:val="TOC3"/>
        <w:rPr>
          <w:rFonts w:eastAsiaTheme="minorEastAsia" w:cs="Arial"/>
          <w:b w:val="0"/>
          <w:bCs/>
          <w:noProof/>
          <w:kern w:val="2"/>
          <w:lang w:eastAsia="en-GB"/>
          <w14:ligatures w14:val="standardContextual"/>
        </w:rPr>
      </w:pPr>
      <w:hyperlink w:anchor="_Toc175558602" w:history="1">
        <w:r w:rsidRPr="00314E34">
          <w:rPr>
            <w:rStyle w:val="Hyperlink"/>
            <w:rFonts w:cs="Arial"/>
            <w:b w:val="0"/>
            <w:bCs/>
            <w:noProof/>
            <w:lang w:val="en-GB"/>
          </w:rPr>
          <w:t>4.8.3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Masking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21</w:t>
        </w:r>
        <w:r w:rsidRPr="00314E34">
          <w:rPr>
            <w:rFonts w:cs="Arial"/>
            <w:b w:val="0"/>
            <w:bCs/>
            <w:noProof/>
            <w:webHidden/>
          </w:rPr>
          <w:fldChar w:fldCharType="end"/>
        </w:r>
      </w:hyperlink>
    </w:p>
    <w:p w14:paraId="25097296" w14:textId="77F207B7" w:rsidR="005E3417" w:rsidRPr="00314E34" w:rsidRDefault="005E3417">
      <w:pPr>
        <w:pStyle w:val="TOC1"/>
        <w:rPr>
          <w:rFonts w:eastAsiaTheme="minorEastAsia" w:cs="Arial"/>
          <w:b w:val="0"/>
          <w:bCs/>
          <w:noProof/>
          <w:kern w:val="2"/>
          <w:lang w:eastAsia="en-GB"/>
          <w14:ligatures w14:val="standardContextual"/>
        </w:rPr>
      </w:pPr>
      <w:hyperlink w:anchor="_Toc175558603" w:history="1">
        <w:r w:rsidRPr="00314E34">
          <w:rPr>
            <w:rStyle w:val="Hyperlink"/>
            <w:rFonts w:cs="Arial"/>
            <w:b w:val="0"/>
            <w:bCs/>
            <w:noProof/>
            <w:lang w:val="en-GB"/>
          </w:rPr>
          <w:t>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Coordinate Reference Systems (CRS)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22</w:t>
        </w:r>
        <w:r w:rsidRPr="00314E34">
          <w:rPr>
            <w:rFonts w:cs="Arial"/>
            <w:b w:val="0"/>
            <w:bCs/>
            <w:noProof/>
            <w:webHidden/>
          </w:rPr>
          <w:fldChar w:fldCharType="end"/>
        </w:r>
      </w:hyperlink>
    </w:p>
    <w:p w14:paraId="767DBB08" w14:textId="39E8D2A8" w:rsidR="005E3417" w:rsidRPr="00314E34" w:rsidRDefault="005E3417">
      <w:pPr>
        <w:pStyle w:val="TOC2"/>
        <w:rPr>
          <w:rFonts w:eastAsiaTheme="minorEastAsia" w:cs="Arial"/>
          <w:b w:val="0"/>
          <w:bCs/>
          <w:noProof/>
          <w:kern w:val="2"/>
          <w:lang w:eastAsia="en-GB"/>
          <w14:ligatures w14:val="standardContextual"/>
        </w:rPr>
      </w:pPr>
      <w:hyperlink w:anchor="_Toc175558604" w:history="1">
        <w:r w:rsidRPr="00314E34">
          <w:rPr>
            <w:rStyle w:val="Hyperlink"/>
            <w:rFonts w:cs="Arial"/>
            <w:b w:val="0"/>
            <w:bCs/>
            <w:noProof/>
            <w:lang w:val="en-GB"/>
          </w:rPr>
          <w:t>5.1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22</w:t>
        </w:r>
        <w:r w:rsidRPr="00314E34">
          <w:rPr>
            <w:rFonts w:cs="Arial"/>
            <w:b w:val="0"/>
            <w:bCs/>
            <w:noProof/>
            <w:webHidden/>
          </w:rPr>
          <w:fldChar w:fldCharType="end"/>
        </w:r>
      </w:hyperlink>
    </w:p>
    <w:p w14:paraId="507D1A3E" w14:textId="65737886" w:rsidR="005E3417" w:rsidRPr="00314E34" w:rsidRDefault="005E3417">
      <w:pPr>
        <w:pStyle w:val="TOC2"/>
        <w:rPr>
          <w:rFonts w:eastAsiaTheme="minorEastAsia" w:cs="Arial"/>
          <w:b w:val="0"/>
          <w:bCs/>
          <w:noProof/>
          <w:kern w:val="2"/>
          <w:lang w:eastAsia="en-GB"/>
          <w14:ligatures w14:val="standardContextual"/>
        </w:rPr>
      </w:pPr>
      <w:hyperlink w:anchor="_Toc175558605" w:history="1">
        <w:r w:rsidRPr="00314E34">
          <w:rPr>
            <w:rStyle w:val="Hyperlink"/>
            <w:rFonts w:cs="Arial"/>
            <w:b w:val="0"/>
            <w:bCs/>
            <w:noProof/>
            <w:lang w:val="en-GB"/>
          </w:rPr>
          <w:t>5.2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Horizontal Coordinate Reference System</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22</w:t>
        </w:r>
        <w:r w:rsidRPr="00314E34">
          <w:rPr>
            <w:rFonts w:cs="Arial"/>
            <w:b w:val="0"/>
            <w:bCs/>
            <w:noProof/>
            <w:webHidden/>
          </w:rPr>
          <w:fldChar w:fldCharType="end"/>
        </w:r>
      </w:hyperlink>
    </w:p>
    <w:p w14:paraId="6A648B92" w14:textId="62CBED9E" w:rsidR="005E3417" w:rsidRPr="00314E34" w:rsidRDefault="005E3417">
      <w:pPr>
        <w:pStyle w:val="TOC2"/>
        <w:rPr>
          <w:rFonts w:eastAsiaTheme="minorEastAsia" w:cs="Arial"/>
          <w:b w:val="0"/>
          <w:bCs/>
          <w:noProof/>
          <w:kern w:val="2"/>
          <w:lang w:eastAsia="en-GB"/>
          <w14:ligatures w14:val="standardContextual"/>
        </w:rPr>
      </w:pPr>
      <w:hyperlink w:anchor="_Toc175558606" w:history="1">
        <w:r w:rsidRPr="00314E34">
          <w:rPr>
            <w:rStyle w:val="Hyperlink"/>
            <w:rFonts w:cs="Arial"/>
            <w:b w:val="0"/>
            <w:bCs/>
            <w:noProof/>
            <w:lang w:val="en-GB"/>
          </w:rPr>
          <w:t>5.3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Vertical CRS for Soundings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22</w:t>
        </w:r>
        <w:r w:rsidRPr="00314E34">
          <w:rPr>
            <w:rFonts w:cs="Arial"/>
            <w:b w:val="0"/>
            <w:bCs/>
            <w:noProof/>
            <w:webHidden/>
          </w:rPr>
          <w:fldChar w:fldCharType="end"/>
        </w:r>
      </w:hyperlink>
    </w:p>
    <w:p w14:paraId="2E4B5215" w14:textId="0D9E2468" w:rsidR="005E3417" w:rsidRPr="00314E34" w:rsidRDefault="005E3417">
      <w:pPr>
        <w:pStyle w:val="TOC1"/>
        <w:rPr>
          <w:rFonts w:eastAsiaTheme="minorEastAsia" w:cs="Arial"/>
          <w:b w:val="0"/>
          <w:bCs/>
          <w:noProof/>
          <w:kern w:val="2"/>
          <w:lang w:eastAsia="en-GB"/>
          <w14:ligatures w14:val="standardContextual"/>
        </w:rPr>
      </w:pPr>
      <w:hyperlink w:anchor="_Toc175558607" w:history="1">
        <w:r w:rsidRPr="00314E34">
          <w:rPr>
            <w:rStyle w:val="Hyperlink"/>
            <w:rFonts w:cs="Arial"/>
            <w:b w:val="0"/>
            <w:bCs/>
            <w:noProof/>
            <w:lang w:val="en-GB"/>
          </w:rPr>
          <w:t>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Quality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24</w:t>
        </w:r>
        <w:r w:rsidRPr="00314E34">
          <w:rPr>
            <w:rFonts w:cs="Arial"/>
            <w:b w:val="0"/>
            <w:bCs/>
            <w:noProof/>
            <w:webHidden/>
          </w:rPr>
          <w:fldChar w:fldCharType="end"/>
        </w:r>
      </w:hyperlink>
    </w:p>
    <w:p w14:paraId="1A98B4A4" w14:textId="6B6678C4" w:rsidR="005E3417" w:rsidRPr="00314E34" w:rsidRDefault="005E3417">
      <w:pPr>
        <w:pStyle w:val="TOC2"/>
        <w:rPr>
          <w:rFonts w:eastAsiaTheme="minorEastAsia" w:cs="Arial"/>
          <w:b w:val="0"/>
          <w:bCs/>
          <w:noProof/>
          <w:kern w:val="2"/>
          <w:lang w:eastAsia="en-GB"/>
          <w14:ligatures w14:val="standardContextual"/>
        </w:rPr>
      </w:pPr>
      <w:hyperlink w:anchor="_Toc175558608" w:history="1">
        <w:r w:rsidRPr="00314E34">
          <w:rPr>
            <w:rStyle w:val="Hyperlink"/>
            <w:rFonts w:cs="Arial"/>
            <w:b w:val="0"/>
            <w:bCs/>
            <w:noProof/>
            <w:lang w:val="en-GB"/>
          </w:rPr>
          <w:t>6.1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24</w:t>
        </w:r>
        <w:r w:rsidRPr="00314E34">
          <w:rPr>
            <w:rFonts w:cs="Arial"/>
            <w:b w:val="0"/>
            <w:bCs/>
            <w:noProof/>
            <w:webHidden/>
          </w:rPr>
          <w:fldChar w:fldCharType="end"/>
        </w:r>
      </w:hyperlink>
    </w:p>
    <w:p w14:paraId="6F56B637" w14:textId="6EA1C0AB" w:rsidR="005E3417" w:rsidRPr="00314E34" w:rsidRDefault="005E3417">
      <w:pPr>
        <w:pStyle w:val="TOC2"/>
        <w:rPr>
          <w:rFonts w:eastAsiaTheme="minorEastAsia" w:cs="Arial"/>
          <w:b w:val="0"/>
          <w:bCs/>
          <w:noProof/>
          <w:kern w:val="2"/>
          <w:lang w:eastAsia="en-GB"/>
          <w14:ligatures w14:val="standardContextual"/>
        </w:rPr>
      </w:pPr>
      <w:hyperlink w:anchor="_Toc175558609" w:history="1">
        <w:r w:rsidRPr="00314E34">
          <w:rPr>
            <w:rStyle w:val="Hyperlink"/>
            <w:rFonts w:cs="Arial"/>
            <w:b w:val="0"/>
            <w:bCs/>
            <w:noProof/>
            <w:lang w:val="en-GB"/>
          </w:rPr>
          <w:t>6.2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Completeness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25</w:t>
        </w:r>
        <w:r w:rsidRPr="00314E34">
          <w:rPr>
            <w:rFonts w:cs="Arial"/>
            <w:b w:val="0"/>
            <w:bCs/>
            <w:noProof/>
            <w:webHidden/>
          </w:rPr>
          <w:fldChar w:fldCharType="end"/>
        </w:r>
      </w:hyperlink>
    </w:p>
    <w:p w14:paraId="6C99567C" w14:textId="1A6C1802" w:rsidR="005E3417" w:rsidRPr="00314E34" w:rsidRDefault="005E3417">
      <w:pPr>
        <w:pStyle w:val="TOC3"/>
        <w:rPr>
          <w:rFonts w:eastAsiaTheme="minorEastAsia" w:cs="Arial"/>
          <w:b w:val="0"/>
          <w:bCs/>
          <w:noProof/>
          <w:kern w:val="2"/>
          <w:lang w:eastAsia="en-GB"/>
          <w14:ligatures w14:val="standardContextual"/>
        </w:rPr>
      </w:pPr>
      <w:hyperlink w:anchor="_Toc175558610" w:history="1">
        <w:r w:rsidRPr="00314E34">
          <w:rPr>
            <w:rStyle w:val="Hyperlink"/>
            <w:rFonts w:cs="Arial"/>
            <w:b w:val="0"/>
            <w:bCs/>
            <w:noProof/>
            <w:lang w:val="en-GB"/>
          </w:rPr>
          <w:t>6.2.1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Commission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25</w:t>
        </w:r>
        <w:r w:rsidRPr="00314E34">
          <w:rPr>
            <w:rFonts w:cs="Arial"/>
            <w:b w:val="0"/>
            <w:bCs/>
            <w:noProof/>
            <w:webHidden/>
          </w:rPr>
          <w:fldChar w:fldCharType="end"/>
        </w:r>
      </w:hyperlink>
    </w:p>
    <w:p w14:paraId="5197D2A6" w14:textId="5F270F5C" w:rsidR="005E3417" w:rsidRPr="00314E34" w:rsidRDefault="005E3417">
      <w:pPr>
        <w:pStyle w:val="TOC3"/>
        <w:rPr>
          <w:rFonts w:eastAsiaTheme="minorEastAsia" w:cs="Arial"/>
          <w:b w:val="0"/>
          <w:bCs/>
          <w:noProof/>
          <w:kern w:val="2"/>
          <w:lang w:eastAsia="en-GB"/>
          <w14:ligatures w14:val="standardContextual"/>
        </w:rPr>
      </w:pPr>
      <w:hyperlink w:anchor="_Toc175558611" w:history="1">
        <w:r w:rsidRPr="00314E34">
          <w:rPr>
            <w:rStyle w:val="Hyperlink"/>
            <w:rFonts w:cs="Arial"/>
            <w:b w:val="0"/>
            <w:bCs/>
            <w:noProof/>
            <w:lang w:val="en-GB"/>
          </w:rPr>
          <w:t>6.2.2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Omission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25</w:t>
        </w:r>
        <w:r w:rsidRPr="00314E34">
          <w:rPr>
            <w:rFonts w:cs="Arial"/>
            <w:b w:val="0"/>
            <w:bCs/>
            <w:noProof/>
            <w:webHidden/>
          </w:rPr>
          <w:fldChar w:fldCharType="end"/>
        </w:r>
      </w:hyperlink>
    </w:p>
    <w:p w14:paraId="48791108" w14:textId="378E0278" w:rsidR="005E3417" w:rsidRPr="00314E34" w:rsidRDefault="005E3417">
      <w:pPr>
        <w:pStyle w:val="TOC2"/>
        <w:rPr>
          <w:rFonts w:eastAsiaTheme="minorEastAsia" w:cs="Arial"/>
          <w:b w:val="0"/>
          <w:bCs/>
          <w:noProof/>
          <w:kern w:val="2"/>
          <w:lang w:eastAsia="en-GB"/>
          <w14:ligatures w14:val="standardContextual"/>
        </w:rPr>
      </w:pPr>
      <w:hyperlink w:anchor="_Toc175558612" w:history="1">
        <w:r w:rsidRPr="00314E34">
          <w:rPr>
            <w:rStyle w:val="Hyperlink"/>
            <w:rFonts w:cs="Arial"/>
            <w:b w:val="0"/>
            <w:bCs/>
            <w:noProof/>
            <w:lang w:val="en-GB"/>
          </w:rPr>
          <w:t>6.3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Logical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25</w:t>
        </w:r>
        <w:r w:rsidRPr="00314E34">
          <w:rPr>
            <w:rFonts w:cs="Arial"/>
            <w:b w:val="0"/>
            <w:bCs/>
            <w:noProof/>
            <w:webHidden/>
          </w:rPr>
          <w:fldChar w:fldCharType="end"/>
        </w:r>
      </w:hyperlink>
    </w:p>
    <w:p w14:paraId="678F3ADE" w14:textId="35490812" w:rsidR="005E3417" w:rsidRPr="00314E34" w:rsidRDefault="005E3417">
      <w:pPr>
        <w:pStyle w:val="TOC3"/>
        <w:rPr>
          <w:rFonts w:eastAsiaTheme="minorEastAsia" w:cs="Arial"/>
          <w:b w:val="0"/>
          <w:bCs/>
          <w:noProof/>
          <w:kern w:val="2"/>
          <w:lang w:eastAsia="en-GB"/>
          <w14:ligatures w14:val="standardContextual"/>
        </w:rPr>
      </w:pPr>
      <w:hyperlink w:anchor="_Toc175558613" w:history="1">
        <w:r w:rsidRPr="00314E34">
          <w:rPr>
            <w:rStyle w:val="Hyperlink"/>
            <w:rFonts w:cs="Arial"/>
            <w:b w:val="0"/>
            <w:bCs/>
            <w:noProof/>
            <w:lang w:val="en-GB"/>
          </w:rPr>
          <w:t>6.3.1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Conceptual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25</w:t>
        </w:r>
        <w:r w:rsidRPr="00314E34">
          <w:rPr>
            <w:rFonts w:cs="Arial"/>
            <w:b w:val="0"/>
            <w:bCs/>
            <w:noProof/>
            <w:webHidden/>
          </w:rPr>
          <w:fldChar w:fldCharType="end"/>
        </w:r>
      </w:hyperlink>
    </w:p>
    <w:p w14:paraId="7CD2441E" w14:textId="774FE78F" w:rsidR="005E3417" w:rsidRPr="00314E34" w:rsidRDefault="005E3417">
      <w:pPr>
        <w:pStyle w:val="TOC3"/>
        <w:rPr>
          <w:rFonts w:eastAsiaTheme="minorEastAsia" w:cs="Arial"/>
          <w:b w:val="0"/>
          <w:bCs/>
          <w:noProof/>
          <w:kern w:val="2"/>
          <w:lang w:eastAsia="en-GB"/>
          <w14:ligatures w14:val="standardContextual"/>
        </w:rPr>
      </w:pPr>
      <w:hyperlink w:anchor="_Toc175558614" w:history="1">
        <w:r w:rsidRPr="00314E34">
          <w:rPr>
            <w:rStyle w:val="Hyperlink"/>
            <w:rFonts w:cs="Arial"/>
            <w:b w:val="0"/>
            <w:bCs/>
            <w:noProof/>
            <w:lang w:val="en-GB"/>
          </w:rPr>
          <w:t>6.3.2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Domain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25</w:t>
        </w:r>
        <w:r w:rsidRPr="00314E34">
          <w:rPr>
            <w:rFonts w:cs="Arial"/>
            <w:b w:val="0"/>
            <w:bCs/>
            <w:noProof/>
            <w:webHidden/>
          </w:rPr>
          <w:fldChar w:fldCharType="end"/>
        </w:r>
      </w:hyperlink>
    </w:p>
    <w:p w14:paraId="298C1B33" w14:textId="146B3931" w:rsidR="005E3417" w:rsidRPr="00314E34" w:rsidRDefault="005E3417">
      <w:pPr>
        <w:pStyle w:val="TOC3"/>
        <w:rPr>
          <w:rFonts w:eastAsiaTheme="minorEastAsia" w:cs="Arial"/>
          <w:b w:val="0"/>
          <w:bCs/>
          <w:noProof/>
          <w:kern w:val="2"/>
          <w:lang w:eastAsia="en-GB"/>
          <w14:ligatures w14:val="standardContextual"/>
        </w:rPr>
      </w:pPr>
      <w:hyperlink w:anchor="_Toc175558615" w:history="1">
        <w:r w:rsidRPr="00314E34">
          <w:rPr>
            <w:rStyle w:val="Hyperlink"/>
            <w:rFonts w:cs="Arial"/>
            <w:b w:val="0"/>
            <w:bCs/>
            <w:noProof/>
            <w:lang w:val="en-GB"/>
          </w:rPr>
          <w:t>6.3.3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Format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7EFC475E" w14:textId="0237AB8E" w:rsidR="005E3417" w:rsidRPr="00314E34" w:rsidRDefault="005E3417">
      <w:pPr>
        <w:pStyle w:val="TOC3"/>
        <w:rPr>
          <w:rFonts w:eastAsiaTheme="minorEastAsia" w:cs="Arial"/>
          <w:b w:val="0"/>
          <w:bCs/>
          <w:noProof/>
          <w:kern w:val="2"/>
          <w:lang w:eastAsia="en-GB"/>
          <w14:ligatures w14:val="standardContextual"/>
        </w:rPr>
      </w:pPr>
      <w:hyperlink w:anchor="_Toc175558616" w:history="1">
        <w:r w:rsidRPr="00314E34">
          <w:rPr>
            <w:rStyle w:val="Hyperlink"/>
            <w:rFonts w:cs="Arial"/>
            <w:b w:val="0"/>
            <w:bCs/>
            <w:noProof/>
            <w:lang w:val="en-GB"/>
          </w:rPr>
          <w:t>6.3.4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Topological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2F4AEB2B" w14:textId="5DF4E1E5" w:rsidR="005E3417" w:rsidRPr="00314E34" w:rsidRDefault="005E3417">
      <w:pPr>
        <w:pStyle w:val="TOC2"/>
        <w:rPr>
          <w:rFonts w:eastAsiaTheme="minorEastAsia" w:cs="Arial"/>
          <w:b w:val="0"/>
          <w:bCs/>
          <w:noProof/>
          <w:kern w:val="2"/>
          <w:lang w:eastAsia="en-GB"/>
          <w14:ligatures w14:val="standardContextual"/>
        </w:rPr>
      </w:pPr>
      <w:hyperlink w:anchor="_Toc175558617" w:history="1">
        <w:r w:rsidRPr="00314E34">
          <w:rPr>
            <w:rStyle w:val="Hyperlink"/>
            <w:rFonts w:cs="Arial"/>
            <w:b w:val="0"/>
            <w:bCs/>
            <w:noProof/>
            <w:lang w:val="en-GB"/>
          </w:rPr>
          <w:t>6.4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Positional uncertainty and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682C9A93" w14:textId="255436FD" w:rsidR="005E3417" w:rsidRPr="00314E34" w:rsidRDefault="005E3417">
      <w:pPr>
        <w:pStyle w:val="TOC3"/>
        <w:rPr>
          <w:rFonts w:eastAsiaTheme="minorEastAsia" w:cs="Arial"/>
          <w:b w:val="0"/>
          <w:bCs/>
          <w:noProof/>
          <w:kern w:val="2"/>
          <w:lang w:eastAsia="en-GB"/>
          <w14:ligatures w14:val="standardContextual"/>
        </w:rPr>
      </w:pPr>
      <w:hyperlink w:anchor="_Toc175558618" w:history="1">
        <w:r w:rsidRPr="00314E34">
          <w:rPr>
            <w:rStyle w:val="Hyperlink"/>
            <w:rFonts w:cs="Arial"/>
            <w:b w:val="0"/>
            <w:bCs/>
            <w:noProof/>
            <w:lang w:val="en-GB"/>
          </w:rPr>
          <w:t>6.4.1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Absolute or external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1232DDF6" w14:textId="23C93880" w:rsidR="005E3417" w:rsidRPr="00314E34" w:rsidRDefault="005E3417">
      <w:pPr>
        <w:pStyle w:val="TOC3"/>
        <w:rPr>
          <w:rFonts w:eastAsiaTheme="minorEastAsia" w:cs="Arial"/>
          <w:b w:val="0"/>
          <w:bCs/>
          <w:noProof/>
          <w:kern w:val="2"/>
          <w:lang w:eastAsia="en-GB"/>
          <w14:ligatures w14:val="standardContextual"/>
        </w:rPr>
      </w:pPr>
      <w:hyperlink w:anchor="_Toc175558619" w:history="1">
        <w:r w:rsidRPr="00314E34">
          <w:rPr>
            <w:rStyle w:val="Hyperlink"/>
            <w:rFonts w:cs="Arial"/>
            <w:b w:val="0"/>
            <w:bCs/>
            <w:noProof/>
            <w:lang w:val="en-GB"/>
          </w:rPr>
          <w:t>6.4.2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Vertical position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4479D0B4" w14:textId="5A4E53DC" w:rsidR="005E3417" w:rsidRPr="00314E34" w:rsidRDefault="005E3417">
      <w:pPr>
        <w:pStyle w:val="TOC3"/>
        <w:rPr>
          <w:rFonts w:eastAsiaTheme="minorEastAsia" w:cs="Arial"/>
          <w:b w:val="0"/>
          <w:bCs/>
          <w:noProof/>
          <w:kern w:val="2"/>
          <w:lang w:eastAsia="en-GB"/>
          <w14:ligatures w14:val="standardContextual"/>
        </w:rPr>
      </w:pPr>
      <w:hyperlink w:anchor="_Toc175558620" w:history="1">
        <w:r w:rsidRPr="00314E34">
          <w:rPr>
            <w:rStyle w:val="Hyperlink"/>
            <w:rFonts w:cs="Arial"/>
            <w:b w:val="0"/>
            <w:bCs/>
            <w:noProof/>
            <w:lang w:val="en-GB"/>
          </w:rPr>
          <w:t>6.4.3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Horizontal position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104854EC" w14:textId="0648525D" w:rsidR="005E3417" w:rsidRPr="00314E34" w:rsidRDefault="005E3417">
      <w:pPr>
        <w:pStyle w:val="TOC3"/>
        <w:rPr>
          <w:rFonts w:eastAsiaTheme="minorEastAsia" w:cs="Arial"/>
          <w:b w:val="0"/>
          <w:bCs/>
          <w:noProof/>
          <w:kern w:val="2"/>
          <w:lang w:eastAsia="en-GB"/>
          <w14:ligatures w14:val="standardContextual"/>
        </w:rPr>
      </w:pPr>
      <w:hyperlink w:anchor="_Toc175558621" w:history="1">
        <w:r w:rsidRPr="00314E34">
          <w:rPr>
            <w:rStyle w:val="Hyperlink"/>
            <w:rFonts w:cs="Arial"/>
            <w:b w:val="0"/>
            <w:bCs/>
            <w:noProof/>
            <w:lang w:val="en-GB"/>
          </w:rPr>
          <w:t>6.4.4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Relative or internal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41EE98CF" w14:textId="0660C88C" w:rsidR="005E3417" w:rsidRPr="00314E34" w:rsidRDefault="005E3417">
      <w:pPr>
        <w:pStyle w:val="TOC3"/>
        <w:rPr>
          <w:rFonts w:eastAsiaTheme="minorEastAsia" w:cs="Arial"/>
          <w:b w:val="0"/>
          <w:bCs/>
          <w:noProof/>
          <w:kern w:val="2"/>
          <w:lang w:eastAsia="en-GB"/>
          <w14:ligatures w14:val="standardContextual"/>
        </w:rPr>
      </w:pPr>
      <w:hyperlink w:anchor="_Toc175558622" w:history="1">
        <w:r w:rsidRPr="00314E34">
          <w:rPr>
            <w:rStyle w:val="Hyperlink"/>
            <w:rFonts w:cs="Arial"/>
            <w:b w:val="0"/>
            <w:bCs/>
            <w:noProof/>
            <w:lang w:val="en-GB"/>
          </w:rPr>
          <w:t>6.4.5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Gridded data positional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26</w:t>
        </w:r>
        <w:r w:rsidRPr="00314E34">
          <w:rPr>
            <w:rFonts w:cs="Arial"/>
            <w:b w:val="0"/>
            <w:bCs/>
            <w:noProof/>
            <w:webHidden/>
          </w:rPr>
          <w:fldChar w:fldCharType="end"/>
        </w:r>
      </w:hyperlink>
    </w:p>
    <w:p w14:paraId="79690414" w14:textId="727898E6" w:rsidR="005E3417" w:rsidRPr="00314E34" w:rsidRDefault="005E3417">
      <w:pPr>
        <w:pStyle w:val="TOC2"/>
        <w:rPr>
          <w:rFonts w:eastAsiaTheme="minorEastAsia" w:cs="Arial"/>
          <w:b w:val="0"/>
          <w:bCs/>
          <w:noProof/>
          <w:kern w:val="2"/>
          <w:lang w:eastAsia="en-GB"/>
          <w14:ligatures w14:val="standardContextual"/>
        </w:rPr>
      </w:pPr>
      <w:hyperlink w:anchor="_Toc175558623" w:history="1">
        <w:r w:rsidRPr="00314E34">
          <w:rPr>
            <w:rStyle w:val="Hyperlink"/>
            <w:rFonts w:cs="Arial"/>
            <w:b w:val="0"/>
            <w:bCs/>
            <w:noProof/>
            <w:lang w:val="en-GB"/>
          </w:rPr>
          <w:t>6.5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Thematic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4CCE6D06" w14:textId="15E4C829" w:rsidR="005E3417" w:rsidRPr="00314E34" w:rsidRDefault="005E3417">
      <w:pPr>
        <w:pStyle w:val="TOC3"/>
        <w:rPr>
          <w:rFonts w:eastAsiaTheme="minorEastAsia" w:cs="Arial"/>
          <w:b w:val="0"/>
          <w:bCs/>
          <w:noProof/>
          <w:kern w:val="2"/>
          <w:lang w:eastAsia="en-GB"/>
          <w14:ligatures w14:val="standardContextual"/>
        </w:rPr>
      </w:pPr>
      <w:hyperlink w:anchor="_Toc175558624" w:history="1">
        <w:r w:rsidRPr="00314E34">
          <w:rPr>
            <w:rStyle w:val="Hyperlink"/>
            <w:rFonts w:cs="Arial"/>
            <w:b w:val="0"/>
            <w:bCs/>
            <w:noProof/>
            <w:lang w:val="en-GB"/>
          </w:rPr>
          <w:t>6.5.1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Thematic classification correctness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26395F77" w14:textId="0A35082B" w:rsidR="005E3417" w:rsidRPr="00314E34" w:rsidRDefault="005E3417">
      <w:pPr>
        <w:pStyle w:val="TOC3"/>
        <w:rPr>
          <w:rFonts w:eastAsiaTheme="minorEastAsia" w:cs="Arial"/>
          <w:b w:val="0"/>
          <w:bCs/>
          <w:noProof/>
          <w:kern w:val="2"/>
          <w:lang w:eastAsia="en-GB"/>
          <w14:ligatures w14:val="standardContextual"/>
        </w:rPr>
      </w:pPr>
      <w:hyperlink w:anchor="_Toc175558625" w:history="1">
        <w:r w:rsidRPr="00314E34">
          <w:rPr>
            <w:rStyle w:val="Hyperlink"/>
            <w:rFonts w:cs="Arial"/>
            <w:b w:val="0"/>
            <w:bCs/>
            <w:noProof/>
            <w:lang w:val="en-GB"/>
          </w:rPr>
          <w:t>6.5.2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Non-quantitative attribute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02101B5F" w14:textId="1688420D" w:rsidR="005E3417" w:rsidRPr="00314E34" w:rsidRDefault="005E3417">
      <w:pPr>
        <w:pStyle w:val="TOC3"/>
        <w:rPr>
          <w:rFonts w:eastAsiaTheme="minorEastAsia" w:cs="Arial"/>
          <w:b w:val="0"/>
          <w:bCs/>
          <w:noProof/>
          <w:kern w:val="2"/>
          <w:lang w:eastAsia="en-GB"/>
          <w14:ligatures w14:val="standardContextual"/>
        </w:rPr>
      </w:pPr>
      <w:hyperlink w:anchor="_Toc175558626" w:history="1">
        <w:r w:rsidRPr="00314E34">
          <w:rPr>
            <w:rStyle w:val="Hyperlink"/>
            <w:rFonts w:cs="Arial"/>
            <w:b w:val="0"/>
            <w:bCs/>
            <w:noProof/>
            <w:lang w:val="en-GB"/>
          </w:rPr>
          <w:t>6.5.3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Quantitative attribute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3EF6B566" w14:textId="5458EE33" w:rsidR="005E3417" w:rsidRPr="00314E34" w:rsidRDefault="005E3417">
      <w:pPr>
        <w:pStyle w:val="TOC2"/>
        <w:rPr>
          <w:rFonts w:eastAsiaTheme="minorEastAsia" w:cs="Arial"/>
          <w:b w:val="0"/>
          <w:bCs/>
          <w:noProof/>
          <w:kern w:val="2"/>
          <w:lang w:eastAsia="en-GB"/>
          <w14:ligatures w14:val="standardContextual"/>
        </w:rPr>
      </w:pPr>
      <w:hyperlink w:anchor="_Toc175558627" w:history="1">
        <w:r w:rsidRPr="00314E34">
          <w:rPr>
            <w:rStyle w:val="Hyperlink"/>
            <w:rFonts w:cs="Arial"/>
            <w:b w:val="0"/>
            <w:bCs/>
            <w:noProof/>
            <w:lang w:val="en-GB"/>
          </w:rPr>
          <w:t>6.6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quality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1999D224" w14:textId="608C219F" w:rsidR="005E3417" w:rsidRPr="00314E34" w:rsidRDefault="005E3417">
      <w:pPr>
        <w:pStyle w:val="TOC3"/>
        <w:rPr>
          <w:rFonts w:eastAsiaTheme="minorEastAsia" w:cs="Arial"/>
          <w:b w:val="0"/>
          <w:bCs/>
          <w:noProof/>
          <w:kern w:val="2"/>
          <w:lang w:eastAsia="en-GB"/>
          <w14:ligatures w14:val="standardContextual"/>
        </w:rPr>
      </w:pPr>
      <w:hyperlink w:anchor="_Toc175558628" w:history="1">
        <w:r w:rsidRPr="00314E34">
          <w:rPr>
            <w:rStyle w:val="Hyperlink"/>
            <w:rFonts w:cs="Arial"/>
            <w:b w:val="0"/>
            <w:bCs/>
            <w:noProof/>
            <w:lang w:val="en-GB"/>
          </w:rPr>
          <w:t>6.6.1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3D1F6F84" w14:textId="63219C09" w:rsidR="005E3417" w:rsidRPr="00314E34" w:rsidRDefault="005E3417">
      <w:pPr>
        <w:pStyle w:val="TOC3"/>
        <w:rPr>
          <w:rFonts w:eastAsiaTheme="minorEastAsia" w:cs="Arial"/>
          <w:b w:val="0"/>
          <w:bCs/>
          <w:noProof/>
          <w:kern w:val="2"/>
          <w:lang w:eastAsia="en-GB"/>
          <w14:ligatures w14:val="standardContextual"/>
        </w:rPr>
      </w:pPr>
      <w:hyperlink w:anchor="_Toc175558629" w:history="1">
        <w:r w:rsidRPr="00314E34">
          <w:rPr>
            <w:rStyle w:val="Hyperlink"/>
            <w:rFonts w:cs="Arial"/>
            <w:b w:val="0"/>
            <w:bCs/>
            <w:noProof/>
            <w:lang w:val="en-GB"/>
          </w:rPr>
          <w:t>6.6.2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validity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27</w:t>
        </w:r>
        <w:r w:rsidRPr="00314E34">
          <w:rPr>
            <w:rFonts w:cs="Arial"/>
            <w:b w:val="0"/>
            <w:bCs/>
            <w:noProof/>
            <w:webHidden/>
          </w:rPr>
          <w:fldChar w:fldCharType="end"/>
        </w:r>
      </w:hyperlink>
    </w:p>
    <w:p w14:paraId="7A05FCE2" w14:textId="48617590" w:rsidR="005E3417" w:rsidRPr="00314E34" w:rsidRDefault="005E3417">
      <w:pPr>
        <w:pStyle w:val="TOC3"/>
        <w:rPr>
          <w:rFonts w:eastAsiaTheme="minorEastAsia" w:cs="Arial"/>
          <w:b w:val="0"/>
          <w:bCs/>
          <w:noProof/>
          <w:kern w:val="2"/>
          <w:lang w:eastAsia="en-GB"/>
          <w14:ligatures w14:val="standardContextual"/>
        </w:rPr>
      </w:pPr>
      <w:hyperlink w:anchor="_Toc175558630" w:history="1">
        <w:r w:rsidRPr="00314E34">
          <w:rPr>
            <w:rStyle w:val="Hyperlink"/>
            <w:rFonts w:cs="Arial"/>
            <w:b w:val="0"/>
            <w:bCs/>
            <w:noProof/>
            <w:lang w:val="en-GB"/>
          </w:rPr>
          <w:t>6.6.3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52C35373" w14:textId="68D2712B" w:rsidR="005E3417" w:rsidRPr="00314E34" w:rsidRDefault="005E3417">
      <w:pPr>
        <w:pStyle w:val="TOC2"/>
        <w:rPr>
          <w:rFonts w:eastAsiaTheme="minorEastAsia" w:cs="Arial"/>
          <w:b w:val="0"/>
          <w:bCs/>
          <w:noProof/>
          <w:kern w:val="2"/>
          <w:lang w:eastAsia="en-GB"/>
          <w14:ligatures w14:val="standardContextual"/>
        </w:rPr>
      </w:pPr>
      <w:hyperlink w:anchor="_Toc175558631" w:history="1">
        <w:r w:rsidRPr="00314E34">
          <w:rPr>
            <w:rStyle w:val="Hyperlink"/>
            <w:rFonts w:cs="Arial"/>
            <w:b w:val="0"/>
            <w:bCs/>
            <w:noProof/>
            <w:lang w:val="en-GB"/>
          </w:rPr>
          <w:t>6.7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Aggregation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2A654B9B" w14:textId="6CFA8BFC" w:rsidR="005E3417" w:rsidRPr="00314E34" w:rsidRDefault="005E3417">
      <w:pPr>
        <w:pStyle w:val="TOC2"/>
        <w:rPr>
          <w:rFonts w:eastAsiaTheme="minorEastAsia" w:cs="Arial"/>
          <w:b w:val="0"/>
          <w:bCs/>
          <w:noProof/>
          <w:kern w:val="2"/>
          <w:lang w:eastAsia="en-GB"/>
          <w14:ligatures w14:val="standardContextual"/>
        </w:rPr>
      </w:pPr>
      <w:hyperlink w:anchor="_Toc175558632" w:history="1">
        <w:r w:rsidRPr="00314E34">
          <w:rPr>
            <w:rStyle w:val="Hyperlink"/>
            <w:rFonts w:cs="Arial"/>
            <w:b w:val="0"/>
            <w:bCs/>
            <w:noProof/>
            <w:lang w:val="en-GB"/>
          </w:rPr>
          <w:t>6.8</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compliance and usability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0B123135" w14:textId="2D352714" w:rsidR="005E3417" w:rsidRPr="00314E34" w:rsidRDefault="005E3417">
      <w:pPr>
        <w:pStyle w:val="TOC1"/>
        <w:rPr>
          <w:rFonts w:eastAsiaTheme="minorEastAsia" w:cs="Arial"/>
          <w:b w:val="0"/>
          <w:bCs/>
          <w:noProof/>
          <w:kern w:val="2"/>
          <w:lang w:eastAsia="en-GB"/>
          <w14:ligatures w14:val="standardContextual"/>
        </w:rPr>
      </w:pPr>
      <w:hyperlink w:anchor="_Toc175558633" w:history="1">
        <w:r w:rsidRPr="00314E34">
          <w:rPr>
            <w:rStyle w:val="Hyperlink"/>
            <w:rFonts w:cs="Arial"/>
            <w:b w:val="0"/>
            <w:bCs/>
            <w:noProof/>
            <w:lang w:val="en-GB"/>
          </w:rPr>
          <w:t>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Capture and Classification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53F6850F" w14:textId="04C6FFCC" w:rsidR="005E3417" w:rsidRPr="00314E34" w:rsidRDefault="005E3417">
      <w:pPr>
        <w:pStyle w:val="TOC1"/>
        <w:rPr>
          <w:rFonts w:eastAsiaTheme="minorEastAsia" w:cs="Arial"/>
          <w:b w:val="0"/>
          <w:bCs/>
          <w:noProof/>
          <w:kern w:val="2"/>
          <w:lang w:eastAsia="en-GB"/>
          <w14:ligatures w14:val="standardContextual"/>
        </w:rPr>
      </w:pPr>
      <w:hyperlink w:anchor="_Toc175558634" w:history="1">
        <w:r w:rsidRPr="00314E34">
          <w:rPr>
            <w:rStyle w:val="Hyperlink"/>
            <w:rFonts w:cs="Arial"/>
            <w:b w:val="0"/>
            <w:bCs/>
            <w:noProof/>
            <w:lang w:val="en-GB"/>
          </w:rPr>
          <w:t>8</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Maintenance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335B833E" w14:textId="706DE661" w:rsidR="005E3417" w:rsidRPr="00314E34" w:rsidRDefault="005E3417">
      <w:pPr>
        <w:pStyle w:val="TOC2"/>
        <w:rPr>
          <w:rFonts w:eastAsiaTheme="minorEastAsia" w:cs="Arial"/>
          <w:b w:val="0"/>
          <w:bCs/>
          <w:noProof/>
          <w:kern w:val="2"/>
          <w:lang w:eastAsia="en-GB"/>
          <w14:ligatures w14:val="standardContextual"/>
        </w:rPr>
      </w:pPr>
      <w:hyperlink w:anchor="_Toc175558635" w:history="1">
        <w:r w:rsidRPr="00314E34">
          <w:rPr>
            <w:rStyle w:val="Hyperlink"/>
            <w:rFonts w:cs="Arial"/>
            <w:b w:val="0"/>
            <w:bCs/>
            <w:noProof/>
            <w:lang w:val="en-GB"/>
          </w:rPr>
          <w:t>8.1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58C69F7D" w14:textId="6FFE5F73" w:rsidR="005E3417" w:rsidRPr="00314E34" w:rsidRDefault="005E3417">
      <w:pPr>
        <w:pStyle w:val="TOC2"/>
        <w:rPr>
          <w:rFonts w:eastAsiaTheme="minorEastAsia" w:cs="Arial"/>
          <w:b w:val="0"/>
          <w:bCs/>
          <w:noProof/>
          <w:kern w:val="2"/>
          <w:lang w:eastAsia="en-GB"/>
          <w14:ligatures w14:val="standardContextual"/>
        </w:rPr>
      </w:pPr>
      <w:hyperlink w:anchor="_Toc175558636" w:history="1">
        <w:r w:rsidRPr="00314E34">
          <w:rPr>
            <w:rStyle w:val="Hyperlink"/>
            <w:rFonts w:cs="Arial"/>
            <w:b w:val="0"/>
            <w:bCs/>
            <w:noProof/>
            <w:lang w:val="en-GB"/>
          </w:rPr>
          <w:t>8.2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Maintenance and update frequency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28</w:t>
        </w:r>
        <w:r w:rsidRPr="00314E34">
          <w:rPr>
            <w:rFonts w:cs="Arial"/>
            <w:b w:val="0"/>
            <w:bCs/>
            <w:noProof/>
            <w:webHidden/>
          </w:rPr>
          <w:fldChar w:fldCharType="end"/>
        </w:r>
      </w:hyperlink>
    </w:p>
    <w:p w14:paraId="56E16091" w14:textId="04F6A428" w:rsidR="005E3417" w:rsidRPr="00314E34" w:rsidRDefault="005E3417">
      <w:pPr>
        <w:pStyle w:val="TOC2"/>
        <w:rPr>
          <w:rFonts w:eastAsiaTheme="minorEastAsia" w:cs="Arial"/>
          <w:b w:val="0"/>
          <w:bCs/>
          <w:noProof/>
          <w:kern w:val="2"/>
          <w:lang w:eastAsia="en-GB"/>
          <w14:ligatures w14:val="standardContextual"/>
        </w:rPr>
      </w:pPr>
      <w:hyperlink w:anchor="_Toc175558637" w:history="1">
        <w:r w:rsidRPr="00314E34">
          <w:rPr>
            <w:rStyle w:val="Hyperlink"/>
            <w:rFonts w:cs="Arial"/>
            <w:b w:val="0"/>
            <w:bCs/>
            <w:noProof/>
            <w:lang w:val="en-GB"/>
          </w:rPr>
          <w:t>8.3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source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29</w:t>
        </w:r>
        <w:r w:rsidRPr="00314E34">
          <w:rPr>
            <w:rFonts w:cs="Arial"/>
            <w:b w:val="0"/>
            <w:bCs/>
            <w:noProof/>
            <w:webHidden/>
          </w:rPr>
          <w:fldChar w:fldCharType="end"/>
        </w:r>
      </w:hyperlink>
    </w:p>
    <w:p w14:paraId="1F427292" w14:textId="2B313AB1" w:rsidR="005E3417" w:rsidRPr="00314E34" w:rsidRDefault="005E3417">
      <w:pPr>
        <w:pStyle w:val="TOC2"/>
        <w:rPr>
          <w:rFonts w:eastAsiaTheme="minorEastAsia" w:cs="Arial"/>
          <w:b w:val="0"/>
          <w:bCs/>
          <w:noProof/>
          <w:kern w:val="2"/>
          <w:lang w:eastAsia="en-GB"/>
          <w14:ligatures w14:val="standardContextual"/>
        </w:rPr>
      </w:pPr>
      <w:hyperlink w:anchor="_Toc175558638" w:history="1">
        <w:r w:rsidRPr="00314E34">
          <w:rPr>
            <w:rStyle w:val="Hyperlink"/>
            <w:rFonts w:cs="Arial"/>
            <w:b w:val="0"/>
            <w:bCs/>
            <w:noProof/>
            <w:lang w:val="en-GB"/>
          </w:rPr>
          <w:t>8.4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Production process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29</w:t>
        </w:r>
        <w:r w:rsidRPr="00314E34">
          <w:rPr>
            <w:rFonts w:cs="Arial"/>
            <w:b w:val="0"/>
            <w:bCs/>
            <w:noProof/>
            <w:webHidden/>
          </w:rPr>
          <w:fldChar w:fldCharType="end"/>
        </w:r>
      </w:hyperlink>
    </w:p>
    <w:p w14:paraId="533200FD" w14:textId="32DFA409" w:rsidR="005E3417" w:rsidRPr="00314E34" w:rsidRDefault="005E3417">
      <w:pPr>
        <w:pStyle w:val="TOC2"/>
        <w:rPr>
          <w:rFonts w:eastAsiaTheme="minorEastAsia" w:cs="Arial"/>
          <w:b w:val="0"/>
          <w:bCs/>
          <w:noProof/>
          <w:kern w:val="2"/>
          <w:lang w:eastAsia="en-GB"/>
          <w14:ligatures w14:val="standardContextual"/>
        </w:rPr>
      </w:pPr>
      <w:hyperlink w:anchor="_Toc175558639" w:history="1">
        <w:r w:rsidRPr="00314E34">
          <w:rPr>
            <w:rStyle w:val="Hyperlink"/>
            <w:rFonts w:cs="Arial"/>
            <w:b w:val="0"/>
            <w:bCs/>
            <w:noProof/>
            <w:lang w:val="en-GB"/>
          </w:rPr>
          <w:t>8.5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and Portrayal Catalogue management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29</w:t>
        </w:r>
        <w:r w:rsidRPr="00314E34">
          <w:rPr>
            <w:rFonts w:cs="Arial"/>
            <w:b w:val="0"/>
            <w:bCs/>
            <w:noProof/>
            <w:webHidden/>
          </w:rPr>
          <w:fldChar w:fldCharType="end"/>
        </w:r>
      </w:hyperlink>
    </w:p>
    <w:p w14:paraId="405CBB5C" w14:textId="63AECEA1" w:rsidR="005E3417" w:rsidRPr="00314E34" w:rsidRDefault="005E3417">
      <w:pPr>
        <w:pStyle w:val="TOC1"/>
        <w:rPr>
          <w:rFonts w:eastAsiaTheme="minorEastAsia" w:cs="Arial"/>
          <w:b w:val="0"/>
          <w:bCs/>
          <w:noProof/>
          <w:kern w:val="2"/>
          <w:lang w:eastAsia="en-GB"/>
          <w14:ligatures w14:val="standardContextual"/>
        </w:rPr>
      </w:pPr>
      <w:hyperlink w:anchor="_Toc175558640" w:history="1">
        <w:r w:rsidRPr="00314E34">
          <w:rPr>
            <w:rStyle w:val="Hyperlink"/>
            <w:rFonts w:cs="Arial"/>
            <w:b w:val="0"/>
            <w:bCs/>
            <w:noProof/>
            <w:lang w:val="en-GB"/>
          </w:rPr>
          <w:t>9</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Portrayal</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29</w:t>
        </w:r>
        <w:r w:rsidRPr="00314E34">
          <w:rPr>
            <w:rFonts w:cs="Arial"/>
            <w:b w:val="0"/>
            <w:bCs/>
            <w:noProof/>
            <w:webHidden/>
          </w:rPr>
          <w:fldChar w:fldCharType="end"/>
        </w:r>
      </w:hyperlink>
    </w:p>
    <w:p w14:paraId="408C7CE8" w14:textId="022E5462" w:rsidR="005E3417" w:rsidRPr="00314E34" w:rsidRDefault="005E3417">
      <w:pPr>
        <w:pStyle w:val="TOC2"/>
        <w:rPr>
          <w:rFonts w:eastAsiaTheme="minorEastAsia" w:cs="Arial"/>
          <w:b w:val="0"/>
          <w:bCs/>
          <w:noProof/>
          <w:kern w:val="2"/>
          <w:lang w:eastAsia="en-GB"/>
          <w14:ligatures w14:val="standardContextual"/>
        </w:rPr>
      </w:pPr>
      <w:hyperlink w:anchor="_Toc175558641" w:history="1">
        <w:r w:rsidRPr="00314E34">
          <w:rPr>
            <w:rStyle w:val="Hyperlink"/>
            <w:rFonts w:cs="Arial"/>
            <w:b w:val="0"/>
            <w:bCs/>
            <w:noProof/>
            <w:lang w:val="en-GB"/>
          </w:rPr>
          <w:t>9.1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29</w:t>
        </w:r>
        <w:r w:rsidRPr="00314E34">
          <w:rPr>
            <w:rFonts w:cs="Arial"/>
            <w:b w:val="0"/>
            <w:bCs/>
            <w:noProof/>
            <w:webHidden/>
          </w:rPr>
          <w:fldChar w:fldCharType="end"/>
        </w:r>
      </w:hyperlink>
    </w:p>
    <w:p w14:paraId="68A0AADE" w14:textId="453D6F8C" w:rsidR="005E3417" w:rsidRPr="00314E34" w:rsidRDefault="005E3417">
      <w:pPr>
        <w:pStyle w:val="TOC2"/>
        <w:rPr>
          <w:rFonts w:eastAsiaTheme="minorEastAsia" w:cs="Arial"/>
          <w:b w:val="0"/>
          <w:bCs/>
          <w:noProof/>
          <w:kern w:val="2"/>
          <w:lang w:eastAsia="en-GB"/>
          <w14:ligatures w14:val="standardContextual"/>
        </w:rPr>
      </w:pPr>
      <w:hyperlink w:anchor="_Toc175558642" w:history="1">
        <w:r w:rsidRPr="00314E34">
          <w:rPr>
            <w:rStyle w:val="Hyperlink"/>
            <w:rFonts w:cs="Arial"/>
            <w:b w:val="0"/>
            <w:bCs/>
            <w:noProof/>
            <w:lang w:val="en-GB"/>
          </w:rPr>
          <w:t>9.2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Portrayal 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30</w:t>
        </w:r>
        <w:r w:rsidRPr="00314E34">
          <w:rPr>
            <w:rFonts w:cs="Arial"/>
            <w:b w:val="0"/>
            <w:bCs/>
            <w:noProof/>
            <w:webHidden/>
          </w:rPr>
          <w:fldChar w:fldCharType="end"/>
        </w:r>
      </w:hyperlink>
    </w:p>
    <w:p w14:paraId="76C7F7A3" w14:textId="49672566" w:rsidR="005E3417" w:rsidRPr="00314E34" w:rsidRDefault="005E3417">
      <w:pPr>
        <w:pStyle w:val="TOC1"/>
        <w:rPr>
          <w:rFonts w:eastAsiaTheme="minorEastAsia" w:cs="Arial"/>
          <w:b w:val="0"/>
          <w:bCs/>
          <w:noProof/>
          <w:kern w:val="2"/>
          <w:lang w:eastAsia="en-GB"/>
          <w14:ligatures w14:val="standardContextual"/>
        </w:rPr>
      </w:pPr>
      <w:hyperlink w:anchor="_Toc175558643" w:history="1">
        <w:r w:rsidRPr="00314E34">
          <w:rPr>
            <w:rStyle w:val="Hyperlink"/>
            <w:rFonts w:cs="Arial"/>
            <w:b w:val="0"/>
            <w:bCs/>
            <w:noProof/>
            <w:lang w:val="en-GB"/>
          </w:rPr>
          <w:t>10</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Product Format (Encoding)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30</w:t>
        </w:r>
        <w:r w:rsidRPr="00314E34">
          <w:rPr>
            <w:rFonts w:cs="Arial"/>
            <w:b w:val="0"/>
            <w:bCs/>
            <w:noProof/>
            <w:webHidden/>
          </w:rPr>
          <w:fldChar w:fldCharType="end"/>
        </w:r>
      </w:hyperlink>
    </w:p>
    <w:p w14:paraId="7074251E" w14:textId="63939741" w:rsidR="005E3417" w:rsidRPr="00314E34" w:rsidRDefault="005E3417">
      <w:pPr>
        <w:pStyle w:val="TOC2"/>
        <w:rPr>
          <w:rFonts w:eastAsiaTheme="minorEastAsia" w:cs="Arial"/>
          <w:b w:val="0"/>
          <w:bCs/>
          <w:noProof/>
          <w:kern w:val="2"/>
          <w:lang w:eastAsia="en-GB"/>
          <w14:ligatures w14:val="standardContextual"/>
        </w:rPr>
      </w:pPr>
      <w:hyperlink w:anchor="_Toc175558644" w:history="1">
        <w:r w:rsidRPr="00314E34">
          <w:rPr>
            <w:rStyle w:val="Hyperlink"/>
            <w:rFonts w:cs="Arial"/>
            <w:b w:val="0"/>
            <w:bCs/>
            <w:noProof/>
            <w:lang w:val="en-GB"/>
          </w:rPr>
          <w:t>10.1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30</w:t>
        </w:r>
        <w:r w:rsidRPr="00314E34">
          <w:rPr>
            <w:rFonts w:cs="Arial"/>
            <w:b w:val="0"/>
            <w:bCs/>
            <w:noProof/>
            <w:webHidden/>
          </w:rPr>
          <w:fldChar w:fldCharType="end"/>
        </w:r>
      </w:hyperlink>
    </w:p>
    <w:p w14:paraId="32C0E84F" w14:textId="10D34A31" w:rsidR="005E3417" w:rsidRPr="00314E34" w:rsidRDefault="005E3417">
      <w:pPr>
        <w:pStyle w:val="TOC3"/>
        <w:rPr>
          <w:rFonts w:eastAsiaTheme="minorEastAsia" w:cs="Arial"/>
          <w:b w:val="0"/>
          <w:bCs/>
          <w:noProof/>
          <w:kern w:val="2"/>
          <w:lang w:eastAsia="en-GB"/>
          <w14:ligatures w14:val="standardContextual"/>
        </w:rPr>
      </w:pPr>
      <w:hyperlink w:anchor="_Toc175558645" w:history="1">
        <w:r w:rsidRPr="00314E34">
          <w:rPr>
            <w:rStyle w:val="Hyperlink"/>
            <w:rFonts w:cs="Arial"/>
            <w:b w:val="0"/>
            <w:bCs/>
            <w:noProof/>
            <w:lang w:val="en-GB"/>
          </w:rPr>
          <w:t>10.1.1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Encoding of latitude and longitude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2D9CF4A5" w14:textId="0A9D9BB4" w:rsidR="005E3417" w:rsidRPr="00314E34" w:rsidRDefault="005E3417">
      <w:pPr>
        <w:pStyle w:val="TOC3"/>
        <w:rPr>
          <w:rFonts w:eastAsiaTheme="minorEastAsia" w:cs="Arial"/>
          <w:b w:val="0"/>
          <w:bCs/>
          <w:noProof/>
          <w:kern w:val="2"/>
          <w:lang w:eastAsia="en-GB"/>
          <w14:ligatures w14:val="standardContextual"/>
        </w:rPr>
      </w:pPr>
      <w:hyperlink w:anchor="_Toc175558646" w:history="1">
        <w:r w:rsidRPr="00314E34">
          <w:rPr>
            <w:rStyle w:val="Hyperlink"/>
            <w:rFonts w:cs="Arial"/>
            <w:b w:val="0"/>
            <w:bCs/>
            <w:noProof/>
            <w:lang w:val="en-GB"/>
          </w:rPr>
          <w:t>10.1.2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Encoding of depths as coordinates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79621E87" w14:textId="634530ED" w:rsidR="005E3417" w:rsidRPr="00314E34" w:rsidRDefault="005E3417">
      <w:pPr>
        <w:pStyle w:val="TOC3"/>
        <w:rPr>
          <w:rFonts w:eastAsiaTheme="minorEastAsia" w:cs="Arial"/>
          <w:b w:val="0"/>
          <w:bCs/>
          <w:noProof/>
          <w:kern w:val="2"/>
          <w:lang w:eastAsia="en-GB"/>
          <w14:ligatures w14:val="standardContextual"/>
        </w:rPr>
      </w:pPr>
      <w:hyperlink w:anchor="_Toc175558647" w:history="1">
        <w:r w:rsidRPr="00314E34">
          <w:rPr>
            <w:rStyle w:val="Hyperlink"/>
            <w:rFonts w:cs="Arial"/>
            <w:b w:val="0"/>
            <w:bCs/>
            <w:noProof/>
            <w:lang w:val="en-GB"/>
          </w:rPr>
          <w:t>10.1.3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Numeric attribute encoding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443A10E9" w14:textId="35F388A0" w:rsidR="005E3417" w:rsidRPr="00314E34" w:rsidRDefault="005E3417">
      <w:pPr>
        <w:pStyle w:val="TOC3"/>
        <w:rPr>
          <w:rFonts w:eastAsiaTheme="minorEastAsia" w:cs="Arial"/>
          <w:b w:val="0"/>
          <w:bCs/>
          <w:noProof/>
          <w:kern w:val="2"/>
          <w:lang w:eastAsia="en-GB"/>
          <w14:ligatures w14:val="standardContextual"/>
        </w:rPr>
      </w:pPr>
      <w:hyperlink w:anchor="_Toc175558648" w:history="1">
        <w:r w:rsidRPr="00314E34">
          <w:rPr>
            <w:rStyle w:val="Hyperlink"/>
            <w:rFonts w:cs="Arial"/>
            <w:b w:val="0"/>
            <w:bCs/>
            <w:noProof/>
            <w:lang w:val="en-GB"/>
          </w:rPr>
          <w:t>10.1.4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Text attribute values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02A79BD5" w14:textId="43651C33" w:rsidR="005E3417" w:rsidRPr="00314E34" w:rsidRDefault="005E3417">
      <w:pPr>
        <w:pStyle w:val="TOC3"/>
        <w:rPr>
          <w:rFonts w:eastAsiaTheme="minorEastAsia" w:cs="Arial"/>
          <w:b w:val="0"/>
          <w:bCs/>
          <w:noProof/>
          <w:kern w:val="2"/>
          <w:lang w:eastAsia="en-GB"/>
          <w14:ligatures w14:val="standardContextual"/>
        </w:rPr>
      </w:pPr>
      <w:hyperlink w:anchor="_Toc175558649" w:history="1">
        <w:r w:rsidRPr="00314E34">
          <w:rPr>
            <w:rStyle w:val="Hyperlink"/>
            <w:rFonts w:cs="Arial"/>
            <w:b w:val="0"/>
            <w:bCs/>
            <w:noProof/>
            <w:lang w:val="en-GB" w:eastAsia="en-US"/>
          </w:rPr>
          <w:t>10.1.5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Unknown attribute values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7311DE0B" w14:textId="25A2DFD3" w:rsidR="005E3417" w:rsidRPr="00314E34" w:rsidRDefault="005E3417">
      <w:pPr>
        <w:pStyle w:val="TOC1"/>
        <w:rPr>
          <w:rFonts w:eastAsiaTheme="minorEastAsia" w:cs="Arial"/>
          <w:b w:val="0"/>
          <w:bCs/>
          <w:noProof/>
          <w:kern w:val="2"/>
          <w:lang w:eastAsia="en-GB"/>
          <w14:ligatures w14:val="standardContextual"/>
        </w:rPr>
      </w:pPr>
      <w:hyperlink w:anchor="_Toc175558650" w:history="1">
        <w:r w:rsidRPr="00314E34">
          <w:rPr>
            <w:rStyle w:val="Hyperlink"/>
            <w:rFonts w:cs="Arial"/>
            <w:b w:val="0"/>
            <w:bCs/>
            <w:noProof/>
            <w:lang w:val="en-GB"/>
          </w:rPr>
          <w:t>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Product Delivery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0F803786" w14:textId="7D2005E8" w:rsidR="005E3417" w:rsidRPr="00314E34" w:rsidRDefault="005E3417">
      <w:pPr>
        <w:pStyle w:val="TOC2"/>
        <w:rPr>
          <w:rFonts w:eastAsiaTheme="minorEastAsia" w:cs="Arial"/>
          <w:b w:val="0"/>
          <w:bCs/>
          <w:noProof/>
          <w:kern w:val="2"/>
          <w:lang w:eastAsia="en-GB"/>
          <w14:ligatures w14:val="standardContextual"/>
        </w:rPr>
      </w:pPr>
      <w:hyperlink w:anchor="_Toc175558651" w:history="1">
        <w:r w:rsidRPr="00314E34">
          <w:rPr>
            <w:rStyle w:val="Hyperlink"/>
            <w:rFonts w:cs="Arial"/>
            <w:b w:val="0"/>
            <w:bCs/>
            <w:noProof/>
            <w:lang w:val="en-GB"/>
          </w:rPr>
          <w:t>11.1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44DECCE5" w14:textId="33A9844E" w:rsidR="005E3417" w:rsidRPr="00314E34" w:rsidRDefault="005E3417">
      <w:pPr>
        <w:pStyle w:val="TOC2"/>
        <w:rPr>
          <w:rFonts w:eastAsiaTheme="minorEastAsia" w:cs="Arial"/>
          <w:b w:val="0"/>
          <w:bCs/>
          <w:noProof/>
          <w:kern w:val="2"/>
          <w:lang w:eastAsia="en-GB"/>
          <w14:ligatures w14:val="standardContextual"/>
        </w:rPr>
      </w:pPr>
      <w:hyperlink w:anchor="_Toc175558652" w:history="1">
        <w:r w:rsidRPr="00314E34">
          <w:rPr>
            <w:rStyle w:val="Hyperlink"/>
            <w:rFonts w:cs="Arial"/>
            <w:b w:val="0"/>
            <w:bCs/>
            <w:noProof/>
            <w:lang w:val="en-GB" w:eastAsia="en-US"/>
          </w:rPr>
          <w:t>11.2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Exchange Set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31</w:t>
        </w:r>
        <w:r w:rsidRPr="00314E34">
          <w:rPr>
            <w:rFonts w:cs="Arial"/>
            <w:b w:val="0"/>
            <w:bCs/>
            <w:noProof/>
            <w:webHidden/>
          </w:rPr>
          <w:fldChar w:fldCharType="end"/>
        </w:r>
      </w:hyperlink>
    </w:p>
    <w:p w14:paraId="32675664" w14:textId="5874D9A6" w:rsidR="005E3417" w:rsidRPr="00314E34" w:rsidRDefault="005E3417">
      <w:pPr>
        <w:pStyle w:val="TOC2"/>
        <w:rPr>
          <w:rFonts w:eastAsiaTheme="minorEastAsia" w:cs="Arial"/>
          <w:b w:val="0"/>
          <w:bCs/>
          <w:noProof/>
          <w:kern w:val="2"/>
          <w:lang w:eastAsia="en-GB"/>
          <w14:ligatures w14:val="standardContextual"/>
        </w:rPr>
      </w:pPr>
      <w:hyperlink w:anchor="_Toc175558653" w:history="1">
        <w:r w:rsidRPr="00314E34">
          <w:rPr>
            <w:rStyle w:val="Hyperlink"/>
            <w:rFonts w:cs="Arial"/>
            <w:b w:val="0"/>
            <w:bCs/>
            <w:noProof/>
            <w:lang w:val="en-GB" w:eastAsia="en-US"/>
          </w:rPr>
          <w:t>11.3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32</w:t>
        </w:r>
        <w:r w:rsidRPr="00314E34">
          <w:rPr>
            <w:rFonts w:cs="Arial"/>
            <w:b w:val="0"/>
            <w:bCs/>
            <w:noProof/>
            <w:webHidden/>
          </w:rPr>
          <w:fldChar w:fldCharType="end"/>
        </w:r>
      </w:hyperlink>
    </w:p>
    <w:p w14:paraId="416A1511" w14:textId="03FE597C" w:rsidR="005E3417" w:rsidRPr="00314E34" w:rsidRDefault="005E3417">
      <w:pPr>
        <w:pStyle w:val="TOC3"/>
        <w:rPr>
          <w:rFonts w:eastAsiaTheme="minorEastAsia" w:cs="Arial"/>
          <w:b w:val="0"/>
          <w:bCs/>
          <w:noProof/>
          <w:kern w:val="2"/>
          <w:lang w:eastAsia="en-GB"/>
          <w14:ligatures w14:val="standardContextual"/>
        </w:rPr>
      </w:pPr>
      <w:hyperlink w:anchor="_Toc175558654" w:history="1">
        <w:r w:rsidRPr="00314E34">
          <w:rPr>
            <w:rStyle w:val="Hyperlink"/>
            <w:rFonts w:cs="Arial"/>
            <w:b w:val="0"/>
            <w:bCs/>
            <w:noProof/>
            <w:lang w:val="en-GB" w:eastAsia="en-US"/>
          </w:rPr>
          <w:t>11.3.1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32</w:t>
        </w:r>
        <w:r w:rsidRPr="00314E34">
          <w:rPr>
            <w:rFonts w:cs="Arial"/>
            <w:b w:val="0"/>
            <w:bCs/>
            <w:noProof/>
            <w:webHidden/>
          </w:rPr>
          <w:fldChar w:fldCharType="end"/>
        </w:r>
      </w:hyperlink>
    </w:p>
    <w:p w14:paraId="1DB705BE" w14:textId="34747986" w:rsidR="005E3417" w:rsidRPr="00314E34" w:rsidRDefault="005E3417">
      <w:pPr>
        <w:pStyle w:val="TOC3"/>
        <w:rPr>
          <w:rFonts w:eastAsiaTheme="minorEastAsia" w:cs="Arial"/>
          <w:b w:val="0"/>
          <w:bCs/>
          <w:noProof/>
          <w:kern w:val="2"/>
          <w:lang w:eastAsia="en-GB"/>
          <w14:ligatures w14:val="standardContextual"/>
        </w:rPr>
      </w:pPr>
      <w:hyperlink w:anchor="_Toc175558655" w:history="1">
        <w:r w:rsidRPr="00314E34">
          <w:rPr>
            <w:rStyle w:val="Hyperlink"/>
            <w:rFonts w:cs="Arial"/>
            <w:b w:val="0"/>
            <w:bCs/>
            <w:noProof/>
            <w:lang w:val="en-GB" w:eastAsia="en-US"/>
          </w:rPr>
          <w:t>11.3.2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 file naming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32</w:t>
        </w:r>
        <w:r w:rsidRPr="00314E34">
          <w:rPr>
            <w:rFonts w:cs="Arial"/>
            <w:b w:val="0"/>
            <w:bCs/>
            <w:noProof/>
            <w:webHidden/>
          </w:rPr>
          <w:fldChar w:fldCharType="end"/>
        </w:r>
      </w:hyperlink>
    </w:p>
    <w:p w14:paraId="11641854" w14:textId="429FFAA6" w:rsidR="005E3417" w:rsidRPr="00314E34" w:rsidRDefault="005E3417">
      <w:pPr>
        <w:pStyle w:val="TOC3"/>
        <w:rPr>
          <w:rFonts w:eastAsiaTheme="minorEastAsia" w:cs="Arial"/>
          <w:b w:val="0"/>
          <w:bCs/>
          <w:noProof/>
          <w:kern w:val="2"/>
          <w:lang w:eastAsia="en-GB"/>
          <w14:ligatures w14:val="standardContextual"/>
        </w:rPr>
      </w:pPr>
      <w:hyperlink w:anchor="_Toc175558656" w:history="1">
        <w:r w:rsidRPr="00314E34">
          <w:rPr>
            <w:rStyle w:val="Hyperlink"/>
            <w:rFonts w:cs="Arial"/>
            <w:b w:val="0"/>
            <w:bCs/>
            <w:noProof/>
            <w:lang w:val="en-GB"/>
          </w:rPr>
          <w:t>11.3.3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New Editions, re-issues, updates and cancellations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33</w:t>
        </w:r>
        <w:r w:rsidRPr="00314E34">
          <w:rPr>
            <w:rFonts w:cs="Arial"/>
            <w:b w:val="0"/>
            <w:bCs/>
            <w:noProof/>
            <w:webHidden/>
          </w:rPr>
          <w:fldChar w:fldCharType="end"/>
        </w:r>
      </w:hyperlink>
    </w:p>
    <w:p w14:paraId="4805FADF" w14:textId="0C8C08D8" w:rsidR="005E3417" w:rsidRPr="00314E34" w:rsidRDefault="005E3417">
      <w:pPr>
        <w:pStyle w:val="TOC2"/>
        <w:rPr>
          <w:rFonts w:eastAsiaTheme="minorEastAsia" w:cs="Arial"/>
          <w:b w:val="0"/>
          <w:bCs/>
          <w:noProof/>
          <w:kern w:val="2"/>
          <w:lang w:eastAsia="en-GB"/>
          <w14:ligatures w14:val="standardContextual"/>
        </w:rPr>
      </w:pPr>
      <w:hyperlink w:anchor="_Toc175558657" w:history="1">
        <w:r w:rsidRPr="00314E34">
          <w:rPr>
            <w:rStyle w:val="Hyperlink"/>
            <w:rFonts w:cs="Arial"/>
            <w:b w:val="0"/>
            <w:bCs/>
            <w:noProof/>
            <w:lang w:val="en-GB" w:eastAsia="en-US"/>
          </w:rPr>
          <w:t>11.4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Support files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33</w:t>
        </w:r>
        <w:r w:rsidRPr="00314E34">
          <w:rPr>
            <w:rFonts w:cs="Arial"/>
            <w:b w:val="0"/>
            <w:bCs/>
            <w:noProof/>
            <w:webHidden/>
          </w:rPr>
          <w:fldChar w:fldCharType="end"/>
        </w:r>
      </w:hyperlink>
    </w:p>
    <w:p w14:paraId="28762B3C" w14:textId="7833766A" w:rsidR="005E3417" w:rsidRPr="00314E34" w:rsidRDefault="005E3417">
      <w:pPr>
        <w:pStyle w:val="TOC3"/>
        <w:rPr>
          <w:rFonts w:eastAsiaTheme="minorEastAsia" w:cs="Arial"/>
          <w:b w:val="0"/>
          <w:bCs/>
          <w:noProof/>
          <w:kern w:val="2"/>
          <w:lang w:eastAsia="en-GB"/>
          <w14:ligatures w14:val="standardContextual"/>
        </w:rPr>
      </w:pPr>
      <w:hyperlink w:anchor="_Toc175558658" w:history="1">
        <w:r w:rsidRPr="00314E34">
          <w:rPr>
            <w:rStyle w:val="Hyperlink"/>
            <w:rFonts w:cs="Arial"/>
            <w:b w:val="0"/>
            <w:bCs/>
            <w:noProof/>
            <w:lang w:val="en-GB"/>
          </w:rPr>
          <w:t>11.4.1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 support files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33</w:t>
        </w:r>
        <w:r w:rsidRPr="00314E34">
          <w:rPr>
            <w:rFonts w:cs="Arial"/>
            <w:b w:val="0"/>
            <w:bCs/>
            <w:noProof/>
            <w:webHidden/>
          </w:rPr>
          <w:fldChar w:fldCharType="end"/>
        </w:r>
      </w:hyperlink>
    </w:p>
    <w:p w14:paraId="586557B0" w14:textId="3FBFF70E" w:rsidR="005E3417" w:rsidRPr="00314E34" w:rsidRDefault="005E3417">
      <w:pPr>
        <w:pStyle w:val="TOC3"/>
        <w:rPr>
          <w:rFonts w:eastAsiaTheme="minorEastAsia" w:cs="Arial"/>
          <w:b w:val="0"/>
          <w:bCs/>
          <w:noProof/>
          <w:kern w:val="2"/>
          <w:lang w:eastAsia="en-GB"/>
          <w14:ligatures w14:val="standardContextual"/>
        </w:rPr>
      </w:pPr>
      <w:hyperlink w:anchor="_Toc175558659" w:history="1">
        <w:r w:rsidRPr="00314E34">
          <w:rPr>
            <w:rStyle w:val="Hyperlink"/>
            <w:rFonts w:cs="Arial"/>
            <w:b w:val="0"/>
            <w:bCs/>
            <w:noProof/>
            <w:lang w:val="en-GB"/>
          </w:rPr>
          <w:t>11.4.2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System support files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33</w:t>
        </w:r>
        <w:r w:rsidRPr="00314E34">
          <w:rPr>
            <w:rFonts w:cs="Arial"/>
            <w:b w:val="0"/>
            <w:bCs/>
            <w:noProof/>
            <w:webHidden/>
          </w:rPr>
          <w:fldChar w:fldCharType="end"/>
        </w:r>
      </w:hyperlink>
    </w:p>
    <w:p w14:paraId="42E1F24C" w14:textId="6856DF1B" w:rsidR="005E3417" w:rsidRPr="00314E34" w:rsidRDefault="005E3417">
      <w:pPr>
        <w:pStyle w:val="TOC3"/>
        <w:rPr>
          <w:rFonts w:eastAsiaTheme="minorEastAsia" w:cs="Arial"/>
          <w:b w:val="0"/>
          <w:bCs/>
          <w:noProof/>
          <w:kern w:val="2"/>
          <w:lang w:eastAsia="en-GB"/>
          <w14:ligatures w14:val="standardContextual"/>
        </w:rPr>
      </w:pPr>
      <w:hyperlink w:anchor="_Toc175558661" w:history="1">
        <w:r w:rsidRPr="00314E34">
          <w:rPr>
            <w:rStyle w:val="Hyperlink"/>
            <w:rFonts w:cs="Arial"/>
            <w:b w:val="0"/>
            <w:bCs/>
            <w:noProof/>
            <w:lang w:val="en-GB"/>
          </w:rPr>
          <w:t>11.4.3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 support file naming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33</w:t>
        </w:r>
        <w:r w:rsidRPr="00314E34">
          <w:rPr>
            <w:rFonts w:cs="Arial"/>
            <w:b w:val="0"/>
            <w:bCs/>
            <w:noProof/>
            <w:webHidden/>
          </w:rPr>
          <w:fldChar w:fldCharType="end"/>
        </w:r>
      </w:hyperlink>
    </w:p>
    <w:p w14:paraId="71193502" w14:textId="0A8A2B9F" w:rsidR="005E3417" w:rsidRPr="00314E34" w:rsidRDefault="005E3417">
      <w:pPr>
        <w:pStyle w:val="TOC3"/>
        <w:rPr>
          <w:rFonts w:eastAsiaTheme="minorEastAsia" w:cs="Arial"/>
          <w:b w:val="0"/>
          <w:bCs/>
          <w:noProof/>
          <w:kern w:val="2"/>
          <w:lang w:eastAsia="en-GB"/>
          <w14:ligatures w14:val="standardContextual"/>
        </w:rPr>
      </w:pPr>
      <w:hyperlink w:anchor="_Toc175558662" w:history="1">
        <w:r w:rsidRPr="00314E34">
          <w:rPr>
            <w:rStyle w:val="Hyperlink"/>
            <w:rFonts w:cs="Arial"/>
            <w:b w:val="0"/>
            <w:bCs/>
            <w:noProof/>
            <w:lang w:val="en-GB" w:eastAsia="en-US"/>
          </w:rPr>
          <w:t>11.4.4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Support file management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34</w:t>
        </w:r>
        <w:r w:rsidRPr="00314E34">
          <w:rPr>
            <w:rFonts w:cs="Arial"/>
            <w:b w:val="0"/>
            <w:bCs/>
            <w:noProof/>
            <w:webHidden/>
          </w:rPr>
          <w:fldChar w:fldCharType="end"/>
        </w:r>
      </w:hyperlink>
    </w:p>
    <w:p w14:paraId="6F13810A" w14:textId="60B68402" w:rsidR="005E3417" w:rsidRPr="00314E34" w:rsidRDefault="005E3417">
      <w:pPr>
        <w:pStyle w:val="TOC2"/>
        <w:rPr>
          <w:rFonts w:eastAsiaTheme="minorEastAsia" w:cs="Arial"/>
          <w:b w:val="0"/>
          <w:bCs/>
          <w:noProof/>
          <w:kern w:val="2"/>
          <w:lang w:eastAsia="en-GB"/>
          <w14:ligatures w14:val="standardContextual"/>
        </w:rPr>
      </w:pPr>
      <w:hyperlink w:anchor="_Toc175558663" w:history="1">
        <w:r w:rsidRPr="00314E34">
          <w:rPr>
            <w:rStyle w:val="Hyperlink"/>
            <w:rFonts w:cs="Arial"/>
            <w:b w:val="0"/>
            <w:bCs/>
            <w:noProof/>
            <w:lang w:val="en-GB" w:eastAsia="en-US"/>
          </w:rPr>
          <w:t>11.5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Associated XML Metadata file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36</w:t>
        </w:r>
        <w:r w:rsidRPr="00314E34">
          <w:rPr>
            <w:rFonts w:cs="Arial"/>
            <w:b w:val="0"/>
            <w:bCs/>
            <w:noProof/>
            <w:webHidden/>
          </w:rPr>
          <w:fldChar w:fldCharType="end"/>
        </w:r>
      </w:hyperlink>
    </w:p>
    <w:p w14:paraId="5A4A4B73" w14:textId="27B630F3" w:rsidR="005E3417" w:rsidRPr="00314E34" w:rsidRDefault="005E3417">
      <w:pPr>
        <w:pStyle w:val="TOC2"/>
        <w:rPr>
          <w:rFonts w:eastAsiaTheme="minorEastAsia" w:cs="Arial"/>
          <w:b w:val="0"/>
          <w:bCs/>
          <w:noProof/>
          <w:kern w:val="2"/>
          <w:lang w:eastAsia="en-GB"/>
          <w14:ligatures w14:val="standardContextual"/>
        </w:rPr>
      </w:pPr>
      <w:hyperlink w:anchor="_Toc175558664" w:history="1">
        <w:r w:rsidRPr="00314E34">
          <w:rPr>
            <w:rStyle w:val="Hyperlink"/>
            <w:rFonts w:cs="Arial"/>
            <w:b w:val="0"/>
            <w:bCs/>
            <w:noProof/>
            <w:lang w:val="en-GB" w:eastAsia="en-US"/>
          </w:rPr>
          <w:t>11.6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S-101 Exchange 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37</w:t>
        </w:r>
        <w:r w:rsidRPr="00314E34">
          <w:rPr>
            <w:rFonts w:cs="Arial"/>
            <w:b w:val="0"/>
            <w:bCs/>
            <w:noProof/>
            <w:webHidden/>
          </w:rPr>
          <w:fldChar w:fldCharType="end"/>
        </w:r>
      </w:hyperlink>
    </w:p>
    <w:p w14:paraId="6F3D6D7D" w14:textId="29267913" w:rsidR="005E3417" w:rsidRPr="00314E34" w:rsidRDefault="005E3417">
      <w:pPr>
        <w:pStyle w:val="TOC2"/>
        <w:rPr>
          <w:rFonts w:eastAsiaTheme="minorEastAsia" w:cs="Arial"/>
          <w:b w:val="0"/>
          <w:bCs/>
          <w:noProof/>
          <w:kern w:val="2"/>
          <w:lang w:eastAsia="en-GB"/>
          <w14:ligatures w14:val="standardContextual"/>
        </w:rPr>
      </w:pPr>
      <w:hyperlink w:anchor="_Toc175558665" w:history="1">
        <w:r w:rsidRPr="00314E34">
          <w:rPr>
            <w:rStyle w:val="Hyperlink"/>
            <w:rFonts w:cs="Arial"/>
            <w:b w:val="0"/>
            <w:bCs/>
            <w:noProof/>
            <w:lang w:val="en-GB"/>
          </w:rPr>
          <w:t>11.7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integrity and encryption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_Toc175558665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37</w:t>
        </w:r>
        <w:r w:rsidRPr="00314E34">
          <w:rPr>
            <w:rFonts w:cs="Arial"/>
            <w:b w:val="0"/>
            <w:bCs/>
            <w:noProof/>
            <w:webHidden/>
          </w:rPr>
          <w:fldChar w:fldCharType="end"/>
        </w:r>
      </w:hyperlink>
    </w:p>
    <w:p w14:paraId="229E5823" w14:textId="1B1934A3" w:rsidR="005E3417" w:rsidRPr="00314E34" w:rsidRDefault="005E3417">
      <w:pPr>
        <w:pStyle w:val="TOC1"/>
        <w:rPr>
          <w:rFonts w:eastAsiaTheme="minorEastAsia" w:cs="Arial"/>
          <w:b w:val="0"/>
          <w:bCs/>
          <w:noProof/>
          <w:kern w:val="2"/>
          <w:lang w:eastAsia="en-GB"/>
          <w14:ligatures w14:val="standardContextual"/>
        </w:rPr>
      </w:pPr>
      <w:hyperlink w:anchor="_Toc175558666" w:history="1">
        <w:r w:rsidRPr="00314E34">
          <w:rPr>
            <w:rStyle w:val="Hyperlink"/>
            <w:rFonts w:cs="Arial"/>
            <w:b w:val="0"/>
            <w:bCs/>
            <w:noProof/>
            <w:lang w:val="en-GB"/>
          </w:rPr>
          <w:t>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_Toc175558666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37</w:t>
        </w:r>
        <w:r w:rsidRPr="00314E34">
          <w:rPr>
            <w:rFonts w:cs="Arial"/>
            <w:b w:val="0"/>
            <w:bCs/>
            <w:noProof/>
            <w:webHidden/>
          </w:rPr>
          <w:fldChar w:fldCharType="end"/>
        </w:r>
      </w:hyperlink>
    </w:p>
    <w:p w14:paraId="2FA7F6C8" w14:textId="29627F85" w:rsidR="005E3417" w:rsidRPr="00314E34" w:rsidRDefault="005E3417">
      <w:pPr>
        <w:pStyle w:val="TOC2"/>
        <w:rPr>
          <w:rFonts w:eastAsiaTheme="minorEastAsia" w:cs="Arial"/>
          <w:b w:val="0"/>
          <w:bCs/>
          <w:noProof/>
          <w:kern w:val="2"/>
          <w:lang w:eastAsia="en-GB"/>
          <w14:ligatures w14:val="standardContextual"/>
        </w:rPr>
      </w:pPr>
      <w:hyperlink w:anchor="_Toc175558667" w:history="1">
        <w:r w:rsidRPr="00314E34">
          <w:rPr>
            <w:rStyle w:val="Hyperlink"/>
            <w:rFonts w:cs="Arial"/>
            <w:b w:val="0"/>
            <w:bCs/>
            <w:noProof/>
            <w:lang w:val="en-GB"/>
          </w:rPr>
          <w:t>12.1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_Toc175558667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37</w:t>
        </w:r>
        <w:r w:rsidRPr="00314E34">
          <w:rPr>
            <w:rFonts w:cs="Arial"/>
            <w:b w:val="0"/>
            <w:bCs/>
            <w:noProof/>
            <w:webHidden/>
          </w:rPr>
          <w:fldChar w:fldCharType="end"/>
        </w:r>
      </w:hyperlink>
    </w:p>
    <w:p w14:paraId="59B315BF" w14:textId="173DABA4" w:rsidR="005E3417" w:rsidRPr="00314E34" w:rsidRDefault="005E3417">
      <w:pPr>
        <w:pStyle w:val="TOC3"/>
        <w:rPr>
          <w:rFonts w:eastAsiaTheme="minorEastAsia" w:cs="Arial"/>
          <w:b w:val="0"/>
          <w:bCs/>
          <w:noProof/>
          <w:kern w:val="2"/>
          <w:lang w:eastAsia="en-GB"/>
          <w14:ligatures w14:val="standardContextual"/>
        </w:rPr>
      </w:pPr>
      <w:hyperlink w:anchor="_Toc175558668" w:history="1">
        <w:r w:rsidRPr="00314E34">
          <w:rPr>
            <w:rStyle w:val="Hyperlink"/>
            <w:rFonts w:cs="Arial"/>
            <w:b w:val="0"/>
            <w:bCs/>
            <w:noProof/>
            <w:lang w:val="en-GB"/>
          </w:rPr>
          <w:t>12.1.1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S100_ExchangeCatalogue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_Toc175558668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39</w:t>
        </w:r>
        <w:r w:rsidRPr="00314E34">
          <w:rPr>
            <w:rFonts w:cs="Arial"/>
            <w:b w:val="0"/>
            <w:bCs/>
            <w:noProof/>
            <w:webHidden/>
          </w:rPr>
          <w:fldChar w:fldCharType="end"/>
        </w:r>
      </w:hyperlink>
    </w:p>
    <w:p w14:paraId="465617FA" w14:textId="7E7E6AC1" w:rsidR="005E3417" w:rsidRPr="00314E34" w:rsidRDefault="005E3417">
      <w:pPr>
        <w:pStyle w:val="TOC3"/>
        <w:rPr>
          <w:rFonts w:eastAsiaTheme="minorEastAsia" w:cs="Arial"/>
          <w:b w:val="0"/>
          <w:bCs/>
          <w:noProof/>
          <w:kern w:val="2"/>
          <w:lang w:eastAsia="en-GB"/>
          <w14:ligatures w14:val="standardContextual"/>
        </w:rPr>
      </w:pPr>
      <w:hyperlink w:anchor="_Toc175558669" w:history="1">
        <w:r w:rsidRPr="00314E34">
          <w:rPr>
            <w:rStyle w:val="Hyperlink"/>
            <w:rFonts w:cs="Arial"/>
            <w:b w:val="0"/>
            <w:bCs/>
            <w:noProof/>
            <w:lang w:val="en-GB"/>
          </w:rPr>
          <w:t>12.1.2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S100_DatasetDiscoveryMetadata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_Toc175558669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40</w:t>
        </w:r>
        <w:r w:rsidRPr="00314E34">
          <w:rPr>
            <w:rFonts w:cs="Arial"/>
            <w:b w:val="0"/>
            <w:bCs/>
            <w:noProof/>
            <w:webHidden/>
          </w:rPr>
          <w:fldChar w:fldCharType="end"/>
        </w:r>
      </w:hyperlink>
    </w:p>
    <w:p w14:paraId="6FE2B89F" w14:textId="34DB6FFD" w:rsidR="005E3417" w:rsidRPr="00314E34" w:rsidRDefault="005E3417">
      <w:pPr>
        <w:pStyle w:val="TOC3"/>
        <w:rPr>
          <w:rFonts w:eastAsiaTheme="minorEastAsia" w:cs="Arial"/>
          <w:b w:val="0"/>
          <w:bCs/>
          <w:noProof/>
          <w:kern w:val="2"/>
          <w:lang w:eastAsia="en-GB"/>
          <w14:ligatures w14:val="standardContextual"/>
        </w:rPr>
      </w:pPr>
      <w:hyperlink w:anchor="_Toc175558670" w:history="1">
        <w:r w:rsidRPr="00314E34">
          <w:rPr>
            <w:rStyle w:val="Hyperlink"/>
            <w:rFonts w:cs="Arial"/>
            <w:b w:val="0"/>
            <w:bCs/>
            <w:noProof/>
            <w:lang w:val="en-GB"/>
          </w:rPr>
          <w:t>12.1.3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S100_SupportFileDiscoveryMetadata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_Toc175558670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48</w:t>
        </w:r>
        <w:r w:rsidRPr="00314E34">
          <w:rPr>
            <w:rFonts w:cs="Arial"/>
            <w:b w:val="0"/>
            <w:bCs/>
            <w:noProof/>
            <w:webHidden/>
          </w:rPr>
          <w:fldChar w:fldCharType="end"/>
        </w:r>
      </w:hyperlink>
    </w:p>
    <w:p w14:paraId="67D18DB1" w14:textId="767621FE" w:rsidR="005E3417" w:rsidRPr="00314E34" w:rsidRDefault="005E3417">
      <w:pPr>
        <w:pStyle w:val="TOC3"/>
        <w:rPr>
          <w:rFonts w:eastAsiaTheme="minorEastAsia" w:cs="Arial"/>
          <w:b w:val="0"/>
          <w:bCs/>
          <w:noProof/>
          <w:kern w:val="2"/>
          <w:lang w:eastAsia="en-GB"/>
          <w14:ligatures w14:val="standardContextual"/>
        </w:rPr>
      </w:pPr>
      <w:hyperlink w:anchor="_Toc175558671" w:history="1">
        <w:r w:rsidRPr="00314E34">
          <w:rPr>
            <w:rStyle w:val="Hyperlink"/>
            <w:rFonts w:cs="Arial"/>
            <w:b w:val="0"/>
            <w:bCs/>
            <w:noProof/>
            <w:lang w:val="en-GB"/>
          </w:rPr>
          <w:t>12.1.4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S100_CatalogueDiscoveryMetadata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_Toc175558671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50</w:t>
        </w:r>
        <w:r w:rsidRPr="00314E34">
          <w:rPr>
            <w:rFonts w:cs="Arial"/>
            <w:b w:val="0"/>
            <w:bCs/>
            <w:noProof/>
            <w:webHidden/>
          </w:rPr>
          <w:fldChar w:fldCharType="end"/>
        </w:r>
      </w:hyperlink>
    </w:p>
    <w:p w14:paraId="6D35A8B9" w14:textId="5D03E15A" w:rsidR="005E3417" w:rsidRPr="00314E34" w:rsidRDefault="005E3417">
      <w:pPr>
        <w:pStyle w:val="TOC2"/>
        <w:rPr>
          <w:rFonts w:eastAsiaTheme="minorEastAsia" w:cs="Arial"/>
          <w:b w:val="0"/>
          <w:bCs/>
          <w:noProof/>
          <w:kern w:val="2"/>
          <w:lang w:eastAsia="en-GB"/>
          <w14:ligatures w14:val="standardContextual"/>
        </w:rPr>
      </w:pPr>
      <w:hyperlink w:anchor="_Toc175558672" w:history="1">
        <w:r w:rsidRPr="00314E34">
          <w:rPr>
            <w:rStyle w:val="Hyperlink"/>
            <w:rFonts w:cs="Arial"/>
            <w:b w:val="0"/>
            <w:bCs/>
            <w:noProof/>
            <w:lang w:val="en-GB" w:eastAsia="en-GB"/>
          </w:rPr>
          <w:t>12.2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GB"/>
          </w:rPr>
          <w:t>Language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_Toc175558672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52</w:t>
        </w:r>
        <w:r w:rsidRPr="00314E34">
          <w:rPr>
            <w:rFonts w:cs="Arial"/>
            <w:b w:val="0"/>
            <w:bCs/>
            <w:noProof/>
            <w:webHidden/>
          </w:rPr>
          <w:fldChar w:fldCharType="end"/>
        </w:r>
      </w:hyperlink>
    </w:p>
    <w:p w14:paraId="3E96B0DA" w14:textId="3B56335C" w:rsidR="005E3417" w:rsidRPr="00314E34" w:rsidRDefault="005E3417">
      <w:pPr>
        <w:pStyle w:val="TOC1"/>
        <w:rPr>
          <w:rFonts w:eastAsiaTheme="minorEastAsia" w:cs="Arial"/>
          <w:b w:val="0"/>
          <w:bCs/>
          <w:noProof/>
          <w:kern w:val="2"/>
          <w:lang w:eastAsia="en-GB"/>
          <w14:ligatures w14:val="standardContextual"/>
        </w:rPr>
      </w:pPr>
      <w:hyperlink w:anchor="_Toc175558673" w:history="1">
        <w:r w:rsidRPr="00314E34">
          <w:rPr>
            <w:rStyle w:val="Hyperlink"/>
            <w:rFonts w:eastAsia="Times New Roman" w:cs="Arial"/>
            <w:b w:val="0"/>
            <w:bCs/>
            <w:noProof/>
            <w:lang w:val="en-GB" w:eastAsia="en-US"/>
          </w:rPr>
          <w:t>ANNEX A - Data Classification and Encoding Guide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_Toc175558673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53</w:t>
        </w:r>
        <w:r w:rsidRPr="00314E34">
          <w:rPr>
            <w:rFonts w:cs="Arial"/>
            <w:b w:val="0"/>
            <w:bCs/>
            <w:noProof/>
            <w:webHidden/>
          </w:rPr>
          <w:fldChar w:fldCharType="end"/>
        </w:r>
      </w:hyperlink>
    </w:p>
    <w:p w14:paraId="360B678C" w14:textId="601BF717" w:rsidR="005E3417" w:rsidRPr="00314E34" w:rsidRDefault="005E3417">
      <w:pPr>
        <w:pStyle w:val="TOC1"/>
        <w:rPr>
          <w:rFonts w:eastAsiaTheme="minorEastAsia" w:cs="Arial"/>
          <w:b w:val="0"/>
          <w:bCs/>
          <w:noProof/>
          <w:kern w:val="2"/>
          <w:lang w:eastAsia="en-GB"/>
          <w14:ligatures w14:val="standardContextual"/>
        </w:rPr>
      </w:pPr>
      <w:hyperlink w:anchor="_Toc175558674" w:history="1">
        <w:r w:rsidRPr="00314E34">
          <w:rPr>
            <w:rStyle w:val="Hyperlink"/>
            <w:rFonts w:eastAsia="Times New Roman" w:cs="Arial"/>
            <w:b w:val="0"/>
            <w:bCs/>
            <w:noProof/>
            <w:lang w:val="en-GB" w:eastAsia="en-US"/>
          </w:rPr>
          <w:t>ANNEX B (Normative) - Data Product format (encoding)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_Toc175558674 \h </w:instrText>
        </w:r>
        <w:r w:rsidRPr="00314E34">
          <w:rPr>
            <w:rFonts w:cs="Arial"/>
            <w:b w:val="0"/>
            <w:bCs/>
            <w:noProof/>
            <w:webHidden/>
          </w:rPr>
        </w:r>
        <w:r w:rsidRPr="00314E34">
          <w:rPr>
            <w:rFonts w:cs="Arial"/>
            <w:b w:val="0"/>
            <w:bCs/>
            <w:noProof/>
            <w:webHidden/>
          </w:rPr>
          <w:fldChar w:fldCharType="separate"/>
        </w:r>
        <w:r w:rsidR="000079FA" w:rsidRPr="00314E34">
          <w:rPr>
            <w:rFonts w:cs="Arial"/>
            <w:b w:val="0"/>
            <w:bCs/>
            <w:noProof/>
            <w:webHidden/>
          </w:rPr>
          <w:t>55</w:t>
        </w:r>
        <w:r w:rsidRPr="00314E34">
          <w:rPr>
            <w:rFonts w:cs="Arial"/>
            <w:b w:val="0"/>
            <w:bCs/>
            <w:noProof/>
            <w:webHidden/>
          </w:rPr>
          <w:fldChar w:fldCharType="end"/>
        </w:r>
      </w:hyperlink>
    </w:p>
    <w:p w14:paraId="72E7674B" w14:textId="029D7D4A" w:rsidR="00FA5DB6" w:rsidRPr="00314E34" w:rsidRDefault="001C3BE1" w:rsidP="00C128E3">
      <w:pPr>
        <w:tabs>
          <w:tab w:val="right" w:leader="dot" w:pos="8606"/>
        </w:tabs>
        <w:spacing w:line="240" w:lineRule="auto"/>
        <w:rPr>
          <w:rFonts w:cs="Arial"/>
          <w:bCs/>
        </w:rPr>
      </w:pPr>
      <w:r w:rsidRPr="00314E34">
        <w:rPr>
          <w:rFonts w:cs="Arial"/>
          <w:bCs/>
        </w:rPr>
        <w:fldChar w:fldCharType="end"/>
      </w:r>
    </w:p>
    <w:p w14:paraId="0B2E8820" w14:textId="77777777" w:rsidR="00FA5DB6" w:rsidRPr="00314E34" w:rsidRDefault="00FA5DB6" w:rsidP="00C128E3">
      <w:pPr>
        <w:spacing w:after="160" w:line="240" w:lineRule="auto"/>
        <w:jc w:val="left"/>
        <w:rPr>
          <w:rFonts w:cs="Arial"/>
          <w:bCs/>
        </w:rPr>
      </w:pPr>
      <w:r w:rsidRPr="00314E34">
        <w:rPr>
          <w:rFonts w:cs="Arial"/>
          <w:bCs/>
        </w:rPr>
        <w:br w:type="page"/>
      </w:r>
    </w:p>
    <w:p w14:paraId="388B4CDC" w14:textId="77777777" w:rsidR="00FA5DB6" w:rsidRPr="00314E34" w:rsidRDefault="00FA5DB6" w:rsidP="00C128E3">
      <w:pPr>
        <w:spacing w:before="360" w:after="120" w:line="240" w:lineRule="auto"/>
        <w:jc w:val="center"/>
        <w:rPr>
          <w:b/>
          <w:sz w:val="24"/>
          <w:szCs w:val="24"/>
        </w:rPr>
      </w:pPr>
      <w:r w:rsidRPr="00314E34">
        <w:rPr>
          <w:b/>
          <w:sz w:val="24"/>
          <w:szCs w:val="24"/>
        </w:rPr>
        <w:lastRenderedPageBreak/>
        <w:t>Document History</w:t>
      </w:r>
    </w:p>
    <w:p w14:paraId="531061D9" w14:textId="00508EF6" w:rsidR="00FA5DB6" w:rsidRPr="00314E34" w:rsidRDefault="00FA5DB6" w:rsidP="00C128E3">
      <w:pPr>
        <w:spacing w:line="240" w:lineRule="auto"/>
      </w:pPr>
      <w:r w:rsidRPr="00314E34">
        <w:t xml:space="preserve">Changes to this Specification are coordinated by the </w:t>
      </w:r>
      <w:r w:rsidR="00A2714E" w:rsidRPr="00314E34">
        <w:rPr>
          <w:rFonts w:eastAsia="Times New Roman" w:cs="Arial"/>
          <w:lang w:eastAsia="en-GB"/>
        </w:rPr>
        <w:t>S-101 Project Team</w:t>
      </w:r>
      <w:r w:rsidR="00A2714E" w:rsidRPr="00314E34">
        <w:rPr>
          <w:rFonts w:cs="Arial"/>
        </w:rPr>
        <w:t xml:space="preserve"> (</w:t>
      </w:r>
      <w:r w:rsidR="00A2714E" w:rsidRPr="00314E34">
        <w:rPr>
          <w:rFonts w:eastAsia="Times New Roman" w:cs="Arial"/>
          <w:lang w:eastAsia="en-GB"/>
        </w:rPr>
        <w:t>S-101PT</w:t>
      </w:r>
      <w:r w:rsidR="00A2714E" w:rsidRPr="00314E34">
        <w:rPr>
          <w:rFonts w:eastAsiaTheme="minorEastAsia" w:cs="Arial"/>
        </w:rPr>
        <w:t>), a Project Team under the IHO S-100 Working Group (S-100WG)</w:t>
      </w:r>
      <w:r w:rsidRPr="00314E34">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314E34" w14:paraId="05794221" w14:textId="77777777" w:rsidTr="000C4840">
        <w:trPr>
          <w:cantSplit/>
          <w:jc w:val="center"/>
        </w:trPr>
        <w:tc>
          <w:tcPr>
            <w:tcW w:w="1271" w:type="dxa"/>
            <w:shd w:val="clear" w:color="auto" w:fill="D9D9D9" w:themeFill="background1" w:themeFillShade="D9"/>
          </w:tcPr>
          <w:p w14:paraId="44D08862" w14:textId="77777777" w:rsidR="00FA5DB6" w:rsidRPr="00314E34" w:rsidRDefault="00FA5DB6" w:rsidP="00C128E3">
            <w:pPr>
              <w:spacing w:before="60" w:after="60" w:line="240" w:lineRule="auto"/>
              <w:jc w:val="left"/>
              <w:rPr>
                <w:rFonts w:cs="Arial"/>
                <w:b/>
              </w:rPr>
            </w:pPr>
            <w:r w:rsidRPr="00314E34">
              <w:rPr>
                <w:rFonts w:cs="Arial"/>
                <w:b/>
              </w:rPr>
              <w:t>Version Number</w:t>
            </w:r>
          </w:p>
        </w:tc>
        <w:tc>
          <w:tcPr>
            <w:tcW w:w="1701" w:type="dxa"/>
            <w:shd w:val="clear" w:color="auto" w:fill="D9D9D9" w:themeFill="background1" w:themeFillShade="D9"/>
          </w:tcPr>
          <w:p w14:paraId="0F0CFA10" w14:textId="77777777" w:rsidR="00FA5DB6" w:rsidRPr="00314E34" w:rsidRDefault="00FA5DB6" w:rsidP="00C128E3">
            <w:pPr>
              <w:spacing w:before="60" w:after="60" w:line="240" w:lineRule="auto"/>
              <w:ind w:left="-1" w:firstLine="1"/>
              <w:jc w:val="left"/>
              <w:rPr>
                <w:rFonts w:cs="Arial"/>
                <w:b/>
              </w:rPr>
            </w:pPr>
            <w:r w:rsidRPr="00314E34">
              <w:rPr>
                <w:rFonts w:cs="Arial"/>
                <w:b/>
              </w:rPr>
              <w:t>Date</w:t>
            </w:r>
          </w:p>
        </w:tc>
        <w:tc>
          <w:tcPr>
            <w:tcW w:w="1276" w:type="dxa"/>
            <w:shd w:val="clear" w:color="auto" w:fill="D9D9D9" w:themeFill="background1" w:themeFillShade="D9"/>
          </w:tcPr>
          <w:p w14:paraId="7FE1DED9" w14:textId="2A0178C5" w:rsidR="00FA5DB6" w:rsidRPr="00314E34" w:rsidRDefault="005D4A4E" w:rsidP="00C128E3">
            <w:pPr>
              <w:spacing w:before="60" w:after="60" w:line="240" w:lineRule="auto"/>
              <w:ind w:firstLine="21"/>
              <w:jc w:val="left"/>
              <w:rPr>
                <w:rFonts w:cs="Arial"/>
                <w:b/>
              </w:rPr>
            </w:pPr>
            <w:r w:rsidRPr="00314E34">
              <w:rPr>
                <w:rFonts w:cs="Arial"/>
                <w:b/>
              </w:rPr>
              <w:t>Approved By</w:t>
            </w:r>
          </w:p>
        </w:tc>
        <w:tc>
          <w:tcPr>
            <w:tcW w:w="5280" w:type="dxa"/>
            <w:shd w:val="clear" w:color="auto" w:fill="D9D9D9" w:themeFill="background1" w:themeFillShade="D9"/>
          </w:tcPr>
          <w:p w14:paraId="172F1D07" w14:textId="77777777" w:rsidR="00FA5DB6" w:rsidRPr="00314E34" w:rsidRDefault="00FA5DB6" w:rsidP="00C128E3">
            <w:pPr>
              <w:spacing w:before="60" w:after="60" w:line="240" w:lineRule="auto"/>
              <w:ind w:left="44" w:firstLine="43"/>
              <w:jc w:val="left"/>
              <w:rPr>
                <w:rFonts w:cs="Arial"/>
                <w:b/>
              </w:rPr>
            </w:pPr>
            <w:r w:rsidRPr="00314E34">
              <w:rPr>
                <w:rFonts w:cs="Arial"/>
                <w:b/>
              </w:rPr>
              <w:t>Purpose</w:t>
            </w:r>
          </w:p>
        </w:tc>
      </w:tr>
      <w:tr w:rsidR="00FA5DB6" w:rsidRPr="00314E34" w14:paraId="61EA2F50" w14:textId="77777777" w:rsidTr="000C4840">
        <w:trPr>
          <w:cantSplit/>
          <w:jc w:val="center"/>
        </w:trPr>
        <w:tc>
          <w:tcPr>
            <w:tcW w:w="1271" w:type="dxa"/>
          </w:tcPr>
          <w:p w14:paraId="17EAA264"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1F6484DC" w14:textId="77777777" w:rsidR="00FA5DB6" w:rsidRPr="00314E34" w:rsidRDefault="00FA5DB6" w:rsidP="00C128E3">
            <w:pPr>
              <w:spacing w:before="60" w:after="60" w:line="240" w:lineRule="auto"/>
              <w:ind w:left="-1" w:firstLine="1"/>
              <w:jc w:val="left"/>
              <w:rPr>
                <w:rFonts w:cs="Arial"/>
              </w:rPr>
            </w:pPr>
            <w:r w:rsidRPr="00314E34">
              <w:rPr>
                <w:rFonts w:cs="Arial"/>
              </w:rPr>
              <w:t>May 2009</w:t>
            </w:r>
          </w:p>
        </w:tc>
        <w:tc>
          <w:tcPr>
            <w:tcW w:w="1276" w:type="dxa"/>
          </w:tcPr>
          <w:p w14:paraId="6E49BE0A"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1E0C88D6" w14:textId="336CD2A3" w:rsidR="00FA5DB6" w:rsidRPr="00314E34" w:rsidRDefault="00FA5DB6" w:rsidP="00C128E3">
            <w:pPr>
              <w:spacing w:before="60" w:after="60" w:line="240" w:lineRule="auto"/>
              <w:ind w:left="44" w:hanging="10"/>
              <w:jc w:val="left"/>
              <w:rPr>
                <w:rFonts w:cs="Arial"/>
              </w:rPr>
            </w:pPr>
            <w:r w:rsidRPr="00314E34">
              <w:rPr>
                <w:rFonts w:cs="Arial"/>
              </w:rPr>
              <w:t>Initial Draft</w:t>
            </w:r>
            <w:r w:rsidR="005D4A4E" w:rsidRPr="00314E34">
              <w:rPr>
                <w:rFonts w:cs="Arial"/>
              </w:rPr>
              <w:t>.</w:t>
            </w:r>
          </w:p>
        </w:tc>
      </w:tr>
      <w:tr w:rsidR="00FA5DB6" w:rsidRPr="00314E34" w14:paraId="49E58D11" w14:textId="77777777" w:rsidTr="000C4840">
        <w:trPr>
          <w:cantSplit/>
          <w:jc w:val="center"/>
        </w:trPr>
        <w:tc>
          <w:tcPr>
            <w:tcW w:w="1271" w:type="dxa"/>
          </w:tcPr>
          <w:p w14:paraId="70260B64"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7E8FFAC7" w14:textId="77777777" w:rsidR="00FA5DB6" w:rsidRPr="00314E34" w:rsidRDefault="00FA5DB6" w:rsidP="00C128E3">
            <w:pPr>
              <w:spacing w:before="60" w:after="60" w:line="240" w:lineRule="auto"/>
              <w:ind w:left="-1" w:firstLine="1"/>
              <w:jc w:val="left"/>
              <w:rPr>
                <w:rFonts w:cs="Arial"/>
              </w:rPr>
            </w:pPr>
            <w:r w:rsidRPr="00314E34">
              <w:rPr>
                <w:rFonts w:cs="Arial"/>
              </w:rPr>
              <w:t>June 2010</w:t>
            </w:r>
          </w:p>
        </w:tc>
        <w:tc>
          <w:tcPr>
            <w:tcW w:w="1276" w:type="dxa"/>
          </w:tcPr>
          <w:p w14:paraId="7494A372"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054F2FB3" w14:textId="70D99852" w:rsidR="00FA5DB6" w:rsidRPr="00314E34" w:rsidRDefault="00FA5DB6" w:rsidP="00C128E3">
            <w:pPr>
              <w:spacing w:before="60" w:after="60" w:line="240" w:lineRule="auto"/>
              <w:ind w:left="44" w:hanging="10"/>
              <w:jc w:val="left"/>
              <w:rPr>
                <w:rFonts w:cs="Arial"/>
              </w:rPr>
            </w:pPr>
            <w:r w:rsidRPr="00314E34">
              <w:rPr>
                <w:rFonts w:cs="Arial"/>
              </w:rPr>
              <w:t>Merged all the phases back into a single document</w:t>
            </w:r>
            <w:r w:rsidR="005D4A4E" w:rsidRPr="00314E34">
              <w:rPr>
                <w:rFonts w:cs="Arial"/>
              </w:rPr>
              <w:t>.</w:t>
            </w:r>
          </w:p>
        </w:tc>
      </w:tr>
      <w:tr w:rsidR="00FA5DB6" w:rsidRPr="00314E34" w14:paraId="08046AF7" w14:textId="77777777" w:rsidTr="000C4840">
        <w:trPr>
          <w:cantSplit/>
          <w:jc w:val="center"/>
        </w:trPr>
        <w:tc>
          <w:tcPr>
            <w:tcW w:w="1271" w:type="dxa"/>
          </w:tcPr>
          <w:p w14:paraId="06619102"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6804A64F" w14:textId="77777777" w:rsidR="00FA5DB6" w:rsidRPr="00314E34" w:rsidRDefault="00FA5DB6" w:rsidP="00C128E3">
            <w:pPr>
              <w:spacing w:before="60" w:after="60" w:line="240" w:lineRule="auto"/>
              <w:ind w:left="-1" w:firstLine="1"/>
              <w:jc w:val="left"/>
              <w:rPr>
                <w:rFonts w:cs="Arial"/>
              </w:rPr>
            </w:pPr>
            <w:r w:rsidRPr="00314E34">
              <w:rPr>
                <w:rFonts w:cs="Arial"/>
              </w:rPr>
              <w:t>July 2010</w:t>
            </w:r>
          </w:p>
        </w:tc>
        <w:tc>
          <w:tcPr>
            <w:tcW w:w="1276" w:type="dxa"/>
          </w:tcPr>
          <w:p w14:paraId="156D0177"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11DDE0C4" w14:textId="66B56B36" w:rsidR="00FA5DB6" w:rsidRPr="00314E34" w:rsidRDefault="00FA5DB6" w:rsidP="00C128E3">
            <w:pPr>
              <w:spacing w:before="60" w:after="60" w:line="240" w:lineRule="auto"/>
              <w:ind w:left="44" w:hanging="10"/>
              <w:jc w:val="left"/>
              <w:rPr>
                <w:rFonts w:cs="Arial"/>
              </w:rPr>
            </w:pPr>
            <w:r w:rsidRPr="00314E34">
              <w:rPr>
                <w:rFonts w:cs="Arial"/>
              </w:rPr>
              <w:t>Added comments from AHO</w:t>
            </w:r>
            <w:r w:rsidR="005D4A4E" w:rsidRPr="00314E34">
              <w:rPr>
                <w:rFonts w:cs="Arial"/>
              </w:rPr>
              <w:t>.</w:t>
            </w:r>
          </w:p>
        </w:tc>
      </w:tr>
      <w:tr w:rsidR="00FA5DB6" w:rsidRPr="00314E34" w14:paraId="0CD10832" w14:textId="77777777" w:rsidTr="000C4840">
        <w:trPr>
          <w:cantSplit/>
          <w:jc w:val="center"/>
        </w:trPr>
        <w:tc>
          <w:tcPr>
            <w:tcW w:w="1271" w:type="dxa"/>
          </w:tcPr>
          <w:p w14:paraId="2C883C34"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017A72C2" w14:textId="2689A8C5" w:rsidR="00FA5DB6" w:rsidRPr="00314E34" w:rsidRDefault="00FA5DB6" w:rsidP="00C128E3">
            <w:pPr>
              <w:spacing w:before="60" w:after="60" w:line="240" w:lineRule="auto"/>
              <w:ind w:left="-1" w:firstLine="1"/>
              <w:jc w:val="left"/>
              <w:rPr>
                <w:rFonts w:cs="Arial"/>
              </w:rPr>
            </w:pPr>
            <w:r w:rsidRPr="00314E34">
              <w:rPr>
                <w:rFonts w:cs="Arial"/>
              </w:rPr>
              <w:t>September</w:t>
            </w:r>
            <w:r w:rsidR="004E5B04" w:rsidRPr="00314E34">
              <w:rPr>
                <w:rFonts w:cs="Arial"/>
              </w:rPr>
              <w:t xml:space="preserve"> 2010</w:t>
            </w:r>
          </w:p>
        </w:tc>
        <w:tc>
          <w:tcPr>
            <w:tcW w:w="1276" w:type="dxa"/>
          </w:tcPr>
          <w:p w14:paraId="5191241D"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482349BF" w14:textId="58DEE656" w:rsidR="00FA5DB6" w:rsidRPr="00314E34" w:rsidRDefault="00FA5DB6" w:rsidP="00C128E3">
            <w:pPr>
              <w:spacing w:before="60" w:after="60" w:line="240" w:lineRule="auto"/>
              <w:ind w:left="44" w:hanging="10"/>
              <w:jc w:val="left"/>
              <w:rPr>
                <w:rFonts w:cs="Arial"/>
              </w:rPr>
            </w:pPr>
            <w:r w:rsidRPr="00314E34">
              <w:rPr>
                <w:rFonts w:cs="Arial"/>
              </w:rPr>
              <w:t>Revised based on FG discussions</w:t>
            </w:r>
            <w:r w:rsidR="005D4A4E" w:rsidRPr="00314E34">
              <w:rPr>
                <w:rFonts w:cs="Arial"/>
              </w:rPr>
              <w:t>.</w:t>
            </w:r>
          </w:p>
        </w:tc>
      </w:tr>
      <w:tr w:rsidR="00FA5DB6" w:rsidRPr="00314E34" w14:paraId="5816AB41" w14:textId="77777777" w:rsidTr="000C4840">
        <w:trPr>
          <w:cantSplit/>
          <w:jc w:val="center"/>
        </w:trPr>
        <w:tc>
          <w:tcPr>
            <w:tcW w:w="1271" w:type="dxa"/>
          </w:tcPr>
          <w:p w14:paraId="4A34178B"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4B77FDDF" w14:textId="77777777" w:rsidR="00FA5DB6" w:rsidRPr="00314E34" w:rsidRDefault="00FA5DB6" w:rsidP="00C128E3">
            <w:pPr>
              <w:spacing w:before="60" w:after="60" w:line="240" w:lineRule="auto"/>
              <w:ind w:left="-1" w:firstLine="1"/>
              <w:jc w:val="left"/>
              <w:rPr>
                <w:rFonts w:cs="Arial"/>
              </w:rPr>
            </w:pPr>
            <w:r w:rsidRPr="00314E34">
              <w:rPr>
                <w:rFonts w:cs="Arial"/>
              </w:rPr>
              <w:t>December 2010</w:t>
            </w:r>
          </w:p>
        </w:tc>
        <w:tc>
          <w:tcPr>
            <w:tcW w:w="1276" w:type="dxa"/>
          </w:tcPr>
          <w:p w14:paraId="55532DB3"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730D161F" w14:textId="7A374469" w:rsidR="00FA5DB6" w:rsidRPr="00314E34" w:rsidRDefault="00FA5DB6" w:rsidP="00C128E3">
            <w:pPr>
              <w:spacing w:before="60" w:after="60" w:line="240" w:lineRule="auto"/>
              <w:ind w:left="44" w:hanging="10"/>
              <w:jc w:val="left"/>
              <w:rPr>
                <w:rFonts w:cs="Arial"/>
              </w:rPr>
            </w:pPr>
            <w:r w:rsidRPr="00314E34">
              <w:rPr>
                <w:rFonts w:cs="Arial"/>
              </w:rPr>
              <w:t>Revised based on TSMAD 21</w:t>
            </w:r>
            <w:r w:rsidR="005D4A4E" w:rsidRPr="00314E34">
              <w:rPr>
                <w:rFonts w:cs="Arial"/>
              </w:rPr>
              <w:t>.</w:t>
            </w:r>
          </w:p>
        </w:tc>
      </w:tr>
      <w:tr w:rsidR="00FA5DB6" w:rsidRPr="00314E34" w14:paraId="28F78798" w14:textId="77777777" w:rsidTr="000C4840">
        <w:trPr>
          <w:cantSplit/>
          <w:jc w:val="center"/>
        </w:trPr>
        <w:tc>
          <w:tcPr>
            <w:tcW w:w="1271" w:type="dxa"/>
          </w:tcPr>
          <w:p w14:paraId="78B4D086"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4BB0A4CF" w14:textId="77777777" w:rsidR="00FA5DB6" w:rsidRPr="00314E34" w:rsidRDefault="00FA5DB6" w:rsidP="00C128E3">
            <w:pPr>
              <w:spacing w:before="60" w:after="60" w:line="240" w:lineRule="auto"/>
              <w:ind w:left="-1" w:firstLine="1"/>
              <w:jc w:val="left"/>
              <w:rPr>
                <w:rFonts w:cs="Arial"/>
              </w:rPr>
            </w:pPr>
            <w:r w:rsidRPr="00314E34">
              <w:rPr>
                <w:rFonts w:cs="Arial"/>
              </w:rPr>
              <w:t>February 2011</w:t>
            </w:r>
          </w:p>
        </w:tc>
        <w:tc>
          <w:tcPr>
            <w:tcW w:w="1276" w:type="dxa"/>
          </w:tcPr>
          <w:p w14:paraId="52AF640D"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2D9E322C" w14:textId="77777777" w:rsidR="00FA5DB6" w:rsidRPr="00314E34" w:rsidRDefault="00FA5DB6" w:rsidP="00C128E3">
            <w:pPr>
              <w:spacing w:before="60" w:after="60" w:line="240" w:lineRule="auto"/>
              <w:ind w:left="44" w:hanging="10"/>
              <w:jc w:val="left"/>
              <w:rPr>
                <w:rFonts w:cs="Arial"/>
              </w:rPr>
            </w:pPr>
            <w:r w:rsidRPr="00314E34">
              <w:rPr>
                <w:rFonts w:cs="Arial"/>
              </w:rPr>
              <w:t>Revised based on comments to phase 1 from 2J, FR, AU.</w:t>
            </w:r>
          </w:p>
        </w:tc>
      </w:tr>
      <w:tr w:rsidR="00FA5DB6" w:rsidRPr="00314E34" w14:paraId="41959AAE" w14:textId="77777777" w:rsidTr="000C4840">
        <w:trPr>
          <w:cantSplit/>
          <w:jc w:val="center"/>
        </w:trPr>
        <w:tc>
          <w:tcPr>
            <w:tcW w:w="1271" w:type="dxa"/>
          </w:tcPr>
          <w:p w14:paraId="3B19A23E" w14:textId="77777777" w:rsidR="00FA5DB6" w:rsidRPr="00314E34" w:rsidRDefault="00FA5DB6" w:rsidP="00C128E3">
            <w:pPr>
              <w:spacing w:before="60" w:after="60" w:line="240" w:lineRule="auto"/>
              <w:jc w:val="left"/>
              <w:rPr>
                <w:rFonts w:cs="Arial"/>
              </w:rPr>
            </w:pPr>
            <w:r w:rsidRPr="00314E34">
              <w:rPr>
                <w:rFonts w:cs="Arial"/>
              </w:rPr>
              <w:t>Phase 2</w:t>
            </w:r>
          </w:p>
        </w:tc>
        <w:tc>
          <w:tcPr>
            <w:tcW w:w="1701" w:type="dxa"/>
          </w:tcPr>
          <w:p w14:paraId="6171FE10" w14:textId="77777777" w:rsidR="00FA5DB6" w:rsidRPr="00314E34" w:rsidRDefault="00FA5DB6" w:rsidP="00C128E3">
            <w:pPr>
              <w:spacing w:before="60" w:after="60" w:line="240" w:lineRule="auto"/>
              <w:ind w:left="-1" w:firstLine="1"/>
              <w:jc w:val="left"/>
              <w:rPr>
                <w:rFonts w:cs="Arial"/>
              </w:rPr>
            </w:pPr>
            <w:r w:rsidRPr="00314E34">
              <w:rPr>
                <w:rFonts w:cs="Arial"/>
              </w:rPr>
              <w:t>April 2011</w:t>
            </w:r>
          </w:p>
        </w:tc>
        <w:tc>
          <w:tcPr>
            <w:tcW w:w="1276" w:type="dxa"/>
          </w:tcPr>
          <w:p w14:paraId="6D2C87F9"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60694554" w14:textId="77777777" w:rsidR="00FA5DB6" w:rsidRPr="00314E34" w:rsidRDefault="00FA5DB6" w:rsidP="00C128E3">
            <w:pPr>
              <w:spacing w:before="60" w:after="60" w:line="240" w:lineRule="auto"/>
              <w:ind w:left="44" w:hanging="10"/>
              <w:jc w:val="left"/>
              <w:rPr>
                <w:rFonts w:cs="Arial"/>
              </w:rPr>
            </w:pPr>
            <w:r w:rsidRPr="00314E34">
              <w:rPr>
                <w:rFonts w:cs="Arial"/>
              </w:rPr>
              <w:t>Revised based on comments from TSMAD22.  Changed version to 0.1.0 to reflect movement to phase 2.</w:t>
            </w:r>
          </w:p>
        </w:tc>
      </w:tr>
      <w:tr w:rsidR="00FA5DB6" w:rsidRPr="00314E34" w14:paraId="7DA1E0A0" w14:textId="77777777" w:rsidTr="000C4840">
        <w:trPr>
          <w:cantSplit/>
          <w:jc w:val="center"/>
        </w:trPr>
        <w:tc>
          <w:tcPr>
            <w:tcW w:w="1271" w:type="dxa"/>
          </w:tcPr>
          <w:p w14:paraId="235BE605" w14:textId="77777777" w:rsidR="00FA5DB6" w:rsidRPr="00314E34" w:rsidRDefault="00FA5DB6" w:rsidP="00C128E3">
            <w:pPr>
              <w:spacing w:before="60" w:after="60" w:line="240" w:lineRule="auto"/>
              <w:jc w:val="left"/>
              <w:rPr>
                <w:rFonts w:cs="Arial"/>
              </w:rPr>
            </w:pPr>
            <w:r w:rsidRPr="00314E34">
              <w:rPr>
                <w:rFonts w:cs="Arial"/>
              </w:rPr>
              <w:t>Phase 2</w:t>
            </w:r>
          </w:p>
        </w:tc>
        <w:tc>
          <w:tcPr>
            <w:tcW w:w="1701" w:type="dxa"/>
          </w:tcPr>
          <w:p w14:paraId="17941B5F" w14:textId="77777777" w:rsidR="00FA5DB6" w:rsidRPr="00314E34" w:rsidRDefault="00FA5DB6" w:rsidP="00C128E3">
            <w:pPr>
              <w:spacing w:before="60" w:after="60" w:line="240" w:lineRule="auto"/>
              <w:ind w:left="-1" w:firstLine="1"/>
              <w:jc w:val="left"/>
              <w:rPr>
                <w:rFonts w:cs="Arial"/>
              </w:rPr>
            </w:pPr>
            <w:r w:rsidRPr="00314E34">
              <w:rPr>
                <w:rFonts w:cs="Arial"/>
              </w:rPr>
              <w:t>November 2011</w:t>
            </w:r>
          </w:p>
        </w:tc>
        <w:tc>
          <w:tcPr>
            <w:tcW w:w="1276" w:type="dxa"/>
          </w:tcPr>
          <w:p w14:paraId="27EABEEA"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73AAE1B5" w14:textId="354861D0" w:rsidR="00FA5DB6" w:rsidRPr="00314E34" w:rsidRDefault="00FA5DB6" w:rsidP="00C128E3">
            <w:pPr>
              <w:spacing w:before="60" w:after="60" w:line="240" w:lineRule="auto"/>
              <w:ind w:left="44" w:hanging="10"/>
              <w:jc w:val="left"/>
              <w:rPr>
                <w:rFonts w:cs="Arial"/>
              </w:rPr>
            </w:pPr>
            <w:r w:rsidRPr="00314E34">
              <w:rPr>
                <w:rFonts w:cs="Arial"/>
              </w:rPr>
              <w:t>Revisions made based on comments from discussion papers circulated post TSMAD 22</w:t>
            </w:r>
            <w:r w:rsidR="005D4A4E" w:rsidRPr="00314E34">
              <w:rPr>
                <w:rFonts w:cs="Arial"/>
              </w:rPr>
              <w:t>.</w:t>
            </w:r>
          </w:p>
        </w:tc>
      </w:tr>
      <w:tr w:rsidR="00FA5DB6" w:rsidRPr="00314E34" w14:paraId="4CDE8E84" w14:textId="77777777" w:rsidTr="000C4840">
        <w:trPr>
          <w:cantSplit/>
          <w:jc w:val="center"/>
        </w:trPr>
        <w:tc>
          <w:tcPr>
            <w:tcW w:w="1271" w:type="dxa"/>
          </w:tcPr>
          <w:p w14:paraId="46334E57" w14:textId="77777777" w:rsidR="00FA5DB6" w:rsidRPr="00314E34" w:rsidRDefault="00FA5DB6" w:rsidP="00C128E3">
            <w:pPr>
              <w:spacing w:before="60" w:after="60" w:line="240" w:lineRule="auto"/>
              <w:jc w:val="left"/>
              <w:rPr>
                <w:rFonts w:cs="Arial"/>
              </w:rPr>
            </w:pPr>
            <w:r w:rsidRPr="00314E34">
              <w:rPr>
                <w:rFonts w:cs="Arial"/>
              </w:rPr>
              <w:t>Phase 3</w:t>
            </w:r>
          </w:p>
        </w:tc>
        <w:tc>
          <w:tcPr>
            <w:tcW w:w="1701" w:type="dxa"/>
          </w:tcPr>
          <w:p w14:paraId="39512EF5" w14:textId="77777777" w:rsidR="00FA5DB6" w:rsidRPr="00314E34" w:rsidRDefault="00FA5DB6" w:rsidP="00C128E3">
            <w:pPr>
              <w:spacing w:before="60" w:after="60" w:line="240" w:lineRule="auto"/>
              <w:ind w:left="-1" w:firstLine="1"/>
              <w:jc w:val="left"/>
              <w:rPr>
                <w:rFonts w:cs="Arial"/>
              </w:rPr>
            </w:pPr>
            <w:r w:rsidRPr="00314E34">
              <w:rPr>
                <w:rFonts w:cs="Arial"/>
              </w:rPr>
              <w:t>February</w:t>
            </w:r>
          </w:p>
        </w:tc>
        <w:tc>
          <w:tcPr>
            <w:tcW w:w="1276" w:type="dxa"/>
          </w:tcPr>
          <w:p w14:paraId="7A832E30"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158FE8B1" w14:textId="34DD312B" w:rsidR="00FA5DB6" w:rsidRPr="00314E34" w:rsidRDefault="00FA5DB6" w:rsidP="00C128E3">
            <w:pPr>
              <w:spacing w:before="60" w:after="60" w:line="240" w:lineRule="auto"/>
              <w:ind w:left="44" w:hanging="10"/>
              <w:jc w:val="left"/>
              <w:rPr>
                <w:rFonts w:cs="Arial"/>
              </w:rPr>
            </w:pPr>
            <w:r w:rsidRPr="00314E34">
              <w:rPr>
                <w:rFonts w:cs="Arial"/>
              </w:rPr>
              <w:t>Revisions made based on TSMAD23 decisions</w:t>
            </w:r>
            <w:r w:rsidR="005D4A4E" w:rsidRPr="00314E34">
              <w:rPr>
                <w:rFonts w:cs="Arial"/>
              </w:rPr>
              <w:t>.</w:t>
            </w:r>
          </w:p>
        </w:tc>
      </w:tr>
      <w:tr w:rsidR="00FA5DB6" w:rsidRPr="00314E34" w14:paraId="3ED2AC55" w14:textId="77777777" w:rsidTr="000C4840">
        <w:trPr>
          <w:cantSplit/>
          <w:jc w:val="center"/>
        </w:trPr>
        <w:tc>
          <w:tcPr>
            <w:tcW w:w="1271" w:type="dxa"/>
          </w:tcPr>
          <w:p w14:paraId="110E2AFC" w14:textId="77777777" w:rsidR="00FA5DB6" w:rsidRPr="00314E34" w:rsidRDefault="00FA5DB6" w:rsidP="00C128E3">
            <w:pPr>
              <w:spacing w:before="60" w:after="60" w:line="240" w:lineRule="auto"/>
              <w:jc w:val="left"/>
              <w:rPr>
                <w:rFonts w:cs="Arial"/>
              </w:rPr>
            </w:pPr>
            <w:r w:rsidRPr="00314E34">
              <w:rPr>
                <w:rFonts w:cs="Arial"/>
              </w:rPr>
              <w:t>Phase 3</w:t>
            </w:r>
          </w:p>
        </w:tc>
        <w:tc>
          <w:tcPr>
            <w:tcW w:w="1701" w:type="dxa"/>
          </w:tcPr>
          <w:p w14:paraId="6793AE88" w14:textId="77777777" w:rsidR="00FA5DB6" w:rsidRPr="00314E34" w:rsidRDefault="00FA5DB6" w:rsidP="00C128E3">
            <w:pPr>
              <w:spacing w:before="60" w:after="60" w:line="240" w:lineRule="auto"/>
              <w:ind w:left="-1" w:firstLine="1"/>
              <w:jc w:val="left"/>
              <w:rPr>
                <w:rFonts w:cs="Arial"/>
              </w:rPr>
            </w:pPr>
            <w:r w:rsidRPr="00314E34">
              <w:rPr>
                <w:rFonts w:cs="Arial"/>
              </w:rPr>
              <w:t>May 2012</w:t>
            </w:r>
          </w:p>
        </w:tc>
        <w:tc>
          <w:tcPr>
            <w:tcW w:w="1276" w:type="dxa"/>
          </w:tcPr>
          <w:p w14:paraId="279B7EF5"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136257E5" w14:textId="24B418D6" w:rsidR="00FA5DB6" w:rsidRPr="00314E34" w:rsidRDefault="00FA5DB6" w:rsidP="00C128E3">
            <w:pPr>
              <w:spacing w:before="60" w:after="60" w:line="240" w:lineRule="auto"/>
              <w:ind w:left="44" w:hanging="10"/>
              <w:jc w:val="left"/>
              <w:rPr>
                <w:rFonts w:cs="Arial"/>
              </w:rPr>
            </w:pPr>
            <w:r w:rsidRPr="00314E34">
              <w:rPr>
                <w:rFonts w:cs="Arial"/>
              </w:rPr>
              <w:t>Added TSMAD24 Decisions into document</w:t>
            </w:r>
            <w:r w:rsidR="005D4A4E" w:rsidRPr="00314E34">
              <w:rPr>
                <w:rFonts w:cs="Arial"/>
              </w:rPr>
              <w:t>.</w:t>
            </w:r>
          </w:p>
        </w:tc>
      </w:tr>
      <w:tr w:rsidR="00FA5DB6" w:rsidRPr="00314E34" w14:paraId="705A655F" w14:textId="77777777" w:rsidTr="000C4840">
        <w:trPr>
          <w:cantSplit/>
          <w:jc w:val="center"/>
        </w:trPr>
        <w:tc>
          <w:tcPr>
            <w:tcW w:w="1271" w:type="dxa"/>
          </w:tcPr>
          <w:p w14:paraId="3329FEF0" w14:textId="77777777" w:rsidR="00FA5DB6" w:rsidRPr="00314E34" w:rsidRDefault="00FA5DB6" w:rsidP="00C128E3">
            <w:pPr>
              <w:spacing w:before="60" w:after="60" w:line="240" w:lineRule="auto"/>
              <w:jc w:val="left"/>
              <w:rPr>
                <w:rFonts w:cs="Arial"/>
              </w:rPr>
            </w:pPr>
            <w:r w:rsidRPr="00314E34">
              <w:rPr>
                <w:rFonts w:cs="Arial"/>
              </w:rPr>
              <w:t>Phase 4</w:t>
            </w:r>
          </w:p>
        </w:tc>
        <w:tc>
          <w:tcPr>
            <w:tcW w:w="1701" w:type="dxa"/>
          </w:tcPr>
          <w:p w14:paraId="6D2610A8" w14:textId="77777777" w:rsidR="00FA5DB6" w:rsidRPr="00314E34" w:rsidRDefault="00FA5DB6" w:rsidP="00C128E3">
            <w:pPr>
              <w:spacing w:before="60" w:after="60" w:line="240" w:lineRule="auto"/>
              <w:ind w:left="-1" w:firstLine="1"/>
              <w:jc w:val="left"/>
              <w:rPr>
                <w:rFonts w:cs="Arial"/>
              </w:rPr>
            </w:pPr>
            <w:r w:rsidRPr="00314E34">
              <w:rPr>
                <w:rFonts w:cs="Arial"/>
              </w:rPr>
              <w:t>August 2012</w:t>
            </w:r>
          </w:p>
        </w:tc>
        <w:tc>
          <w:tcPr>
            <w:tcW w:w="1276" w:type="dxa"/>
          </w:tcPr>
          <w:p w14:paraId="6859E435"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5B94A3BD" w14:textId="2C2997E5" w:rsidR="00FA5DB6" w:rsidRPr="00314E34" w:rsidRDefault="00FA5DB6" w:rsidP="00C128E3">
            <w:pPr>
              <w:spacing w:before="60" w:after="60" w:line="240" w:lineRule="auto"/>
              <w:ind w:left="44" w:hanging="10"/>
              <w:jc w:val="left"/>
              <w:rPr>
                <w:rFonts w:cs="Arial"/>
              </w:rPr>
            </w:pPr>
            <w:r w:rsidRPr="00314E34">
              <w:rPr>
                <w:rFonts w:cs="Arial"/>
              </w:rPr>
              <w:t>Edited document to reflect TSMAD24 decisions</w:t>
            </w:r>
            <w:r w:rsidR="005D4A4E" w:rsidRPr="00314E34">
              <w:rPr>
                <w:rFonts w:cs="Arial"/>
              </w:rPr>
              <w:t>.</w:t>
            </w:r>
          </w:p>
        </w:tc>
      </w:tr>
      <w:tr w:rsidR="00FA5DB6" w:rsidRPr="00314E34" w14:paraId="7864EB71" w14:textId="77777777" w:rsidTr="000C4840">
        <w:trPr>
          <w:cantSplit/>
          <w:jc w:val="center"/>
        </w:trPr>
        <w:tc>
          <w:tcPr>
            <w:tcW w:w="1271" w:type="dxa"/>
          </w:tcPr>
          <w:p w14:paraId="56EFD3F0" w14:textId="77777777" w:rsidR="00FA5DB6" w:rsidRPr="00314E34" w:rsidRDefault="00FA5DB6" w:rsidP="00C128E3">
            <w:pPr>
              <w:spacing w:before="60" w:after="60" w:line="240" w:lineRule="auto"/>
              <w:jc w:val="left"/>
              <w:rPr>
                <w:rFonts w:cs="Arial"/>
              </w:rPr>
            </w:pPr>
            <w:r w:rsidRPr="00314E34">
              <w:rPr>
                <w:rFonts w:cs="Arial"/>
              </w:rPr>
              <w:t>Phase 4</w:t>
            </w:r>
          </w:p>
        </w:tc>
        <w:tc>
          <w:tcPr>
            <w:tcW w:w="1701" w:type="dxa"/>
          </w:tcPr>
          <w:p w14:paraId="49A283B7" w14:textId="77777777" w:rsidR="00FA5DB6" w:rsidRPr="00314E34" w:rsidRDefault="00FA5DB6" w:rsidP="00C128E3">
            <w:pPr>
              <w:spacing w:before="60" w:after="60" w:line="240" w:lineRule="auto"/>
              <w:ind w:left="-1" w:firstLine="1"/>
              <w:jc w:val="left"/>
              <w:rPr>
                <w:rFonts w:cs="Arial"/>
              </w:rPr>
            </w:pPr>
            <w:r w:rsidRPr="00314E34">
              <w:rPr>
                <w:rFonts w:cs="Arial"/>
              </w:rPr>
              <w:t>November 2012</w:t>
            </w:r>
          </w:p>
        </w:tc>
        <w:tc>
          <w:tcPr>
            <w:tcW w:w="1276" w:type="dxa"/>
          </w:tcPr>
          <w:p w14:paraId="7AA3E209"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7C237C4F" w14:textId="52B4F0FA" w:rsidR="00FA5DB6" w:rsidRPr="00314E34" w:rsidRDefault="00FA5DB6" w:rsidP="00C128E3">
            <w:pPr>
              <w:spacing w:before="60" w:after="60" w:line="240" w:lineRule="auto"/>
              <w:ind w:left="44" w:hanging="10"/>
              <w:jc w:val="left"/>
              <w:rPr>
                <w:rFonts w:cs="Arial"/>
              </w:rPr>
            </w:pPr>
            <w:r w:rsidRPr="00314E34">
              <w:rPr>
                <w:rFonts w:cs="Arial"/>
              </w:rPr>
              <w:t>Added comments from October 2012 round of TSMAD comments</w:t>
            </w:r>
            <w:r w:rsidR="005D4A4E" w:rsidRPr="00314E34">
              <w:rPr>
                <w:rFonts w:cs="Arial"/>
              </w:rPr>
              <w:t>.</w:t>
            </w:r>
          </w:p>
        </w:tc>
      </w:tr>
      <w:tr w:rsidR="00FA5DB6" w:rsidRPr="00314E34" w14:paraId="10DC9BC5" w14:textId="77777777" w:rsidTr="000C4840">
        <w:trPr>
          <w:cantSplit/>
          <w:jc w:val="center"/>
        </w:trPr>
        <w:tc>
          <w:tcPr>
            <w:tcW w:w="1271" w:type="dxa"/>
          </w:tcPr>
          <w:p w14:paraId="52A93AEC" w14:textId="77777777" w:rsidR="00FA5DB6" w:rsidRPr="00314E34" w:rsidRDefault="00FA5DB6" w:rsidP="00C128E3">
            <w:pPr>
              <w:spacing w:before="60" w:after="60" w:line="240" w:lineRule="auto"/>
              <w:jc w:val="left"/>
              <w:rPr>
                <w:rFonts w:cs="Arial"/>
              </w:rPr>
            </w:pPr>
            <w:r w:rsidRPr="00314E34">
              <w:rPr>
                <w:rFonts w:cs="Arial"/>
              </w:rPr>
              <w:t>Initial Draft</w:t>
            </w:r>
          </w:p>
        </w:tc>
        <w:tc>
          <w:tcPr>
            <w:tcW w:w="1701" w:type="dxa"/>
          </w:tcPr>
          <w:p w14:paraId="414646BA" w14:textId="77777777" w:rsidR="00FA5DB6" w:rsidRPr="00314E34" w:rsidRDefault="00FA5DB6" w:rsidP="00C128E3">
            <w:pPr>
              <w:spacing w:before="60" w:after="60" w:line="240" w:lineRule="auto"/>
              <w:ind w:left="-1" w:firstLine="1"/>
              <w:jc w:val="left"/>
              <w:rPr>
                <w:rFonts w:cs="Arial"/>
              </w:rPr>
            </w:pPr>
            <w:r w:rsidRPr="00314E34">
              <w:rPr>
                <w:rFonts w:cs="Arial"/>
              </w:rPr>
              <w:t>March 2013</w:t>
            </w:r>
          </w:p>
        </w:tc>
        <w:tc>
          <w:tcPr>
            <w:tcW w:w="1276" w:type="dxa"/>
          </w:tcPr>
          <w:p w14:paraId="401422FD"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5F8F2072" w14:textId="77777777" w:rsidR="00FA5DB6" w:rsidRPr="00314E34" w:rsidRDefault="00FA5DB6" w:rsidP="00C128E3">
            <w:pPr>
              <w:spacing w:before="60" w:after="60" w:line="240" w:lineRule="auto"/>
              <w:ind w:left="44" w:hanging="10"/>
              <w:jc w:val="left"/>
              <w:rPr>
                <w:rFonts w:cs="Arial"/>
              </w:rPr>
            </w:pPr>
            <w:r w:rsidRPr="00314E34">
              <w:rPr>
                <w:rFonts w:cs="Arial"/>
              </w:rPr>
              <w:t>Added comments from January 2013 round of TSMAD comments.</w:t>
            </w:r>
          </w:p>
        </w:tc>
      </w:tr>
      <w:tr w:rsidR="00FA5DB6" w:rsidRPr="00314E34" w14:paraId="0CA6D56E" w14:textId="77777777" w:rsidTr="000C4840">
        <w:trPr>
          <w:cantSplit/>
          <w:jc w:val="center"/>
        </w:trPr>
        <w:tc>
          <w:tcPr>
            <w:tcW w:w="1271" w:type="dxa"/>
          </w:tcPr>
          <w:p w14:paraId="7A508CAF" w14:textId="77777777" w:rsidR="00FA5DB6" w:rsidRPr="00314E34" w:rsidRDefault="00FA5DB6" w:rsidP="00C128E3">
            <w:pPr>
              <w:spacing w:before="60" w:after="60" w:line="240" w:lineRule="auto"/>
              <w:jc w:val="left"/>
              <w:rPr>
                <w:rFonts w:cs="Arial"/>
              </w:rPr>
            </w:pPr>
            <w:r w:rsidRPr="00314E34">
              <w:rPr>
                <w:rFonts w:cs="Arial"/>
              </w:rPr>
              <w:t>Initial Draft</w:t>
            </w:r>
          </w:p>
        </w:tc>
        <w:tc>
          <w:tcPr>
            <w:tcW w:w="1701" w:type="dxa"/>
          </w:tcPr>
          <w:p w14:paraId="7F3217A5" w14:textId="77777777" w:rsidR="00FA5DB6" w:rsidRPr="00314E34" w:rsidRDefault="00FA5DB6" w:rsidP="00C128E3">
            <w:pPr>
              <w:spacing w:before="60" w:after="60" w:line="240" w:lineRule="auto"/>
              <w:ind w:left="-1" w:firstLine="1"/>
              <w:jc w:val="left"/>
              <w:rPr>
                <w:rFonts w:cs="Arial"/>
              </w:rPr>
            </w:pPr>
            <w:r w:rsidRPr="00314E34">
              <w:rPr>
                <w:rFonts w:cs="Arial"/>
              </w:rPr>
              <w:t>June 2013</w:t>
            </w:r>
          </w:p>
        </w:tc>
        <w:tc>
          <w:tcPr>
            <w:tcW w:w="1276" w:type="dxa"/>
          </w:tcPr>
          <w:p w14:paraId="3FC221BB"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1594E877" w14:textId="77777777" w:rsidR="00FA5DB6" w:rsidRPr="00314E34" w:rsidRDefault="00FA5DB6" w:rsidP="00C128E3">
            <w:pPr>
              <w:spacing w:before="60" w:after="60" w:line="240" w:lineRule="auto"/>
              <w:ind w:left="44" w:hanging="10"/>
              <w:jc w:val="left"/>
              <w:rPr>
                <w:rFonts w:cs="Arial"/>
              </w:rPr>
            </w:pPr>
            <w:r w:rsidRPr="00314E34">
              <w:rPr>
                <w:rFonts w:cs="Arial"/>
              </w:rPr>
              <w:t>Added decisions from TSMAD26.</w:t>
            </w:r>
          </w:p>
        </w:tc>
      </w:tr>
      <w:tr w:rsidR="00FA5DB6" w:rsidRPr="00314E34" w14:paraId="36408FAD" w14:textId="77777777" w:rsidTr="000C4840">
        <w:trPr>
          <w:cantSplit/>
          <w:jc w:val="center"/>
        </w:trPr>
        <w:tc>
          <w:tcPr>
            <w:tcW w:w="1271" w:type="dxa"/>
          </w:tcPr>
          <w:p w14:paraId="77569946" w14:textId="77777777" w:rsidR="00FA5DB6" w:rsidRPr="00314E34" w:rsidRDefault="00FA5DB6" w:rsidP="00C128E3">
            <w:pPr>
              <w:spacing w:before="60" w:after="60" w:line="240" w:lineRule="auto"/>
              <w:jc w:val="left"/>
              <w:rPr>
                <w:rFonts w:cs="Arial"/>
              </w:rPr>
            </w:pPr>
            <w:r w:rsidRPr="00314E34">
              <w:rPr>
                <w:rFonts w:cs="Arial"/>
              </w:rPr>
              <w:t>Initial Draft</w:t>
            </w:r>
          </w:p>
        </w:tc>
        <w:tc>
          <w:tcPr>
            <w:tcW w:w="1701" w:type="dxa"/>
          </w:tcPr>
          <w:p w14:paraId="50431B19" w14:textId="77777777" w:rsidR="00FA5DB6" w:rsidRPr="00314E34" w:rsidRDefault="00FA5DB6" w:rsidP="00C128E3">
            <w:pPr>
              <w:spacing w:before="60" w:after="60" w:line="240" w:lineRule="auto"/>
              <w:ind w:left="-1" w:firstLine="1"/>
              <w:jc w:val="left"/>
              <w:rPr>
                <w:rFonts w:cs="Arial"/>
              </w:rPr>
            </w:pPr>
            <w:r w:rsidRPr="00314E34">
              <w:rPr>
                <w:rFonts w:cs="Arial"/>
              </w:rPr>
              <w:t>December 2013</w:t>
            </w:r>
          </w:p>
        </w:tc>
        <w:tc>
          <w:tcPr>
            <w:tcW w:w="1276" w:type="dxa"/>
          </w:tcPr>
          <w:p w14:paraId="397373E9" w14:textId="77777777" w:rsidR="00FA5DB6" w:rsidRPr="00314E34" w:rsidRDefault="00FA5DB6" w:rsidP="00C128E3">
            <w:pPr>
              <w:spacing w:before="60" w:after="60" w:line="240" w:lineRule="auto"/>
              <w:ind w:firstLine="21"/>
              <w:jc w:val="left"/>
              <w:rPr>
                <w:rFonts w:cs="Arial"/>
              </w:rPr>
            </w:pPr>
            <w:proofErr w:type="spellStart"/>
            <w:r w:rsidRPr="00314E34">
              <w:rPr>
                <w:rFonts w:cs="Arial"/>
              </w:rPr>
              <w:t>J.Powell</w:t>
            </w:r>
            <w:proofErr w:type="spellEnd"/>
          </w:p>
        </w:tc>
        <w:tc>
          <w:tcPr>
            <w:tcW w:w="5280" w:type="dxa"/>
          </w:tcPr>
          <w:p w14:paraId="1D3285B7" w14:textId="028D76EC" w:rsidR="00FA5DB6" w:rsidRPr="00314E34" w:rsidRDefault="00FA5DB6" w:rsidP="00C128E3">
            <w:pPr>
              <w:spacing w:before="60" w:after="60" w:line="240" w:lineRule="auto"/>
              <w:ind w:left="44" w:hanging="10"/>
              <w:jc w:val="left"/>
              <w:rPr>
                <w:rFonts w:cs="Arial"/>
              </w:rPr>
            </w:pPr>
            <w:r w:rsidRPr="00314E34">
              <w:rPr>
                <w:rFonts w:cs="Arial"/>
              </w:rPr>
              <w:t>Added in decisions from TSMAD27</w:t>
            </w:r>
            <w:r w:rsidR="005D4A4E" w:rsidRPr="00314E34">
              <w:rPr>
                <w:rFonts w:cs="Arial"/>
              </w:rPr>
              <w:t>.</w:t>
            </w:r>
          </w:p>
        </w:tc>
      </w:tr>
      <w:tr w:rsidR="00FA5DB6" w:rsidRPr="00314E34" w14:paraId="59459B76" w14:textId="77777777" w:rsidTr="000C4840">
        <w:trPr>
          <w:cantSplit/>
          <w:jc w:val="center"/>
        </w:trPr>
        <w:tc>
          <w:tcPr>
            <w:tcW w:w="1271" w:type="dxa"/>
          </w:tcPr>
          <w:p w14:paraId="65D4C3A6" w14:textId="77777777" w:rsidR="00FA5DB6" w:rsidRPr="00314E34" w:rsidRDefault="00FA5DB6" w:rsidP="00C128E3">
            <w:pPr>
              <w:spacing w:before="60" w:after="60" w:line="240" w:lineRule="auto"/>
              <w:jc w:val="left"/>
              <w:rPr>
                <w:rFonts w:cs="Arial"/>
              </w:rPr>
            </w:pPr>
            <w:r w:rsidRPr="00314E34">
              <w:rPr>
                <w:rFonts w:cs="Arial"/>
              </w:rPr>
              <w:t>Draft 0.0.0</w:t>
            </w:r>
          </w:p>
        </w:tc>
        <w:tc>
          <w:tcPr>
            <w:tcW w:w="1701" w:type="dxa"/>
          </w:tcPr>
          <w:p w14:paraId="2E62B569" w14:textId="77777777" w:rsidR="00FA5DB6" w:rsidRPr="00314E34" w:rsidRDefault="00FA5DB6" w:rsidP="00C128E3">
            <w:pPr>
              <w:spacing w:before="60" w:after="60" w:line="240" w:lineRule="auto"/>
              <w:ind w:left="-1" w:firstLine="1"/>
              <w:jc w:val="left"/>
              <w:rPr>
                <w:rFonts w:cs="Arial"/>
              </w:rPr>
            </w:pPr>
            <w:r w:rsidRPr="00314E34">
              <w:rPr>
                <w:rFonts w:cs="Arial"/>
              </w:rPr>
              <w:t>April/May 2014</w:t>
            </w:r>
          </w:p>
        </w:tc>
        <w:tc>
          <w:tcPr>
            <w:tcW w:w="1276" w:type="dxa"/>
          </w:tcPr>
          <w:p w14:paraId="1BD64B86" w14:textId="77ACAED3"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071C0702" w14:textId="77777777" w:rsidR="00FA5DB6" w:rsidRPr="00314E34" w:rsidRDefault="00FA5DB6" w:rsidP="00C128E3">
            <w:pPr>
              <w:spacing w:before="60" w:after="60" w:line="240" w:lineRule="auto"/>
              <w:ind w:left="44" w:hanging="10"/>
              <w:jc w:val="left"/>
              <w:rPr>
                <w:rFonts w:cs="Arial"/>
              </w:rPr>
            </w:pPr>
            <w:r w:rsidRPr="00314E34">
              <w:rPr>
                <w:rFonts w:cs="Arial"/>
              </w:rPr>
              <w:t>Included S-101 portrayal.  Most of the portrayal is covered by the catalogue, so much of the old S-52 guidance goes into the implementation guidance annex.</w:t>
            </w:r>
          </w:p>
        </w:tc>
      </w:tr>
      <w:tr w:rsidR="00FA5DB6" w:rsidRPr="00314E34" w14:paraId="44FEBAD8" w14:textId="77777777" w:rsidTr="000C4840">
        <w:trPr>
          <w:cantSplit/>
          <w:jc w:val="center"/>
        </w:trPr>
        <w:tc>
          <w:tcPr>
            <w:tcW w:w="1271" w:type="dxa"/>
          </w:tcPr>
          <w:p w14:paraId="5E69DF7F" w14:textId="77777777" w:rsidR="00FA5DB6" w:rsidRPr="00314E34" w:rsidRDefault="00FA5DB6" w:rsidP="00C128E3">
            <w:pPr>
              <w:spacing w:before="60" w:after="60" w:line="240" w:lineRule="auto"/>
              <w:jc w:val="left"/>
              <w:rPr>
                <w:rFonts w:cs="Arial"/>
              </w:rPr>
            </w:pPr>
            <w:r w:rsidRPr="00314E34">
              <w:rPr>
                <w:rFonts w:cs="Arial"/>
              </w:rPr>
              <w:t>Draft 0.0.1</w:t>
            </w:r>
          </w:p>
        </w:tc>
        <w:tc>
          <w:tcPr>
            <w:tcW w:w="1701" w:type="dxa"/>
          </w:tcPr>
          <w:p w14:paraId="1EAFFEFA" w14:textId="77777777" w:rsidR="00FA5DB6" w:rsidRPr="00314E34" w:rsidRDefault="00FA5DB6" w:rsidP="00C128E3">
            <w:pPr>
              <w:spacing w:before="60" w:after="60" w:line="240" w:lineRule="auto"/>
              <w:ind w:left="-1" w:firstLine="1"/>
              <w:jc w:val="left"/>
              <w:rPr>
                <w:rFonts w:cs="Arial"/>
              </w:rPr>
            </w:pPr>
            <w:r w:rsidRPr="00314E34">
              <w:rPr>
                <w:rFonts w:cs="Arial"/>
              </w:rPr>
              <w:t>February 2015</w:t>
            </w:r>
          </w:p>
        </w:tc>
        <w:tc>
          <w:tcPr>
            <w:tcW w:w="1276" w:type="dxa"/>
          </w:tcPr>
          <w:p w14:paraId="60D58F9D" w14:textId="602C3882"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7BF36F38" w14:textId="0817F5E2" w:rsidR="00FA5DB6" w:rsidRPr="00314E34" w:rsidRDefault="00FA5DB6" w:rsidP="00C128E3">
            <w:pPr>
              <w:spacing w:before="60" w:after="60" w:line="240" w:lineRule="auto"/>
              <w:ind w:left="44" w:hanging="10"/>
              <w:jc w:val="left"/>
              <w:rPr>
                <w:rFonts w:cs="Arial"/>
              </w:rPr>
            </w:pPr>
            <w:r w:rsidRPr="00314E34">
              <w:rPr>
                <w:rFonts w:cs="Arial"/>
              </w:rPr>
              <w:t>Added adjudicated comments from TSMAD29</w:t>
            </w:r>
            <w:r w:rsidR="005D4A4E" w:rsidRPr="00314E34">
              <w:rPr>
                <w:rFonts w:cs="Arial"/>
              </w:rPr>
              <w:t>.</w:t>
            </w:r>
          </w:p>
        </w:tc>
      </w:tr>
      <w:tr w:rsidR="00FA5DB6" w:rsidRPr="00314E34" w14:paraId="6DDFDCA5" w14:textId="77777777" w:rsidTr="000C4840">
        <w:trPr>
          <w:cantSplit/>
          <w:jc w:val="center"/>
        </w:trPr>
        <w:tc>
          <w:tcPr>
            <w:tcW w:w="1271" w:type="dxa"/>
          </w:tcPr>
          <w:p w14:paraId="7B52C1EA" w14:textId="77777777" w:rsidR="00FA5DB6" w:rsidRPr="00314E34" w:rsidRDefault="00FA5DB6" w:rsidP="00C128E3">
            <w:pPr>
              <w:spacing w:before="60" w:after="60" w:line="240" w:lineRule="auto"/>
              <w:jc w:val="left"/>
              <w:rPr>
                <w:rFonts w:cs="Arial"/>
              </w:rPr>
            </w:pPr>
            <w:r w:rsidRPr="00314E34">
              <w:rPr>
                <w:rFonts w:cs="Arial"/>
              </w:rPr>
              <w:t>Draft 0.0.2</w:t>
            </w:r>
          </w:p>
        </w:tc>
        <w:tc>
          <w:tcPr>
            <w:tcW w:w="1701" w:type="dxa"/>
          </w:tcPr>
          <w:p w14:paraId="30E618DB" w14:textId="77777777" w:rsidR="00FA5DB6" w:rsidRPr="00314E34" w:rsidRDefault="00FA5DB6" w:rsidP="00C128E3">
            <w:pPr>
              <w:spacing w:before="60" w:after="60" w:line="240" w:lineRule="auto"/>
              <w:ind w:left="-1" w:firstLine="1"/>
              <w:jc w:val="left"/>
              <w:rPr>
                <w:rFonts w:cs="Arial"/>
              </w:rPr>
            </w:pPr>
            <w:r w:rsidRPr="00314E34">
              <w:rPr>
                <w:rFonts w:cs="Arial"/>
              </w:rPr>
              <w:t>January 2016</w:t>
            </w:r>
          </w:p>
        </w:tc>
        <w:tc>
          <w:tcPr>
            <w:tcW w:w="1276" w:type="dxa"/>
          </w:tcPr>
          <w:p w14:paraId="0654644D" w14:textId="327956FA"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6E98902C" w14:textId="77777777" w:rsidR="00FA5DB6" w:rsidRPr="00314E34" w:rsidRDefault="00FA5DB6" w:rsidP="00C128E3">
            <w:pPr>
              <w:spacing w:before="60" w:after="60" w:line="240" w:lineRule="auto"/>
              <w:ind w:left="44" w:hanging="10"/>
              <w:jc w:val="left"/>
              <w:rPr>
                <w:rFonts w:cs="Arial"/>
              </w:rPr>
            </w:pPr>
            <w:r w:rsidRPr="00314E34">
              <w:rPr>
                <w:rFonts w:cs="Arial"/>
              </w:rPr>
              <w:t>Incorporated editorial issues that were noted in draft 0.0.1.  Also includes a revised metadata section.</w:t>
            </w:r>
          </w:p>
        </w:tc>
      </w:tr>
      <w:tr w:rsidR="00FA5DB6" w:rsidRPr="00314E34" w14:paraId="01321180" w14:textId="77777777" w:rsidTr="000C4840">
        <w:trPr>
          <w:cantSplit/>
          <w:jc w:val="center"/>
        </w:trPr>
        <w:tc>
          <w:tcPr>
            <w:tcW w:w="1271" w:type="dxa"/>
          </w:tcPr>
          <w:p w14:paraId="40209F1A" w14:textId="77777777" w:rsidR="00FA5DB6" w:rsidRPr="00314E34" w:rsidRDefault="00FA5DB6" w:rsidP="00C128E3">
            <w:pPr>
              <w:spacing w:before="60" w:after="60" w:line="240" w:lineRule="auto"/>
              <w:jc w:val="left"/>
              <w:rPr>
                <w:rFonts w:cs="Arial"/>
              </w:rPr>
            </w:pPr>
            <w:r w:rsidRPr="00314E34">
              <w:rPr>
                <w:rFonts w:cs="Arial"/>
              </w:rPr>
              <w:t>Draft 0.0.2</w:t>
            </w:r>
          </w:p>
        </w:tc>
        <w:tc>
          <w:tcPr>
            <w:tcW w:w="1701" w:type="dxa"/>
          </w:tcPr>
          <w:p w14:paraId="3E847758" w14:textId="77777777" w:rsidR="00FA5DB6" w:rsidRPr="00314E34" w:rsidRDefault="00FA5DB6" w:rsidP="00C128E3">
            <w:pPr>
              <w:spacing w:before="60" w:after="60" w:line="240" w:lineRule="auto"/>
              <w:ind w:left="-1" w:firstLine="1"/>
              <w:jc w:val="left"/>
              <w:rPr>
                <w:rFonts w:cs="Arial"/>
              </w:rPr>
            </w:pPr>
            <w:r w:rsidRPr="00314E34">
              <w:rPr>
                <w:rFonts w:cs="Arial"/>
              </w:rPr>
              <w:t>July 2017</w:t>
            </w:r>
          </w:p>
        </w:tc>
        <w:tc>
          <w:tcPr>
            <w:tcW w:w="1276" w:type="dxa"/>
          </w:tcPr>
          <w:p w14:paraId="7AE34F12" w14:textId="549C94BA"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7D5D5926" w14:textId="77777777" w:rsidR="00FA5DB6" w:rsidRPr="00314E34" w:rsidRDefault="00FA5DB6" w:rsidP="00C128E3">
            <w:pPr>
              <w:spacing w:before="60" w:after="60" w:line="240" w:lineRule="auto"/>
              <w:ind w:left="44" w:hanging="10"/>
              <w:jc w:val="left"/>
              <w:rPr>
                <w:rFonts w:cs="Arial"/>
              </w:rPr>
            </w:pPr>
            <w:r w:rsidRPr="00314E34">
              <w:rPr>
                <w:rFonts w:cs="Arial"/>
              </w:rPr>
              <w:t>Incorporated the decisions from S101PT1 and updated some editorial issues.  Numbering remained the same to be consistent with the DCEG numbering.</w:t>
            </w:r>
          </w:p>
        </w:tc>
      </w:tr>
      <w:tr w:rsidR="00FA5DB6" w:rsidRPr="00314E34" w14:paraId="70170B49" w14:textId="77777777" w:rsidTr="000C4840">
        <w:trPr>
          <w:cantSplit/>
          <w:jc w:val="center"/>
        </w:trPr>
        <w:tc>
          <w:tcPr>
            <w:tcW w:w="1271" w:type="dxa"/>
          </w:tcPr>
          <w:p w14:paraId="78D6175D" w14:textId="77777777" w:rsidR="00FA5DB6" w:rsidRPr="00314E34" w:rsidRDefault="00FA5DB6" w:rsidP="00C128E3">
            <w:pPr>
              <w:spacing w:before="60" w:after="60" w:line="240" w:lineRule="auto"/>
              <w:jc w:val="left"/>
              <w:rPr>
                <w:rFonts w:cs="Arial"/>
              </w:rPr>
            </w:pPr>
            <w:r w:rsidRPr="00314E34">
              <w:rPr>
                <w:rFonts w:cs="Arial"/>
              </w:rPr>
              <w:t xml:space="preserve">Draft 1.0.0 </w:t>
            </w:r>
          </w:p>
        </w:tc>
        <w:tc>
          <w:tcPr>
            <w:tcW w:w="1701" w:type="dxa"/>
          </w:tcPr>
          <w:p w14:paraId="484B5002" w14:textId="77777777" w:rsidR="00FA5DB6" w:rsidRPr="00314E34" w:rsidRDefault="00FA5DB6" w:rsidP="00C128E3">
            <w:pPr>
              <w:spacing w:before="60" w:after="60" w:line="240" w:lineRule="auto"/>
              <w:ind w:left="-1" w:firstLine="1"/>
              <w:jc w:val="left"/>
              <w:rPr>
                <w:rFonts w:cs="Arial"/>
              </w:rPr>
            </w:pPr>
            <w:r w:rsidRPr="00314E34">
              <w:rPr>
                <w:rFonts w:cs="Arial"/>
              </w:rPr>
              <w:t>October 2018</w:t>
            </w:r>
          </w:p>
        </w:tc>
        <w:tc>
          <w:tcPr>
            <w:tcW w:w="1276" w:type="dxa"/>
          </w:tcPr>
          <w:p w14:paraId="0C494076" w14:textId="39FF2389"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713A9946" w14:textId="77777777" w:rsidR="00FA5DB6" w:rsidRPr="00314E34" w:rsidRDefault="00FA5DB6" w:rsidP="00C128E3">
            <w:pPr>
              <w:spacing w:before="60" w:after="60" w:line="240" w:lineRule="auto"/>
              <w:ind w:left="44" w:hanging="10"/>
              <w:jc w:val="left"/>
              <w:rPr>
                <w:rFonts w:cs="Arial"/>
              </w:rPr>
            </w:pPr>
            <w:r w:rsidRPr="00314E34">
              <w:rPr>
                <w:rFonts w:cs="Arial"/>
              </w:rPr>
              <w:t>Editorial S-101PT review and clean-up in preparation for final approval to publish as Edition 1.0.0.</w:t>
            </w:r>
          </w:p>
        </w:tc>
      </w:tr>
      <w:tr w:rsidR="00614FE6" w:rsidRPr="00314E34" w14:paraId="4D033FF1" w14:textId="77777777" w:rsidTr="000C4840">
        <w:trPr>
          <w:cantSplit/>
          <w:jc w:val="center"/>
        </w:trPr>
        <w:tc>
          <w:tcPr>
            <w:tcW w:w="1271" w:type="dxa"/>
          </w:tcPr>
          <w:p w14:paraId="3F18EF46" w14:textId="77777777" w:rsidR="00FA5DB6" w:rsidRPr="00314E34" w:rsidRDefault="00FA5DB6" w:rsidP="00C128E3">
            <w:pPr>
              <w:spacing w:before="60" w:after="60" w:line="240" w:lineRule="auto"/>
              <w:jc w:val="left"/>
              <w:rPr>
                <w:rFonts w:cs="Arial"/>
              </w:rPr>
            </w:pPr>
            <w:r w:rsidRPr="00314E34">
              <w:rPr>
                <w:rFonts w:cs="Arial"/>
              </w:rPr>
              <w:t>Draft 1.1.0</w:t>
            </w:r>
          </w:p>
        </w:tc>
        <w:tc>
          <w:tcPr>
            <w:tcW w:w="1701" w:type="dxa"/>
          </w:tcPr>
          <w:p w14:paraId="3AA01EBB" w14:textId="65597B53" w:rsidR="00FA5DB6" w:rsidRPr="00314E34" w:rsidRDefault="006C1731" w:rsidP="00C128E3">
            <w:pPr>
              <w:spacing w:before="60" w:after="60" w:line="240" w:lineRule="auto"/>
              <w:ind w:left="-1" w:firstLine="1"/>
              <w:jc w:val="left"/>
              <w:rPr>
                <w:rFonts w:cs="Arial"/>
              </w:rPr>
            </w:pPr>
            <w:r w:rsidRPr="00314E34">
              <w:rPr>
                <w:rFonts w:cs="Arial"/>
              </w:rPr>
              <w:t>December</w:t>
            </w:r>
            <w:r w:rsidR="00FA5DB6" w:rsidRPr="00314E34">
              <w:rPr>
                <w:rFonts w:cs="Arial"/>
              </w:rPr>
              <w:t xml:space="preserve"> 2022</w:t>
            </w:r>
          </w:p>
        </w:tc>
        <w:tc>
          <w:tcPr>
            <w:tcW w:w="1276" w:type="dxa"/>
          </w:tcPr>
          <w:p w14:paraId="2BC7BEA8" w14:textId="19563611"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28E9FAE4" w14:textId="2D89239F" w:rsidR="00FA5DB6" w:rsidRPr="00314E34" w:rsidRDefault="00A2714E" w:rsidP="00C128E3">
            <w:pPr>
              <w:spacing w:before="60" w:after="60" w:line="240" w:lineRule="auto"/>
              <w:ind w:left="44" w:hanging="23"/>
              <w:jc w:val="left"/>
              <w:rPr>
                <w:rFonts w:cs="Arial"/>
              </w:rPr>
            </w:pPr>
            <w:r w:rsidRPr="00314E34">
              <w:rPr>
                <w:rFonts w:cs="Arial"/>
              </w:rPr>
              <w:t>New version for implementation and testing, updated to align with S-100 Edition 5.0.0.</w:t>
            </w:r>
          </w:p>
        </w:tc>
      </w:tr>
      <w:tr w:rsidR="008F2408" w:rsidRPr="00314E34" w14:paraId="69A1CEA5" w14:textId="77777777" w:rsidTr="000C4840">
        <w:trPr>
          <w:cantSplit/>
          <w:jc w:val="center"/>
        </w:trPr>
        <w:tc>
          <w:tcPr>
            <w:tcW w:w="1271" w:type="dxa"/>
          </w:tcPr>
          <w:p w14:paraId="260D23EF" w14:textId="0F6726D0" w:rsidR="008F2408" w:rsidRPr="00314E34" w:rsidRDefault="008F2408" w:rsidP="008F2408">
            <w:pPr>
              <w:spacing w:before="60" w:after="60" w:line="240" w:lineRule="auto"/>
              <w:jc w:val="left"/>
              <w:rPr>
                <w:rFonts w:cs="Arial"/>
              </w:rPr>
            </w:pPr>
            <w:r w:rsidRPr="00314E34">
              <w:rPr>
                <w:rFonts w:cs="Arial"/>
              </w:rPr>
              <w:t>Draft 1.2.0</w:t>
            </w:r>
          </w:p>
        </w:tc>
        <w:tc>
          <w:tcPr>
            <w:tcW w:w="1701" w:type="dxa"/>
          </w:tcPr>
          <w:p w14:paraId="61285FB7" w14:textId="46A5BD69" w:rsidR="008F2408" w:rsidRPr="00314E34" w:rsidRDefault="001C3BE1" w:rsidP="008F2408">
            <w:pPr>
              <w:spacing w:before="60" w:after="60" w:line="240" w:lineRule="auto"/>
              <w:ind w:left="-1" w:firstLine="1"/>
              <w:jc w:val="left"/>
              <w:rPr>
                <w:rFonts w:cs="Arial"/>
              </w:rPr>
            </w:pPr>
            <w:r w:rsidRPr="00314E34">
              <w:rPr>
                <w:rFonts w:cs="Arial"/>
              </w:rPr>
              <w:t>March</w:t>
            </w:r>
            <w:r w:rsidR="008F2408" w:rsidRPr="00314E34">
              <w:rPr>
                <w:rFonts w:cs="Arial"/>
              </w:rPr>
              <w:t xml:space="preserve"> 202</w:t>
            </w:r>
            <w:r w:rsidRPr="00314E34">
              <w:rPr>
                <w:rFonts w:cs="Arial"/>
              </w:rPr>
              <w:t>4</w:t>
            </w:r>
          </w:p>
        </w:tc>
        <w:tc>
          <w:tcPr>
            <w:tcW w:w="1276" w:type="dxa"/>
          </w:tcPr>
          <w:p w14:paraId="64ECCBCA" w14:textId="1EDDE6C4" w:rsidR="008F2408" w:rsidRPr="00314E34" w:rsidRDefault="008F2408" w:rsidP="008F2408">
            <w:pPr>
              <w:spacing w:before="60" w:after="60" w:line="240" w:lineRule="auto"/>
              <w:ind w:firstLine="21"/>
              <w:jc w:val="left"/>
              <w:rPr>
                <w:rFonts w:cs="Arial"/>
              </w:rPr>
            </w:pPr>
            <w:r w:rsidRPr="00314E34">
              <w:rPr>
                <w:rFonts w:cs="Arial"/>
              </w:rPr>
              <w:t>S-100WG</w:t>
            </w:r>
          </w:p>
        </w:tc>
        <w:tc>
          <w:tcPr>
            <w:tcW w:w="5280" w:type="dxa"/>
          </w:tcPr>
          <w:p w14:paraId="6B52FC31" w14:textId="092CEF0A" w:rsidR="008F2408" w:rsidRPr="00314E34" w:rsidRDefault="008F2408" w:rsidP="008F2408">
            <w:pPr>
              <w:spacing w:before="60" w:after="60" w:line="240" w:lineRule="auto"/>
              <w:ind w:left="44" w:hanging="23"/>
              <w:jc w:val="left"/>
              <w:rPr>
                <w:rFonts w:cs="Arial"/>
              </w:rPr>
            </w:pPr>
            <w:r w:rsidRPr="00314E34">
              <w:rPr>
                <w:rFonts w:cs="Arial"/>
              </w:rPr>
              <w:t>New version for implementation and testing, updated to align with S-100 Edition 5.1.0.</w:t>
            </w:r>
          </w:p>
        </w:tc>
      </w:tr>
      <w:tr w:rsidR="00573A59" w:rsidRPr="00314E34" w14:paraId="095E00B3" w14:textId="77777777" w:rsidTr="000C4840">
        <w:trPr>
          <w:cantSplit/>
          <w:jc w:val="center"/>
        </w:trPr>
        <w:tc>
          <w:tcPr>
            <w:tcW w:w="1271" w:type="dxa"/>
          </w:tcPr>
          <w:p w14:paraId="4A5B6359" w14:textId="2BA70B49" w:rsidR="00573A59" w:rsidRPr="00314E34" w:rsidRDefault="00573A59" w:rsidP="00573A59">
            <w:pPr>
              <w:spacing w:before="60" w:after="60" w:line="240" w:lineRule="auto"/>
              <w:jc w:val="left"/>
              <w:rPr>
                <w:rFonts w:cs="Arial"/>
              </w:rPr>
            </w:pPr>
            <w:del w:id="18" w:author="Jeff Wootton" w:date="2025-02-10T10:17:00Z" w16du:dateUtc="2025-02-10T09:17:00Z">
              <w:r w:rsidRPr="00314E34" w:rsidDel="004C6197">
                <w:rPr>
                  <w:rFonts w:cs="Arial"/>
                </w:rPr>
                <w:delText xml:space="preserve">Draft </w:delText>
              </w:r>
            </w:del>
            <w:r w:rsidR="0057150E" w:rsidRPr="00314E34">
              <w:rPr>
                <w:rFonts w:cs="Arial"/>
              </w:rPr>
              <w:t>2.0</w:t>
            </w:r>
            <w:r w:rsidRPr="00314E34">
              <w:rPr>
                <w:rFonts w:cs="Arial"/>
              </w:rPr>
              <w:t>.0</w:t>
            </w:r>
          </w:p>
        </w:tc>
        <w:tc>
          <w:tcPr>
            <w:tcW w:w="1701" w:type="dxa"/>
          </w:tcPr>
          <w:p w14:paraId="2EFF2D8B" w14:textId="440C7E6F" w:rsidR="00573A59" w:rsidRPr="00314E34" w:rsidRDefault="00904A56" w:rsidP="00573A59">
            <w:pPr>
              <w:spacing w:before="60" w:after="60" w:line="240" w:lineRule="auto"/>
              <w:ind w:left="-1" w:firstLine="1"/>
              <w:jc w:val="left"/>
              <w:rPr>
                <w:rFonts w:cs="Arial"/>
              </w:rPr>
            </w:pPr>
            <w:r w:rsidRPr="00314E34">
              <w:rPr>
                <w:rFonts w:cs="Arial"/>
              </w:rPr>
              <w:t>December</w:t>
            </w:r>
            <w:r w:rsidR="00573A59" w:rsidRPr="00314E34">
              <w:rPr>
                <w:rFonts w:cs="Arial"/>
              </w:rPr>
              <w:t xml:space="preserve"> 2024</w:t>
            </w:r>
          </w:p>
        </w:tc>
        <w:tc>
          <w:tcPr>
            <w:tcW w:w="1276" w:type="dxa"/>
          </w:tcPr>
          <w:p w14:paraId="0E82E9AB" w14:textId="77DEA00D" w:rsidR="00573A59" w:rsidRPr="00314E34" w:rsidRDefault="00EF744F" w:rsidP="00573A59">
            <w:pPr>
              <w:spacing w:before="60" w:after="60" w:line="240" w:lineRule="auto"/>
              <w:ind w:firstLine="21"/>
              <w:jc w:val="left"/>
              <w:rPr>
                <w:rFonts w:cs="Arial"/>
              </w:rPr>
            </w:pPr>
            <w:r w:rsidRPr="00314E34">
              <w:rPr>
                <w:rFonts w:cs="Arial"/>
              </w:rPr>
              <w:t xml:space="preserve">IHO CL </w:t>
            </w:r>
            <w:r w:rsidR="00F97A78" w:rsidRPr="00314E34">
              <w:rPr>
                <w:rFonts w:cs="Arial"/>
              </w:rPr>
              <w:t>02</w:t>
            </w:r>
            <w:r w:rsidRPr="00314E34">
              <w:rPr>
                <w:rFonts w:cs="Arial"/>
              </w:rPr>
              <w:t>-</w:t>
            </w:r>
            <w:r w:rsidR="00F97A78" w:rsidRPr="00314E34">
              <w:rPr>
                <w:rFonts w:cs="Arial"/>
              </w:rPr>
              <w:t>2025</w:t>
            </w:r>
          </w:p>
        </w:tc>
        <w:tc>
          <w:tcPr>
            <w:tcW w:w="5280" w:type="dxa"/>
          </w:tcPr>
          <w:p w14:paraId="4F4AF320" w14:textId="24EA8DA8" w:rsidR="00573A59" w:rsidRPr="00314E34" w:rsidRDefault="0057150E" w:rsidP="00573A59">
            <w:pPr>
              <w:spacing w:before="60" w:after="60" w:line="240" w:lineRule="auto"/>
              <w:ind w:left="44" w:hanging="23"/>
              <w:jc w:val="left"/>
              <w:rPr>
                <w:rFonts w:cs="Arial"/>
              </w:rPr>
            </w:pPr>
            <w:r w:rsidRPr="00314E34">
              <w:rPr>
                <w:rFonts w:cs="Arial"/>
              </w:rPr>
              <w:t>Initial operation</w:t>
            </w:r>
            <w:r w:rsidR="007D6DBA" w:rsidRPr="00314E34">
              <w:rPr>
                <w:rFonts w:cs="Arial"/>
              </w:rPr>
              <w:t>al</w:t>
            </w:r>
            <w:r w:rsidRPr="00314E34">
              <w:rPr>
                <w:rFonts w:cs="Arial"/>
              </w:rPr>
              <w:t xml:space="preserve"> Edition of S-101</w:t>
            </w:r>
            <w:r w:rsidR="00EF7ED9" w:rsidRPr="00314E34">
              <w:rPr>
                <w:rFonts w:cs="Arial"/>
              </w:rPr>
              <w:t>,</w:t>
            </w:r>
            <w:r w:rsidR="00904A56" w:rsidRPr="00314E34">
              <w:rPr>
                <w:rFonts w:cs="Arial"/>
              </w:rPr>
              <w:t xml:space="preserve"> updated to align with S-100 Edition 5.2.0</w:t>
            </w:r>
            <w:r w:rsidR="00573A59" w:rsidRPr="00314E34">
              <w:rPr>
                <w:rFonts w:cs="Arial"/>
              </w:rPr>
              <w:t>.</w:t>
            </w:r>
          </w:p>
        </w:tc>
      </w:tr>
      <w:tr w:rsidR="004C6197" w:rsidRPr="00314E34" w14:paraId="2205BB57" w14:textId="77777777" w:rsidTr="000C4840">
        <w:trPr>
          <w:cantSplit/>
          <w:jc w:val="center"/>
          <w:ins w:id="19" w:author="Jeff Wootton" w:date="2025-02-10T10:17:00Z"/>
        </w:trPr>
        <w:tc>
          <w:tcPr>
            <w:tcW w:w="1271" w:type="dxa"/>
          </w:tcPr>
          <w:p w14:paraId="14535759" w14:textId="0C5E4642" w:rsidR="004C6197" w:rsidRPr="00314E34" w:rsidDel="004C6197" w:rsidRDefault="004C6197" w:rsidP="004C6197">
            <w:pPr>
              <w:spacing w:before="60" w:after="60" w:line="240" w:lineRule="auto"/>
              <w:jc w:val="left"/>
              <w:rPr>
                <w:ins w:id="20" w:author="Jeff Wootton" w:date="2025-02-10T10:17:00Z" w16du:dateUtc="2025-02-10T09:17:00Z"/>
                <w:rFonts w:cs="Arial"/>
              </w:rPr>
            </w:pPr>
            <w:ins w:id="21" w:author="Jeff Wootton" w:date="2025-02-10T10:17:00Z" w16du:dateUtc="2025-02-10T09:17:00Z">
              <w:r w:rsidRPr="00314E34">
                <w:rPr>
                  <w:rFonts w:cs="Arial"/>
                </w:rPr>
                <w:lastRenderedPageBreak/>
                <w:t>2.1.0</w:t>
              </w:r>
            </w:ins>
          </w:p>
        </w:tc>
        <w:tc>
          <w:tcPr>
            <w:tcW w:w="1701" w:type="dxa"/>
          </w:tcPr>
          <w:p w14:paraId="5C4AAF0E" w14:textId="3ED32CF2" w:rsidR="004C6197" w:rsidRPr="00314E34" w:rsidRDefault="004C6197" w:rsidP="004C6197">
            <w:pPr>
              <w:spacing w:before="60" w:after="60" w:line="240" w:lineRule="auto"/>
              <w:ind w:left="-1" w:firstLine="1"/>
              <w:jc w:val="left"/>
              <w:rPr>
                <w:ins w:id="22" w:author="Jeff Wootton" w:date="2025-02-10T10:17:00Z" w16du:dateUtc="2025-02-10T09:17:00Z"/>
                <w:rFonts w:cs="Arial"/>
              </w:rPr>
            </w:pPr>
            <w:proofErr w:type="spellStart"/>
            <w:ins w:id="23" w:author="Jeff Wootton" w:date="2025-02-10T10:18:00Z" w16du:dateUtc="2025-02-10T09:18:00Z">
              <w:r w:rsidRPr="00314E34">
                <w:rPr>
                  <w:rFonts w:cs="Arial"/>
                </w:rPr>
                <w:t>Xxxx</w:t>
              </w:r>
            </w:ins>
            <w:proofErr w:type="spellEnd"/>
            <w:ins w:id="24" w:author="Jeff Wootton" w:date="2025-02-10T10:17:00Z" w16du:dateUtc="2025-02-10T09:17:00Z">
              <w:r w:rsidRPr="00314E34">
                <w:rPr>
                  <w:rFonts w:cs="Arial"/>
                </w:rPr>
                <w:t xml:space="preserve"> 202</w:t>
              </w:r>
            </w:ins>
            <w:ins w:id="25" w:author="Jeff Wootton" w:date="2025-02-10T10:18:00Z" w16du:dateUtc="2025-02-10T09:18:00Z">
              <w:r w:rsidRPr="00314E34">
                <w:rPr>
                  <w:rFonts w:cs="Arial"/>
                </w:rPr>
                <w:t>5</w:t>
              </w:r>
            </w:ins>
          </w:p>
        </w:tc>
        <w:tc>
          <w:tcPr>
            <w:tcW w:w="1276" w:type="dxa"/>
          </w:tcPr>
          <w:p w14:paraId="382A8130" w14:textId="6248A41F" w:rsidR="004C6197" w:rsidRPr="00314E34" w:rsidRDefault="004C6197" w:rsidP="004C6197">
            <w:pPr>
              <w:spacing w:before="60" w:after="60" w:line="240" w:lineRule="auto"/>
              <w:ind w:firstLine="21"/>
              <w:jc w:val="left"/>
              <w:rPr>
                <w:ins w:id="26" w:author="Jeff Wootton" w:date="2025-02-10T10:17:00Z" w16du:dateUtc="2025-02-10T09:17:00Z"/>
                <w:rFonts w:cs="Arial"/>
              </w:rPr>
            </w:pPr>
            <w:ins w:id="27" w:author="Jeff Wootton" w:date="2025-02-10T10:17:00Z" w16du:dateUtc="2025-02-10T09:17:00Z">
              <w:r w:rsidRPr="00314E34">
                <w:rPr>
                  <w:rFonts w:cs="Arial"/>
                </w:rPr>
                <w:t xml:space="preserve">IHO CL </w:t>
              </w:r>
            </w:ins>
            <w:ins w:id="28" w:author="Jeff Wootton" w:date="2025-02-10T10:18:00Z" w16du:dateUtc="2025-02-10T09:18:00Z">
              <w:r w:rsidRPr="00314E34">
                <w:rPr>
                  <w:rFonts w:cs="Arial"/>
                </w:rPr>
                <w:t>xx</w:t>
              </w:r>
            </w:ins>
            <w:ins w:id="29" w:author="Jeff Wootton" w:date="2025-02-10T10:17:00Z" w16du:dateUtc="2025-02-10T09:17:00Z">
              <w:r w:rsidRPr="00314E34">
                <w:rPr>
                  <w:rFonts w:cs="Arial"/>
                </w:rPr>
                <w:t>-2025</w:t>
              </w:r>
            </w:ins>
          </w:p>
        </w:tc>
        <w:tc>
          <w:tcPr>
            <w:tcW w:w="5280" w:type="dxa"/>
          </w:tcPr>
          <w:p w14:paraId="51AAD6F8" w14:textId="512DB8C1" w:rsidR="004C6197" w:rsidRPr="00314E34" w:rsidRDefault="004C6197" w:rsidP="004C6197">
            <w:pPr>
              <w:spacing w:before="60" w:after="60" w:line="240" w:lineRule="auto"/>
              <w:ind w:left="44" w:hanging="23"/>
              <w:jc w:val="left"/>
              <w:rPr>
                <w:ins w:id="30" w:author="Jeff Wootton" w:date="2025-02-10T10:17:00Z" w16du:dateUtc="2025-02-10T09:17:00Z"/>
                <w:rFonts w:cs="Arial"/>
              </w:rPr>
            </w:pPr>
            <w:ins w:id="31" w:author="Jeff Wootton" w:date="2025-02-10T10:18:00Z" w16du:dateUtc="2025-02-10T09:18:00Z">
              <w:r w:rsidRPr="00314E34">
                <w:rPr>
                  <w:rFonts w:cs="Arial"/>
                </w:rPr>
                <w:t xml:space="preserve">Revision to </w:t>
              </w:r>
              <w:r w:rsidR="00F7678E" w:rsidRPr="00314E34">
                <w:rPr>
                  <w:rFonts w:cs="Arial"/>
                </w:rPr>
                <w:t>incorporate …</w:t>
              </w:r>
            </w:ins>
            <w:ins w:id="32" w:author="Jeff Wootton" w:date="2025-02-10T10:17:00Z" w16du:dateUtc="2025-02-10T09:17:00Z">
              <w:r w:rsidRPr="00314E34">
                <w:rPr>
                  <w:rFonts w:cs="Arial"/>
                </w:rPr>
                <w:t>.</w:t>
              </w:r>
            </w:ins>
          </w:p>
        </w:tc>
      </w:tr>
    </w:tbl>
    <w:p w14:paraId="54770534" w14:textId="32D3B332" w:rsidR="00FA5DB6" w:rsidRPr="00314E34" w:rsidDel="00F7678E" w:rsidRDefault="00FA5DB6" w:rsidP="00F47195">
      <w:pPr>
        <w:pStyle w:val="StylezzForewordAuto"/>
        <w:pageBreakBefore w:val="0"/>
        <w:jc w:val="center"/>
        <w:rPr>
          <w:del w:id="33" w:author="Jeff Wootton" w:date="2025-02-10T10:17:00Z" w16du:dateUtc="2025-02-10T09:17:00Z"/>
          <w:rFonts w:ascii="Arial Narrow" w:hAnsi="Arial Narrow"/>
          <w:lang w:val="en-GB"/>
        </w:rPr>
      </w:pPr>
    </w:p>
    <w:p w14:paraId="19917220" w14:textId="77777777" w:rsidR="00F7678E" w:rsidRPr="00314E34" w:rsidRDefault="00F7678E" w:rsidP="00C128E3">
      <w:pPr>
        <w:spacing w:after="0" w:line="240" w:lineRule="auto"/>
        <w:rPr>
          <w:ins w:id="34" w:author="Jeff Wootton" w:date="2025-02-10T10:18:00Z" w16du:dateUtc="2025-02-10T09:18:00Z"/>
          <w:rFonts w:ascii="Arial Narrow" w:hAnsi="Arial Narrow"/>
        </w:rPr>
      </w:pPr>
    </w:p>
    <w:p w14:paraId="75D1EB98" w14:textId="3538EE0C" w:rsidR="00DC76CF" w:rsidRPr="00314E34" w:rsidDel="004C6197" w:rsidRDefault="00DC76CF">
      <w:pPr>
        <w:spacing w:after="160" w:line="259" w:lineRule="auto"/>
        <w:jc w:val="left"/>
        <w:rPr>
          <w:del w:id="35" w:author="Jeff Wootton" w:date="2025-02-10T10:17:00Z" w16du:dateUtc="2025-02-10T09:17:00Z"/>
          <w:b/>
          <w:bCs/>
          <w:sz w:val="24"/>
          <w:szCs w:val="24"/>
        </w:rPr>
      </w:pPr>
      <w:del w:id="36" w:author="Jeff Wootton" w:date="2025-02-10T10:17:00Z" w16du:dateUtc="2025-02-10T09:17:00Z">
        <w:r w:rsidRPr="00314E34" w:rsidDel="004C6197">
          <w:rPr>
            <w:sz w:val="24"/>
            <w:szCs w:val="24"/>
          </w:rPr>
          <w:br w:type="page"/>
        </w:r>
      </w:del>
    </w:p>
    <w:p w14:paraId="032A0D99" w14:textId="5EACE4F1" w:rsidR="00F47195" w:rsidRPr="00314E34" w:rsidRDefault="00F47195" w:rsidP="00F47195">
      <w:pPr>
        <w:pStyle w:val="StylezzForewordAuto"/>
        <w:pageBreakBefore w:val="0"/>
        <w:jc w:val="center"/>
        <w:rPr>
          <w:sz w:val="24"/>
          <w:szCs w:val="24"/>
          <w:lang w:val="en-GB"/>
        </w:rPr>
      </w:pPr>
      <w:r w:rsidRPr="00314E34">
        <w:rPr>
          <w:sz w:val="24"/>
          <w:szCs w:val="24"/>
          <w:lang w:val="en-GB"/>
        </w:rPr>
        <w:t xml:space="preserve">Summary of Substantive Changes </w:t>
      </w:r>
      <w:r w:rsidR="004A50CC" w:rsidRPr="00314E34">
        <w:rPr>
          <w:sz w:val="24"/>
          <w:szCs w:val="24"/>
          <w:lang w:val="en-GB"/>
        </w:rPr>
        <w:t xml:space="preserve">from </w:t>
      </w:r>
      <w:r w:rsidRPr="00314E34">
        <w:rPr>
          <w:sz w:val="24"/>
          <w:szCs w:val="24"/>
          <w:lang w:val="en-GB"/>
        </w:rPr>
        <w:t xml:space="preserve">Edition </w:t>
      </w:r>
      <w:r w:rsidR="007708BC" w:rsidRPr="00314E34">
        <w:rPr>
          <w:sz w:val="24"/>
          <w:szCs w:val="24"/>
          <w:lang w:val="en-GB"/>
        </w:rPr>
        <w:t>2.0</w:t>
      </w:r>
      <w:r w:rsidRPr="00314E34">
        <w:rPr>
          <w:sz w:val="24"/>
          <w:szCs w:val="24"/>
          <w:lang w:val="en-GB"/>
        </w:rPr>
        <w:t>.0</w:t>
      </w:r>
    </w:p>
    <w:p w14:paraId="7F5861EC" w14:textId="77777777" w:rsidR="00F47195" w:rsidRPr="00314E34" w:rsidRDefault="00F47195" w:rsidP="00174E5F">
      <w:pPr>
        <w:spacing w:after="0" w:line="240" w:lineRule="auto"/>
        <w:rPr>
          <w:rFonts w:cs="Arial"/>
          <w:b/>
        </w:rPr>
      </w:pPr>
    </w:p>
    <w:p w14:paraId="7CB1958A" w14:textId="77777777" w:rsidR="00F47195" w:rsidRPr="00314E34" w:rsidRDefault="00F47195" w:rsidP="00F47195">
      <w:pPr>
        <w:spacing w:after="120"/>
        <w:rPr>
          <w:rFonts w:cs="Arial"/>
        </w:rPr>
      </w:pPr>
      <w:r w:rsidRPr="00314E34">
        <w:rPr>
          <w:rFonts w:cs="Arial"/>
          <w:b/>
        </w:rPr>
        <w:t>Bold</w:t>
      </w:r>
      <w:r w:rsidRPr="00314E34">
        <w:rPr>
          <w:rFonts w:cs="Arial"/>
        </w:rPr>
        <w:t xml:space="preserve"> references in the Clauses Effected column indicate the principle sections/clauses that are impacted by the described change.</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314E34" w14:paraId="4B7E0FFE" w14:textId="77777777" w:rsidTr="00A572D6">
        <w:trPr>
          <w:cantSplit/>
          <w:jc w:val="center"/>
        </w:trPr>
        <w:tc>
          <w:tcPr>
            <w:tcW w:w="7230" w:type="dxa"/>
            <w:shd w:val="clear" w:color="auto" w:fill="D9D9D9"/>
            <w:vAlign w:val="center"/>
          </w:tcPr>
          <w:p w14:paraId="43C2DB2D" w14:textId="77777777" w:rsidR="00F47195" w:rsidRPr="00314E34" w:rsidRDefault="00F47195" w:rsidP="00A4519A">
            <w:pPr>
              <w:pStyle w:val="Tabletitle"/>
              <w:spacing w:line="240" w:lineRule="auto"/>
              <w:rPr>
                <w:rFonts w:eastAsia="Times New Roman" w:cs="Arial"/>
              </w:rPr>
            </w:pPr>
            <w:r w:rsidRPr="00314E34">
              <w:rPr>
                <w:rFonts w:eastAsia="Times New Roman" w:cs="Arial"/>
              </w:rPr>
              <w:t>Change Summary</w:t>
            </w:r>
          </w:p>
        </w:tc>
        <w:tc>
          <w:tcPr>
            <w:tcW w:w="2126" w:type="dxa"/>
            <w:shd w:val="clear" w:color="auto" w:fill="D9D9D9"/>
          </w:tcPr>
          <w:p w14:paraId="255F138F" w14:textId="77777777" w:rsidR="00F47195" w:rsidRPr="00314E34" w:rsidRDefault="00F47195" w:rsidP="00A4519A">
            <w:pPr>
              <w:pStyle w:val="Tabletitle"/>
              <w:spacing w:line="240" w:lineRule="auto"/>
              <w:rPr>
                <w:rFonts w:eastAsia="Times New Roman" w:cs="Arial"/>
              </w:rPr>
            </w:pPr>
            <w:r w:rsidRPr="00314E34">
              <w:rPr>
                <w:rFonts w:eastAsia="Times New Roman" w:cs="Arial"/>
              </w:rPr>
              <w:t>Clauses Affected</w:t>
            </w:r>
          </w:p>
        </w:tc>
      </w:tr>
      <w:tr w:rsidR="00F528FF" w:rsidRPr="00314E34" w:rsidDel="002E6ADC" w14:paraId="36AEF9E3" w14:textId="5971B4E9" w:rsidTr="00A572D6">
        <w:trPr>
          <w:cantSplit/>
          <w:jc w:val="center"/>
          <w:del w:id="37" w:author="Jeff Wootton" w:date="2025-12-21T15:41:00Z" w16du:dateUtc="2025-12-21T14:41:00Z"/>
        </w:trPr>
        <w:tc>
          <w:tcPr>
            <w:tcW w:w="7230" w:type="dxa"/>
          </w:tcPr>
          <w:p w14:paraId="3DD0A5BB" w14:textId="3B99044F" w:rsidR="00F528FF" w:rsidRPr="00314E34" w:rsidDel="002E6ADC" w:rsidRDefault="00F528FF" w:rsidP="009E386A">
            <w:pPr>
              <w:suppressAutoHyphens/>
              <w:spacing w:before="60" w:after="60"/>
              <w:rPr>
                <w:del w:id="38" w:author="Jeff Wootton" w:date="2025-12-21T15:41:00Z" w16du:dateUtc="2025-12-21T14:41:00Z"/>
                <w:rFonts w:cs="Arial"/>
              </w:rPr>
            </w:pPr>
          </w:p>
        </w:tc>
        <w:tc>
          <w:tcPr>
            <w:tcW w:w="2126" w:type="dxa"/>
          </w:tcPr>
          <w:p w14:paraId="0872C9A8" w14:textId="7847115A" w:rsidR="00F528FF" w:rsidRPr="00314E34" w:rsidDel="002E6ADC" w:rsidRDefault="00F528FF" w:rsidP="009E386A">
            <w:pPr>
              <w:suppressAutoHyphens/>
              <w:spacing w:before="60" w:after="60"/>
              <w:rPr>
                <w:del w:id="39" w:author="Jeff Wootton" w:date="2025-12-21T15:41:00Z" w16du:dateUtc="2025-12-21T14:41:00Z"/>
                <w:rFonts w:cs="Arial"/>
                <w:b/>
              </w:rPr>
            </w:pPr>
          </w:p>
        </w:tc>
      </w:tr>
      <w:tr w:rsidR="009E386A" w:rsidRPr="00314E34" w:rsidDel="002E6ADC" w14:paraId="212B3236" w14:textId="74121ED4" w:rsidTr="00A572D6">
        <w:trPr>
          <w:cantSplit/>
          <w:jc w:val="center"/>
          <w:del w:id="40" w:author="Jeff Wootton" w:date="2025-12-21T15:41:00Z" w16du:dateUtc="2025-12-21T14:41:00Z"/>
        </w:trPr>
        <w:tc>
          <w:tcPr>
            <w:tcW w:w="7230" w:type="dxa"/>
          </w:tcPr>
          <w:p w14:paraId="3E386235" w14:textId="7A363B5D" w:rsidR="009E386A" w:rsidRPr="00314E34" w:rsidDel="002E6ADC" w:rsidRDefault="009E386A" w:rsidP="009E386A">
            <w:pPr>
              <w:suppressAutoHyphens/>
              <w:spacing w:before="60" w:after="60"/>
              <w:rPr>
                <w:del w:id="41" w:author="Jeff Wootton" w:date="2025-12-21T15:41:00Z" w16du:dateUtc="2025-12-21T14:41:00Z"/>
                <w:rFonts w:cs="Arial"/>
              </w:rPr>
            </w:pPr>
          </w:p>
        </w:tc>
        <w:tc>
          <w:tcPr>
            <w:tcW w:w="2126" w:type="dxa"/>
          </w:tcPr>
          <w:p w14:paraId="141C6A6A" w14:textId="0D904E22" w:rsidR="009E386A" w:rsidRPr="00314E34" w:rsidDel="002E6ADC" w:rsidRDefault="009E386A" w:rsidP="009E386A">
            <w:pPr>
              <w:suppressAutoHyphens/>
              <w:spacing w:before="60" w:after="60"/>
              <w:rPr>
                <w:del w:id="42" w:author="Jeff Wootton" w:date="2025-12-21T15:41:00Z" w16du:dateUtc="2025-12-21T14:41:00Z"/>
                <w:rFonts w:cs="Arial"/>
                <w:b/>
              </w:rPr>
            </w:pPr>
          </w:p>
        </w:tc>
      </w:tr>
      <w:tr w:rsidR="009E386A" w:rsidRPr="00314E34" w14:paraId="3DCB3A7E" w14:textId="77777777" w:rsidTr="00A572D6">
        <w:trPr>
          <w:cantSplit/>
          <w:jc w:val="center"/>
        </w:trPr>
        <w:tc>
          <w:tcPr>
            <w:tcW w:w="7230" w:type="dxa"/>
          </w:tcPr>
          <w:p w14:paraId="113202F5" w14:textId="5C741E6C" w:rsidR="009E386A" w:rsidRPr="00314E34" w:rsidRDefault="00292DDD" w:rsidP="009E386A">
            <w:pPr>
              <w:suppressAutoHyphens/>
              <w:spacing w:before="60" w:after="60"/>
              <w:rPr>
                <w:rFonts w:cs="Arial"/>
              </w:rPr>
            </w:pPr>
            <w:ins w:id="43" w:author="Jeff Wootton" w:date="2025-03-06T10:32:00Z" w16du:dateUtc="2025-03-06T09:32:00Z">
              <w:r w:rsidRPr="00314E34">
                <w:rPr>
                  <w:rFonts w:cs="Arial"/>
                </w:rPr>
                <w:t xml:space="preserve">Added a new </w:t>
              </w:r>
            </w:ins>
            <w:ins w:id="44" w:author="Jeff Wootton" w:date="2025-03-06T10:33:00Z" w16du:dateUtc="2025-03-06T09:33:00Z">
              <w:r w:rsidRPr="00314E34">
                <w:rPr>
                  <w:rFonts w:cs="Arial"/>
                </w:rPr>
                <w:t>Note that feature and attribute aliases, including corresponding S-57 acronyms, have been included in the Feature Catalogue for implementation cross-</w:t>
              </w:r>
            </w:ins>
            <w:ins w:id="45" w:author="Jeff Wootton" w:date="2025-03-06T10:34:00Z" w16du:dateUtc="2025-03-06T09:34:00Z">
              <w:r w:rsidRPr="00314E34">
                <w:rPr>
                  <w:rFonts w:cs="Arial"/>
                </w:rPr>
                <w:t>referencing purposes during the dual-fuel implementation period.</w:t>
              </w:r>
            </w:ins>
          </w:p>
        </w:tc>
        <w:tc>
          <w:tcPr>
            <w:tcW w:w="2126" w:type="dxa"/>
          </w:tcPr>
          <w:p w14:paraId="46A83377" w14:textId="7E8C9FB2" w:rsidR="009E386A" w:rsidRPr="00314E34" w:rsidRDefault="00292DDD" w:rsidP="009E386A">
            <w:pPr>
              <w:suppressAutoHyphens/>
              <w:spacing w:before="60" w:after="60"/>
              <w:rPr>
                <w:rFonts w:cs="Arial"/>
                <w:b/>
              </w:rPr>
            </w:pPr>
            <w:ins w:id="46" w:author="Jeff Wootton" w:date="2025-03-06T10:32:00Z" w16du:dateUtc="2025-03-06T09:32:00Z">
              <w:r w:rsidRPr="00835B13">
                <w:rPr>
                  <w:rFonts w:cs="Arial"/>
                  <w:b/>
                </w:rPr>
                <w:t>4.3.1</w:t>
              </w:r>
            </w:ins>
          </w:p>
        </w:tc>
      </w:tr>
      <w:tr w:rsidR="00085899" w:rsidRPr="00314E34" w14:paraId="7332F218" w14:textId="77777777" w:rsidTr="00A572D6">
        <w:trPr>
          <w:cantSplit/>
          <w:jc w:val="center"/>
          <w:ins w:id="47" w:author="Jeff Wootton" w:date="2025-09-30T11:46:00Z"/>
        </w:trPr>
        <w:tc>
          <w:tcPr>
            <w:tcW w:w="7230" w:type="dxa"/>
          </w:tcPr>
          <w:p w14:paraId="7F39148C" w14:textId="4286078A" w:rsidR="00085899" w:rsidRPr="00ED5C94" w:rsidRDefault="00085899" w:rsidP="00085899">
            <w:pPr>
              <w:suppressAutoHyphens/>
              <w:spacing w:before="60" w:after="60"/>
              <w:rPr>
                <w:ins w:id="48" w:author="Jeff Wootton" w:date="2025-09-30T11:46:00Z" w16du:dateUtc="2025-09-30T09:46:00Z"/>
                <w:rFonts w:cs="Arial"/>
              </w:rPr>
            </w:pPr>
            <w:ins w:id="49" w:author="Jeff Wootton" w:date="2025-09-30T11:46:00Z" w16du:dateUtc="2025-09-30T09:46:00Z">
              <w:r w:rsidRPr="00FC6841">
                <w:rPr>
                  <w:rFonts w:cs="Arial"/>
                </w:rPr>
                <w:t xml:space="preserve">Clarified that the </w:t>
              </w:r>
              <w:r w:rsidRPr="004E6644">
                <w:rPr>
                  <w:rFonts w:cs="Arial"/>
                  <w:b/>
                  <w:bCs/>
                </w:rPr>
                <w:t>optimum display scale</w:t>
              </w:r>
              <w:r w:rsidRPr="00FC6841">
                <w:rPr>
                  <w:rFonts w:cs="Arial"/>
                </w:rPr>
                <w:t xml:space="preserve"> for the entire dataset is defined in S100_DatasetDiscoveryMetadata; and that where a dataset has multiple </w:t>
              </w:r>
              <w:r w:rsidRPr="004E6644">
                <w:rPr>
                  <w:rFonts w:cs="Arial"/>
                  <w:b/>
                  <w:bCs/>
                </w:rPr>
                <w:t>Data Coverage</w:t>
              </w:r>
              <w:r w:rsidRPr="00FC6841">
                <w:rPr>
                  <w:rFonts w:cs="Arial"/>
                </w:rPr>
                <w:t xml:space="preserve"> features, the value for </w:t>
              </w:r>
              <w:r w:rsidRPr="004E6644">
                <w:rPr>
                  <w:rFonts w:cs="Arial"/>
                  <w:b/>
                  <w:bCs/>
                </w:rPr>
                <w:t>maximum display scale</w:t>
              </w:r>
              <w:r w:rsidRPr="00FC6841">
                <w:rPr>
                  <w:rFonts w:cs="Arial"/>
                </w:rPr>
                <w:t xml:space="preserve"> populated in the S100_DatasetDiscoveryMetadata must be an empty (null) value.</w:t>
              </w:r>
            </w:ins>
          </w:p>
        </w:tc>
        <w:tc>
          <w:tcPr>
            <w:tcW w:w="2126" w:type="dxa"/>
          </w:tcPr>
          <w:p w14:paraId="4BD6316D" w14:textId="2ADC0D0E" w:rsidR="00085899" w:rsidRDefault="00085899" w:rsidP="00085899">
            <w:pPr>
              <w:suppressAutoHyphens/>
              <w:spacing w:before="60" w:after="60"/>
              <w:rPr>
                <w:ins w:id="50" w:author="Jeff Wootton" w:date="2025-09-30T11:46:00Z" w16du:dateUtc="2025-09-30T09:46:00Z"/>
                <w:rFonts w:cs="Arial"/>
                <w:b/>
                <w:bCs/>
              </w:rPr>
            </w:pPr>
            <w:ins w:id="51" w:author="Jeff Wootton" w:date="2025-09-30T11:46:00Z" w16du:dateUtc="2025-09-30T09:46:00Z">
              <w:r>
                <w:rPr>
                  <w:rFonts w:cs="Arial"/>
                  <w:b/>
                  <w:bCs/>
                </w:rPr>
                <w:t>4.5.3</w:t>
              </w:r>
            </w:ins>
          </w:p>
        </w:tc>
      </w:tr>
      <w:tr w:rsidR="00D33BA5" w:rsidRPr="00314E34" w14:paraId="292E55BE" w14:textId="77777777" w:rsidTr="00A572D6">
        <w:trPr>
          <w:cantSplit/>
          <w:jc w:val="center"/>
          <w:ins w:id="52" w:author="Jeff Wootton" w:date="2025-09-25T01:29:00Z"/>
        </w:trPr>
        <w:tc>
          <w:tcPr>
            <w:tcW w:w="7230" w:type="dxa"/>
          </w:tcPr>
          <w:p w14:paraId="2EC54237" w14:textId="532E4F03" w:rsidR="00D33BA5" w:rsidRDefault="00ED5C94" w:rsidP="009E386A">
            <w:pPr>
              <w:suppressAutoHyphens/>
              <w:spacing w:before="60" w:after="60"/>
              <w:rPr>
                <w:ins w:id="53" w:author="Jeff Wootton" w:date="2025-09-25T01:29:00Z" w16du:dateUtc="2025-09-24T23:29:00Z"/>
                <w:rFonts w:cs="Arial"/>
              </w:rPr>
            </w:pPr>
            <w:ins w:id="54" w:author="Jeff Wootton" w:date="2025-09-25T01:29:00Z" w16du:dateUtc="2025-09-24T23:29:00Z">
              <w:r w:rsidRPr="00ED5C94">
                <w:rPr>
                  <w:rFonts w:cs="Arial"/>
                </w:rPr>
                <w:t xml:space="preserve">Clarified that the fixed scale values defined for </w:t>
              </w:r>
              <w:r w:rsidRPr="00835B13">
                <w:rPr>
                  <w:rFonts w:cs="Arial"/>
                  <w:b/>
                  <w:bCs/>
                </w:rPr>
                <w:t>minimum</w:t>
              </w:r>
            </w:ins>
            <w:ins w:id="55" w:author="Jeff Wootton" w:date="2025-09-25T01:30:00Z" w16du:dateUtc="2025-09-24T23:30:00Z">
              <w:r w:rsidRPr="00835B13">
                <w:rPr>
                  <w:rFonts w:cs="Arial"/>
                  <w:b/>
                  <w:bCs/>
                </w:rPr>
                <w:t xml:space="preserve"> d</w:t>
              </w:r>
            </w:ins>
            <w:ins w:id="56" w:author="Jeff Wootton" w:date="2025-09-25T01:29:00Z" w16du:dateUtc="2025-09-24T23:29:00Z">
              <w:r w:rsidRPr="00835B13">
                <w:rPr>
                  <w:rFonts w:cs="Arial"/>
                  <w:b/>
                  <w:bCs/>
                </w:rPr>
                <w:t>isplay</w:t>
              </w:r>
            </w:ins>
            <w:ins w:id="57" w:author="Jeff Wootton" w:date="2025-09-25T01:30:00Z" w16du:dateUtc="2025-09-24T23:30:00Z">
              <w:r w:rsidRPr="00835B13">
                <w:rPr>
                  <w:rFonts w:cs="Arial"/>
                  <w:b/>
                  <w:bCs/>
                </w:rPr>
                <w:t xml:space="preserve"> s</w:t>
              </w:r>
            </w:ins>
            <w:ins w:id="58" w:author="Jeff Wootton" w:date="2025-09-25T01:29:00Z" w16du:dateUtc="2025-09-24T23:29:00Z">
              <w:r w:rsidRPr="00835B13">
                <w:rPr>
                  <w:rFonts w:cs="Arial"/>
                  <w:b/>
                  <w:bCs/>
                </w:rPr>
                <w:t>cale</w:t>
              </w:r>
              <w:r w:rsidRPr="00ED5C94">
                <w:rPr>
                  <w:rFonts w:cs="Arial"/>
                </w:rPr>
                <w:t xml:space="preserve"> and </w:t>
              </w:r>
              <w:r w:rsidRPr="00835B13">
                <w:rPr>
                  <w:rFonts w:cs="Arial"/>
                  <w:b/>
                  <w:bCs/>
                </w:rPr>
                <w:t>optimum</w:t>
              </w:r>
            </w:ins>
            <w:ins w:id="59" w:author="Jeff Wootton" w:date="2025-09-25T01:30:00Z" w16du:dateUtc="2025-09-24T23:30:00Z">
              <w:r w:rsidRPr="00835B13">
                <w:rPr>
                  <w:rFonts w:cs="Arial"/>
                  <w:b/>
                  <w:bCs/>
                </w:rPr>
                <w:t xml:space="preserve"> d</w:t>
              </w:r>
            </w:ins>
            <w:ins w:id="60" w:author="Jeff Wootton" w:date="2025-09-25T01:29:00Z" w16du:dateUtc="2025-09-24T23:29:00Z">
              <w:r w:rsidRPr="00835B13">
                <w:rPr>
                  <w:rFonts w:cs="Arial"/>
                  <w:b/>
                  <w:bCs/>
                </w:rPr>
                <w:t>isplay</w:t>
              </w:r>
            </w:ins>
            <w:ins w:id="61" w:author="Jeff Wootton" w:date="2025-09-25T01:30:00Z" w16du:dateUtc="2025-09-24T23:30:00Z">
              <w:r w:rsidRPr="00835B13">
                <w:rPr>
                  <w:rFonts w:cs="Arial"/>
                  <w:b/>
                  <w:bCs/>
                </w:rPr>
                <w:t xml:space="preserve"> s</w:t>
              </w:r>
            </w:ins>
            <w:ins w:id="62" w:author="Jeff Wootton" w:date="2025-09-25T01:29:00Z" w16du:dateUtc="2025-09-24T23:29:00Z">
              <w:r w:rsidRPr="00835B13">
                <w:rPr>
                  <w:rFonts w:cs="Arial"/>
                  <w:b/>
                  <w:bCs/>
                </w:rPr>
                <w:t>cale</w:t>
              </w:r>
              <w:r w:rsidRPr="00ED5C94">
                <w:rPr>
                  <w:rFonts w:cs="Arial"/>
                </w:rPr>
                <w:t xml:space="preserve"> only must be taken from the values in Table 3-1; and scale value for </w:t>
              </w:r>
              <w:r w:rsidRPr="00835B13">
                <w:rPr>
                  <w:rFonts w:cs="Arial"/>
                  <w:b/>
                  <w:bCs/>
                </w:rPr>
                <w:t>maximum</w:t>
              </w:r>
            </w:ins>
            <w:ins w:id="63" w:author="Jeff Wootton" w:date="2025-09-25T01:30:00Z" w16du:dateUtc="2025-09-24T23:30:00Z">
              <w:r w:rsidR="007526E8" w:rsidRPr="00835B13">
                <w:rPr>
                  <w:rFonts w:cs="Arial"/>
                  <w:b/>
                  <w:bCs/>
                </w:rPr>
                <w:t xml:space="preserve"> d</w:t>
              </w:r>
            </w:ins>
            <w:ins w:id="64" w:author="Jeff Wootton" w:date="2025-09-25T01:29:00Z" w16du:dateUtc="2025-09-24T23:29:00Z">
              <w:r w:rsidRPr="00835B13">
                <w:rPr>
                  <w:rFonts w:cs="Arial"/>
                  <w:b/>
                  <w:bCs/>
                </w:rPr>
                <w:t>isplay</w:t>
              </w:r>
            </w:ins>
            <w:ins w:id="65" w:author="Jeff Wootton" w:date="2025-09-25T01:30:00Z" w16du:dateUtc="2025-09-24T23:30:00Z">
              <w:r w:rsidR="007526E8" w:rsidRPr="00835B13">
                <w:rPr>
                  <w:rFonts w:cs="Arial"/>
                  <w:b/>
                  <w:bCs/>
                </w:rPr>
                <w:t xml:space="preserve"> s</w:t>
              </w:r>
            </w:ins>
            <w:ins w:id="66" w:author="Jeff Wootton" w:date="2025-09-25T01:29:00Z" w16du:dateUtc="2025-09-24T23:29:00Z">
              <w:r w:rsidRPr="00835B13">
                <w:rPr>
                  <w:rFonts w:cs="Arial"/>
                  <w:b/>
                  <w:bCs/>
                </w:rPr>
                <w:t>cale</w:t>
              </w:r>
              <w:r w:rsidRPr="00ED5C94">
                <w:rPr>
                  <w:rFonts w:cs="Arial"/>
                </w:rPr>
                <w:t xml:space="preserve"> can be any numeric value.</w:t>
              </w:r>
            </w:ins>
          </w:p>
        </w:tc>
        <w:tc>
          <w:tcPr>
            <w:tcW w:w="2126" w:type="dxa"/>
          </w:tcPr>
          <w:p w14:paraId="6089FFFC" w14:textId="1477EF22" w:rsidR="00D33BA5" w:rsidRPr="00D33BA5" w:rsidRDefault="00ED5C94" w:rsidP="009E386A">
            <w:pPr>
              <w:suppressAutoHyphens/>
              <w:spacing w:before="60" w:after="60"/>
              <w:rPr>
                <w:ins w:id="67" w:author="Jeff Wootton" w:date="2025-09-25T01:29:00Z" w16du:dateUtc="2025-09-24T23:29:00Z"/>
                <w:rFonts w:cs="Arial"/>
                <w:b/>
                <w:bCs/>
              </w:rPr>
            </w:pPr>
            <w:ins w:id="68" w:author="Jeff Wootton" w:date="2025-09-25T01:29:00Z" w16du:dateUtc="2025-09-24T23:29:00Z">
              <w:r>
                <w:rPr>
                  <w:rFonts w:cs="Arial"/>
                  <w:b/>
                  <w:bCs/>
                </w:rPr>
                <w:t>4.6</w:t>
              </w:r>
            </w:ins>
          </w:p>
        </w:tc>
      </w:tr>
      <w:tr w:rsidR="00FC6841" w:rsidRPr="00314E34" w14:paraId="0699D876" w14:textId="77777777" w:rsidTr="00A572D6">
        <w:trPr>
          <w:cantSplit/>
          <w:jc w:val="center"/>
          <w:ins w:id="69" w:author="Jeff Wootton" w:date="2025-09-30T09:51:00Z"/>
        </w:trPr>
        <w:tc>
          <w:tcPr>
            <w:tcW w:w="7230" w:type="dxa"/>
          </w:tcPr>
          <w:p w14:paraId="0F811FF8" w14:textId="41CF0F22" w:rsidR="00FC6841" w:rsidRDefault="009109BA" w:rsidP="009E386A">
            <w:pPr>
              <w:suppressAutoHyphens/>
              <w:spacing w:before="60" w:after="60"/>
              <w:rPr>
                <w:ins w:id="70" w:author="Jeff Wootton" w:date="2025-09-30T09:51:00Z" w16du:dateUtc="2025-09-30T07:51:00Z"/>
                <w:rFonts w:cs="Arial"/>
              </w:rPr>
            </w:pPr>
            <w:ins w:id="71" w:author="Jeff Wootton" w:date="2025-10-03T10:22:00Z" w16du:dateUtc="2025-10-03T08:22:00Z">
              <w:r>
                <w:rPr>
                  <w:rFonts w:cs="Arial"/>
                </w:rPr>
                <w:t xml:space="preserve">Clarified that the display of the “gross overscale” pattern in ECDIS </w:t>
              </w:r>
              <w:r w:rsidR="00FF2265">
                <w:rPr>
                  <w:rFonts w:cs="Arial"/>
                </w:rPr>
                <w:t xml:space="preserve">is applied in accordance with S-98 Main document, </w:t>
              </w:r>
            </w:ins>
            <w:ins w:id="72" w:author="Jeff Wootton" w:date="2025-10-03T10:23:00Z" w16du:dateUtc="2025-10-03T08:23:00Z">
              <w:r w:rsidR="00FF2265">
                <w:rPr>
                  <w:rFonts w:cs="Arial"/>
                </w:rPr>
                <w:t xml:space="preserve">clause </w:t>
              </w:r>
              <w:r w:rsidR="00835B13">
                <w:rPr>
                  <w:rFonts w:cs="Arial"/>
                </w:rPr>
                <w:t>12.3.3.</w:t>
              </w:r>
            </w:ins>
          </w:p>
        </w:tc>
        <w:tc>
          <w:tcPr>
            <w:tcW w:w="2126" w:type="dxa"/>
          </w:tcPr>
          <w:p w14:paraId="67B42FC7" w14:textId="03B4F991" w:rsidR="00FC6841" w:rsidRPr="00FC6841" w:rsidRDefault="00835B13" w:rsidP="009E386A">
            <w:pPr>
              <w:suppressAutoHyphens/>
              <w:spacing w:before="60" w:after="60"/>
              <w:rPr>
                <w:ins w:id="73" w:author="Jeff Wootton" w:date="2025-09-30T09:51:00Z" w16du:dateUtc="2025-09-30T07:51:00Z"/>
                <w:rFonts w:cs="Arial"/>
                <w:b/>
                <w:bCs/>
              </w:rPr>
            </w:pPr>
            <w:ins w:id="74" w:author="Jeff Wootton" w:date="2025-10-03T10:23:00Z" w16du:dateUtc="2025-10-03T08:23:00Z">
              <w:r>
                <w:rPr>
                  <w:rFonts w:cs="Arial"/>
                  <w:b/>
                  <w:bCs/>
                </w:rPr>
                <w:t>4.6</w:t>
              </w:r>
            </w:ins>
          </w:p>
        </w:tc>
      </w:tr>
      <w:tr w:rsidR="009E386A" w:rsidRPr="00314E34" w14:paraId="78CFD5E9" w14:textId="77777777" w:rsidTr="00A572D6">
        <w:trPr>
          <w:cantSplit/>
          <w:jc w:val="center"/>
        </w:trPr>
        <w:tc>
          <w:tcPr>
            <w:tcW w:w="7230" w:type="dxa"/>
          </w:tcPr>
          <w:p w14:paraId="388FBA95" w14:textId="74B414BF" w:rsidR="009E386A" w:rsidRPr="00314E34" w:rsidRDefault="00F7677B" w:rsidP="009E386A">
            <w:pPr>
              <w:suppressAutoHyphens/>
              <w:spacing w:before="60" w:after="60"/>
              <w:rPr>
                <w:rFonts w:cs="Arial"/>
              </w:rPr>
            </w:pPr>
            <w:ins w:id="75" w:author="Jeff Wootton" w:date="2025-08-13T04:23:00Z" w16du:dateUtc="2025-08-13T02:23:00Z">
              <w:r>
                <w:rPr>
                  <w:rFonts w:cs="Arial"/>
                </w:rPr>
                <w:t xml:space="preserve">Amended reference </w:t>
              </w:r>
              <w:r w:rsidR="000D3B28">
                <w:rPr>
                  <w:rFonts w:cs="Arial"/>
                </w:rPr>
                <w:t xml:space="preserve">to </w:t>
              </w:r>
            </w:ins>
            <w:ins w:id="76" w:author="Jeff Wootton" w:date="2025-08-13T04:25:00Z" w16du:dateUtc="2025-08-13T02:25:00Z">
              <w:r w:rsidR="00A70754">
                <w:rPr>
                  <w:rFonts w:cs="Arial"/>
                </w:rPr>
                <w:t xml:space="preserve">S-101 </w:t>
              </w:r>
            </w:ins>
            <w:ins w:id="77" w:author="Jeff Wootton" w:date="2025-08-13T04:24:00Z" w16du:dateUtc="2025-08-13T02:24:00Z">
              <w:r w:rsidR="00A70754">
                <w:rPr>
                  <w:rFonts w:cs="Arial"/>
                </w:rPr>
                <w:t xml:space="preserve">Dataset Loading and </w:t>
              </w:r>
            </w:ins>
            <w:ins w:id="78" w:author="Jeff Wootton" w:date="2025-08-13T04:25:00Z" w16du:dateUtc="2025-08-13T02:25:00Z">
              <w:r w:rsidR="00A70754">
                <w:rPr>
                  <w:rFonts w:cs="Arial"/>
                </w:rPr>
                <w:t xml:space="preserve">Display (Rendering) Algorithms </w:t>
              </w:r>
              <w:r w:rsidR="0089131F">
                <w:rPr>
                  <w:rFonts w:cs="Arial"/>
                </w:rPr>
                <w:t>to S-98 Appendix E.</w:t>
              </w:r>
            </w:ins>
          </w:p>
        </w:tc>
        <w:tc>
          <w:tcPr>
            <w:tcW w:w="2126" w:type="dxa"/>
          </w:tcPr>
          <w:p w14:paraId="7CF5B28D" w14:textId="4FED11FA" w:rsidR="009E386A" w:rsidRPr="00314E34" w:rsidRDefault="001C6BA4" w:rsidP="009E386A">
            <w:pPr>
              <w:suppressAutoHyphens/>
              <w:spacing w:before="60" w:after="60"/>
              <w:rPr>
                <w:rFonts w:cs="Arial"/>
              </w:rPr>
            </w:pPr>
            <w:ins w:id="79" w:author="Jeff Wootton" w:date="2025-08-13T04:23:00Z" w16du:dateUtc="2025-08-13T02:23:00Z">
              <w:r w:rsidRPr="00835B13">
                <w:rPr>
                  <w:rFonts w:cs="Arial"/>
                  <w:b/>
                  <w:bCs/>
                </w:rPr>
                <w:t>4.7</w:t>
              </w:r>
              <w:r>
                <w:rPr>
                  <w:rFonts w:cs="Arial"/>
                </w:rPr>
                <w:t xml:space="preserve">, </w:t>
              </w:r>
              <w:r w:rsidR="00F7677B" w:rsidRPr="00835B13">
                <w:rPr>
                  <w:rFonts w:cs="Arial"/>
                  <w:b/>
                  <w:bCs/>
                </w:rPr>
                <w:t>4.7.1</w:t>
              </w:r>
              <w:r w:rsidR="00F7677B">
                <w:rPr>
                  <w:rFonts w:cs="Arial"/>
                </w:rPr>
                <w:t xml:space="preserve">, </w:t>
              </w:r>
              <w:r w:rsidR="00F7677B" w:rsidRPr="00835B13">
                <w:rPr>
                  <w:rFonts w:cs="Arial"/>
                  <w:b/>
                  <w:bCs/>
                </w:rPr>
                <w:t>4.7.2</w:t>
              </w:r>
            </w:ins>
          </w:p>
        </w:tc>
      </w:tr>
      <w:tr w:rsidR="009E386A" w:rsidRPr="00314E34" w14:paraId="0C0582E2" w14:textId="77777777" w:rsidTr="00A572D6">
        <w:trPr>
          <w:cantSplit/>
          <w:jc w:val="center"/>
        </w:trPr>
        <w:tc>
          <w:tcPr>
            <w:tcW w:w="7230" w:type="dxa"/>
          </w:tcPr>
          <w:p w14:paraId="584E543D" w14:textId="225A5BDE" w:rsidR="009E386A" w:rsidRPr="00314E34" w:rsidRDefault="009E386A" w:rsidP="009E386A">
            <w:pPr>
              <w:suppressAutoHyphens/>
              <w:spacing w:before="60" w:after="60"/>
              <w:rPr>
                <w:rFonts w:cs="Arial"/>
              </w:rPr>
            </w:pPr>
          </w:p>
        </w:tc>
        <w:tc>
          <w:tcPr>
            <w:tcW w:w="2126" w:type="dxa"/>
          </w:tcPr>
          <w:p w14:paraId="50028718" w14:textId="368DC1C2" w:rsidR="009E386A" w:rsidRPr="00314E34" w:rsidRDefault="009E386A" w:rsidP="009E386A">
            <w:pPr>
              <w:suppressAutoHyphens/>
              <w:spacing w:before="60" w:after="60"/>
              <w:rPr>
                <w:rFonts w:cs="Arial"/>
              </w:rPr>
            </w:pPr>
          </w:p>
        </w:tc>
      </w:tr>
      <w:tr w:rsidR="009E386A" w:rsidRPr="00314E34" w14:paraId="7767A5C9" w14:textId="77777777" w:rsidTr="00A572D6">
        <w:trPr>
          <w:cantSplit/>
          <w:jc w:val="center"/>
        </w:trPr>
        <w:tc>
          <w:tcPr>
            <w:tcW w:w="7230" w:type="dxa"/>
          </w:tcPr>
          <w:p w14:paraId="4A7ABF70" w14:textId="602DE83F" w:rsidR="009E386A" w:rsidRPr="00314E34" w:rsidRDefault="002111FF" w:rsidP="009E386A">
            <w:pPr>
              <w:suppressAutoHyphens/>
              <w:spacing w:before="60" w:after="60"/>
              <w:rPr>
                <w:rFonts w:cs="Arial"/>
              </w:rPr>
            </w:pPr>
            <w:ins w:id="80" w:author="Jeff Wootton" w:date="2025-05-16T14:49:00Z" w16du:dateUtc="2025-05-16T12:49:00Z">
              <w:r>
                <w:rPr>
                  <w:rFonts w:cs="Arial"/>
                </w:rPr>
                <w:t xml:space="preserve">Corrected </w:t>
              </w:r>
              <w:r w:rsidR="001F012D">
                <w:rPr>
                  <w:rFonts w:cs="Arial"/>
                </w:rPr>
                <w:t xml:space="preserve">CRNM </w:t>
              </w:r>
            </w:ins>
            <w:ins w:id="81" w:author="Jeff Wootton" w:date="2025-05-16T14:53:00Z" w16du:dateUtc="2025-05-16T12:53:00Z">
              <w:r w:rsidR="00E70202">
                <w:rPr>
                  <w:rFonts w:cs="Arial"/>
                </w:rPr>
                <w:t xml:space="preserve">vertical component </w:t>
              </w:r>
            </w:ins>
            <w:ins w:id="82" w:author="Jeff Wootton" w:date="2025-05-16T14:49:00Z" w16du:dateUtc="2025-05-16T12:49:00Z">
              <w:r w:rsidR="001F012D">
                <w:rPr>
                  <w:rFonts w:cs="Arial"/>
                </w:rPr>
                <w:t>subfield</w:t>
              </w:r>
            </w:ins>
            <w:ins w:id="83" w:author="Jeff Wootton" w:date="2025-05-16T14:52:00Z" w16du:dateUtc="2025-05-16T12:52:00Z">
              <w:r w:rsidR="00A20D96">
                <w:rPr>
                  <w:rFonts w:cs="Arial"/>
                </w:rPr>
                <w:t xml:space="preserve"> </w:t>
              </w:r>
            </w:ins>
            <w:ins w:id="84" w:author="Jeff Wootton" w:date="2025-05-16T14:49:00Z" w16du:dateUtc="2025-05-16T12:49:00Z">
              <w:r w:rsidR="001F012D">
                <w:rPr>
                  <w:rFonts w:cs="Arial"/>
                </w:rPr>
                <w:t xml:space="preserve">for the </w:t>
              </w:r>
            </w:ins>
            <w:ins w:id="85" w:author="Jeff Wootton" w:date="2025-05-16T14:50:00Z" w16du:dateUtc="2025-05-16T12:50:00Z">
              <w:r w:rsidR="001F012D">
                <w:rPr>
                  <w:rFonts w:cs="Arial"/>
                </w:rPr>
                <w:t>CRSH</w:t>
              </w:r>
              <w:r w:rsidR="00CB473C">
                <w:rPr>
                  <w:rFonts w:cs="Arial"/>
                </w:rPr>
                <w:t xml:space="preserve"> field in the compound CRS </w:t>
              </w:r>
            </w:ins>
            <w:ins w:id="86" w:author="Jeff Wootton" w:date="2025-05-16T14:51:00Z" w16du:dateUtc="2025-05-16T12:51:00Z">
              <w:r w:rsidR="006B723C">
                <w:rPr>
                  <w:rFonts w:cs="Arial"/>
                </w:rPr>
                <w:t xml:space="preserve">encoding </w:t>
              </w:r>
            </w:ins>
            <w:ins w:id="87" w:author="Jeff Wootton" w:date="2025-05-16T14:50:00Z" w16du:dateUtc="2025-05-16T12:50:00Z">
              <w:r w:rsidR="006B723C">
                <w:rPr>
                  <w:rFonts w:cs="Arial"/>
                </w:rPr>
                <w:t>examples</w:t>
              </w:r>
            </w:ins>
            <w:ins w:id="88" w:author="Jeff Wootton" w:date="2025-05-16T14:51:00Z" w16du:dateUtc="2025-05-16T12:51:00Z">
              <w:r w:rsidR="00C40917">
                <w:rPr>
                  <w:rFonts w:cs="Arial"/>
                </w:rPr>
                <w:t xml:space="preserve"> at tables 5-1 and 5-2</w:t>
              </w:r>
              <w:r w:rsidR="006B723C">
                <w:rPr>
                  <w:rFonts w:cs="Arial"/>
                </w:rPr>
                <w:t xml:space="preserve"> to </w:t>
              </w:r>
              <w:r w:rsidR="00C40917">
                <w:rPr>
                  <w:rFonts w:cs="Arial"/>
                </w:rPr>
                <w:t>remo</w:t>
              </w:r>
            </w:ins>
            <w:ins w:id="89" w:author="Jeff Wootton" w:date="2025-05-16T14:52:00Z" w16du:dateUtc="2025-05-16T12:52:00Z">
              <w:r w:rsidR="00993F57">
                <w:rPr>
                  <w:rFonts w:cs="Arial"/>
                </w:rPr>
                <w:t>ve the text “Depth – “</w:t>
              </w:r>
            </w:ins>
            <w:ins w:id="90" w:author="Jeff Wootton" w:date="2025-05-16T14:53:00Z" w16du:dateUtc="2025-05-16T12:53:00Z">
              <w:r w:rsidR="00E70202">
                <w:rPr>
                  <w:rFonts w:cs="Arial"/>
                </w:rPr>
                <w:t>.</w:t>
              </w:r>
            </w:ins>
          </w:p>
        </w:tc>
        <w:tc>
          <w:tcPr>
            <w:tcW w:w="2126" w:type="dxa"/>
          </w:tcPr>
          <w:p w14:paraId="620F1363" w14:textId="7440912D" w:rsidR="009E386A" w:rsidRPr="00314E34" w:rsidRDefault="002111FF" w:rsidP="009E386A">
            <w:pPr>
              <w:suppressAutoHyphens/>
              <w:spacing w:before="60" w:after="60"/>
              <w:rPr>
                <w:rFonts w:cs="Arial"/>
                <w:b/>
              </w:rPr>
            </w:pPr>
            <w:ins w:id="91" w:author="Jeff Wootton" w:date="2025-05-16T14:49:00Z" w16du:dateUtc="2025-05-16T12:49:00Z">
              <w:r>
                <w:rPr>
                  <w:rFonts w:cs="Arial"/>
                  <w:b/>
                </w:rPr>
                <w:t>5.3</w:t>
              </w:r>
            </w:ins>
          </w:p>
        </w:tc>
      </w:tr>
      <w:tr w:rsidR="002D0A84" w:rsidRPr="00314E34" w14:paraId="207285EC" w14:textId="77777777" w:rsidTr="00A572D6">
        <w:trPr>
          <w:cantSplit/>
          <w:jc w:val="center"/>
        </w:trPr>
        <w:tc>
          <w:tcPr>
            <w:tcW w:w="7230" w:type="dxa"/>
          </w:tcPr>
          <w:p w14:paraId="5E5014A4" w14:textId="52F13E32" w:rsidR="002D0A84" w:rsidRPr="00314E34" w:rsidRDefault="00A3075D" w:rsidP="002D0A84">
            <w:pPr>
              <w:suppressAutoHyphens/>
              <w:spacing w:before="60" w:after="60"/>
              <w:rPr>
                <w:rFonts w:cs="Arial"/>
              </w:rPr>
            </w:pPr>
            <w:ins w:id="92" w:author="Jeff Wootton" w:date="2025-12-21T15:37:00Z" w16du:dateUtc="2025-12-21T14:37:00Z">
              <w:r>
                <w:rPr>
                  <w:rFonts w:cs="Arial"/>
                </w:rPr>
                <w:t>Added</w:t>
              </w:r>
              <w:r w:rsidR="003C03C6">
                <w:rPr>
                  <w:rFonts w:cs="Arial"/>
                </w:rPr>
                <w:t xml:space="preserve"> guidance on the requirement</w:t>
              </w:r>
            </w:ins>
            <w:ins w:id="93" w:author="Jeff Wootton" w:date="2025-12-21T15:38:00Z" w16du:dateUtc="2025-12-21T14:38:00Z">
              <w:r w:rsidR="003C03C6">
                <w:rPr>
                  <w:rFonts w:cs="Arial"/>
                </w:rPr>
                <w:t xml:space="preserve"> for an Exchange Set to </w:t>
              </w:r>
              <w:r w:rsidR="0068770E">
                <w:rPr>
                  <w:rFonts w:cs="Arial"/>
                </w:rPr>
                <w:t>contain a digital signature (CATALOG.SIGN) file.</w:t>
              </w:r>
            </w:ins>
          </w:p>
        </w:tc>
        <w:tc>
          <w:tcPr>
            <w:tcW w:w="2126" w:type="dxa"/>
          </w:tcPr>
          <w:p w14:paraId="4134C4E6" w14:textId="232C0F9C" w:rsidR="002D0A84" w:rsidRPr="00314E34" w:rsidRDefault="001A0751" w:rsidP="002D0A84">
            <w:pPr>
              <w:suppressAutoHyphens/>
              <w:spacing w:before="60" w:after="60"/>
              <w:rPr>
                <w:rFonts w:cs="Arial"/>
                <w:b/>
              </w:rPr>
            </w:pPr>
            <w:ins w:id="94" w:author="Jeff Wootton" w:date="2025-12-21T15:36:00Z" w16du:dateUtc="2025-12-21T14:36:00Z">
              <w:r>
                <w:rPr>
                  <w:rFonts w:cs="Arial"/>
                  <w:b/>
                </w:rPr>
                <w:t>11.2</w:t>
              </w:r>
            </w:ins>
          </w:p>
        </w:tc>
      </w:tr>
      <w:tr w:rsidR="00AA4C4C" w:rsidRPr="00314E34" w14:paraId="097606E0" w14:textId="77777777" w:rsidTr="00A572D6">
        <w:trPr>
          <w:cantSplit/>
          <w:jc w:val="center"/>
        </w:trPr>
        <w:tc>
          <w:tcPr>
            <w:tcW w:w="7230" w:type="dxa"/>
          </w:tcPr>
          <w:p w14:paraId="7CBDD6AF" w14:textId="59D2E052" w:rsidR="00AA4C4C" w:rsidRPr="00314E34" w:rsidRDefault="005074AC" w:rsidP="00AA4C4C">
            <w:pPr>
              <w:suppressAutoHyphens/>
              <w:spacing w:before="60" w:after="60"/>
              <w:rPr>
                <w:rFonts w:cs="Arial"/>
              </w:rPr>
            </w:pPr>
            <w:ins w:id="95" w:author="Jeff Wootton" w:date="2025-12-21T15:39:00Z" w16du:dateUtc="2025-12-21T14:39:00Z">
              <w:r>
                <w:rPr>
                  <w:rFonts w:cs="Arial"/>
                </w:rPr>
                <w:t xml:space="preserve">Added guidance on the mandatory requirement to </w:t>
              </w:r>
              <w:r w:rsidR="00AD14BF">
                <w:rPr>
                  <w:rFonts w:cs="Arial"/>
                </w:rPr>
                <w:t xml:space="preserve">digitally sign datasets for inclusion </w:t>
              </w:r>
            </w:ins>
            <w:ins w:id="96" w:author="Jeff Wootton" w:date="2025-12-21T15:40:00Z" w16du:dateUtc="2025-12-21T14:40:00Z">
              <w:r w:rsidR="00A3491C">
                <w:rPr>
                  <w:rFonts w:cs="Arial"/>
                </w:rPr>
                <w:t xml:space="preserve">in </w:t>
              </w:r>
              <w:r w:rsidR="00815A08">
                <w:rPr>
                  <w:rFonts w:cs="Arial"/>
                </w:rPr>
                <w:t>an Exchange Set.</w:t>
              </w:r>
            </w:ins>
          </w:p>
        </w:tc>
        <w:tc>
          <w:tcPr>
            <w:tcW w:w="2126" w:type="dxa"/>
          </w:tcPr>
          <w:p w14:paraId="19E1E0B4" w14:textId="6745943F" w:rsidR="00AA4C4C" w:rsidRPr="00314E34" w:rsidRDefault="005074AC" w:rsidP="00AA4C4C">
            <w:pPr>
              <w:suppressAutoHyphens/>
              <w:spacing w:before="60" w:after="60"/>
              <w:rPr>
                <w:rFonts w:cs="Arial"/>
                <w:b/>
              </w:rPr>
            </w:pPr>
            <w:ins w:id="97" w:author="Jeff Wootton" w:date="2025-12-21T15:39:00Z" w16du:dateUtc="2025-12-21T14:39:00Z">
              <w:r>
                <w:rPr>
                  <w:rFonts w:cs="Arial"/>
                  <w:b/>
                </w:rPr>
                <w:t>11.3.1</w:t>
              </w:r>
            </w:ins>
          </w:p>
        </w:tc>
      </w:tr>
      <w:tr w:rsidR="00AA4C4C" w:rsidRPr="00314E34" w:rsidDel="00815A08" w14:paraId="4EF61788" w14:textId="247B5F87" w:rsidTr="00A572D6">
        <w:trPr>
          <w:cantSplit/>
          <w:jc w:val="center"/>
          <w:del w:id="98" w:author="Jeff Wootton" w:date="2025-12-21T15:41:00Z" w16du:dateUtc="2025-12-21T14:41:00Z"/>
        </w:trPr>
        <w:tc>
          <w:tcPr>
            <w:tcW w:w="7230" w:type="dxa"/>
          </w:tcPr>
          <w:p w14:paraId="36E76D8E" w14:textId="1E3B605E" w:rsidR="00AA4C4C" w:rsidRPr="00314E34" w:rsidDel="00815A08" w:rsidRDefault="00AA4C4C" w:rsidP="00AA4C4C">
            <w:pPr>
              <w:suppressAutoHyphens/>
              <w:spacing w:before="60" w:after="60"/>
              <w:rPr>
                <w:del w:id="99" w:author="Jeff Wootton" w:date="2025-12-21T15:41:00Z" w16du:dateUtc="2025-12-21T14:41:00Z"/>
                <w:rFonts w:cs="Arial"/>
              </w:rPr>
            </w:pPr>
          </w:p>
        </w:tc>
        <w:tc>
          <w:tcPr>
            <w:tcW w:w="2126" w:type="dxa"/>
          </w:tcPr>
          <w:p w14:paraId="6762A8E4" w14:textId="66ECC62B" w:rsidR="00AA4C4C" w:rsidRPr="00314E34" w:rsidDel="00815A08" w:rsidRDefault="00AA4C4C" w:rsidP="00AA4C4C">
            <w:pPr>
              <w:suppressAutoHyphens/>
              <w:spacing w:before="60" w:after="60"/>
              <w:rPr>
                <w:del w:id="100" w:author="Jeff Wootton" w:date="2025-12-21T15:41:00Z" w16du:dateUtc="2025-12-21T14:41:00Z"/>
                <w:rFonts w:cs="Arial"/>
                <w:b/>
              </w:rPr>
            </w:pPr>
          </w:p>
        </w:tc>
      </w:tr>
      <w:tr w:rsidR="00DC7819" w:rsidRPr="00314E34" w:rsidDel="00815A08" w14:paraId="2CEC9445" w14:textId="412AB1E9" w:rsidTr="00A572D6">
        <w:trPr>
          <w:cantSplit/>
          <w:jc w:val="center"/>
          <w:del w:id="101" w:author="Jeff Wootton" w:date="2025-12-21T15:41:00Z" w16du:dateUtc="2025-12-21T14:41:00Z"/>
        </w:trPr>
        <w:tc>
          <w:tcPr>
            <w:tcW w:w="7230" w:type="dxa"/>
          </w:tcPr>
          <w:p w14:paraId="49EF1CC2" w14:textId="2C0C73D8" w:rsidR="00DC7819" w:rsidRPr="00314E34" w:rsidDel="00815A08" w:rsidRDefault="00DC7819" w:rsidP="009E386A">
            <w:pPr>
              <w:suppressAutoHyphens/>
              <w:spacing w:before="60" w:after="60"/>
              <w:rPr>
                <w:del w:id="102" w:author="Jeff Wootton" w:date="2025-12-21T15:41:00Z" w16du:dateUtc="2025-12-21T14:41:00Z"/>
                <w:rFonts w:cs="Arial"/>
              </w:rPr>
            </w:pPr>
          </w:p>
        </w:tc>
        <w:tc>
          <w:tcPr>
            <w:tcW w:w="2126" w:type="dxa"/>
          </w:tcPr>
          <w:p w14:paraId="752F26B3" w14:textId="74C4E8FA" w:rsidR="00DC7819" w:rsidRPr="00314E34" w:rsidDel="00815A08" w:rsidRDefault="00DC7819" w:rsidP="009E386A">
            <w:pPr>
              <w:suppressAutoHyphens/>
              <w:spacing w:before="60" w:after="60"/>
              <w:rPr>
                <w:del w:id="103" w:author="Jeff Wootton" w:date="2025-12-21T15:41:00Z" w16du:dateUtc="2025-12-21T14:41:00Z"/>
                <w:rFonts w:cs="Arial"/>
                <w:b/>
              </w:rPr>
            </w:pPr>
          </w:p>
        </w:tc>
      </w:tr>
      <w:tr w:rsidR="00892D2B" w:rsidRPr="00314E34" w:rsidDel="00815A08" w14:paraId="604F4956" w14:textId="7A06D33B" w:rsidTr="00A572D6">
        <w:trPr>
          <w:cantSplit/>
          <w:jc w:val="center"/>
          <w:del w:id="104" w:author="Jeff Wootton" w:date="2025-12-21T15:41:00Z" w16du:dateUtc="2025-12-21T14:41:00Z"/>
        </w:trPr>
        <w:tc>
          <w:tcPr>
            <w:tcW w:w="7230" w:type="dxa"/>
          </w:tcPr>
          <w:p w14:paraId="42E5C48C" w14:textId="1DF8117C" w:rsidR="00892D2B" w:rsidRPr="00314E34" w:rsidDel="00815A08" w:rsidRDefault="00892D2B" w:rsidP="00892D2B">
            <w:pPr>
              <w:suppressAutoHyphens/>
              <w:spacing w:before="60" w:after="60"/>
              <w:rPr>
                <w:del w:id="105" w:author="Jeff Wootton" w:date="2025-12-21T15:41:00Z" w16du:dateUtc="2025-12-21T14:41:00Z"/>
                <w:rFonts w:cs="Arial"/>
              </w:rPr>
            </w:pPr>
          </w:p>
        </w:tc>
        <w:tc>
          <w:tcPr>
            <w:tcW w:w="2126" w:type="dxa"/>
          </w:tcPr>
          <w:p w14:paraId="03B20AA7" w14:textId="50C393B8" w:rsidR="00892D2B" w:rsidRPr="00314E34" w:rsidDel="00815A08" w:rsidRDefault="00892D2B" w:rsidP="00892D2B">
            <w:pPr>
              <w:suppressAutoHyphens/>
              <w:spacing w:before="60" w:after="60"/>
              <w:rPr>
                <w:del w:id="106" w:author="Jeff Wootton" w:date="2025-12-21T15:41:00Z" w16du:dateUtc="2025-12-21T14:41:00Z"/>
                <w:rFonts w:cs="Arial"/>
                <w:b/>
              </w:rPr>
            </w:pPr>
          </w:p>
        </w:tc>
      </w:tr>
      <w:tr w:rsidR="00267000" w:rsidRPr="00314E34" w:rsidDel="00815A08" w14:paraId="2C4658D5" w14:textId="272334E1" w:rsidTr="00A572D6">
        <w:trPr>
          <w:cantSplit/>
          <w:jc w:val="center"/>
          <w:del w:id="107" w:author="Jeff Wootton" w:date="2025-12-21T15:41:00Z" w16du:dateUtc="2025-12-21T14:41:00Z"/>
        </w:trPr>
        <w:tc>
          <w:tcPr>
            <w:tcW w:w="7230" w:type="dxa"/>
          </w:tcPr>
          <w:p w14:paraId="135B848A" w14:textId="72E27305" w:rsidR="00267000" w:rsidRPr="00314E34" w:rsidDel="00815A08" w:rsidRDefault="00267000" w:rsidP="00267000">
            <w:pPr>
              <w:suppressAutoHyphens/>
              <w:spacing w:before="60" w:after="60"/>
              <w:rPr>
                <w:del w:id="108" w:author="Jeff Wootton" w:date="2025-12-21T15:41:00Z" w16du:dateUtc="2025-12-21T14:41:00Z"/>
                <w:rFonts w:cs="Arial"/>
              </w:rPr>
            </w:pPr>
          </w:p>
        </w:tc>
        <w:tc>
          <w:tcPr>
            <w:tcW w:w="2126" w:type="dxa"/>
          </w:tcPr>
          <w:p w14:paraId="38F864F8" w14:textId="746378EE" w:rsidR="00267000" w:rsidRPr="00314E34" w:rsidDel="00815A08" w:rsidRDefault="00267000" w:rsidP="00267000">
            <w:pPr>
              <w:suppressAutoHyphens/>
              <w:spacing w:before="60" w:after="60"/>
              <w:rPr>
                <w:del w:id="109" w:author="Jeff Wootton" w:date="2025-12-21T15:41:00Z" w16du:dateUtc="2025-12-21T14:41:00Z"/>
                <w:rFonts w:cs="Arial"/>
                <w:b/>
              </w:rPr>
            </w:pPr>
          </w:p>
        </w:tc>
      </w:tr>
      <w:tr w:rsidR="009E386A" w:rsidRPr="00314E34" w:rsidDel="00815A08" w14:paraId="35F5EFFE" w14:textId="1F7D1D81" w:rsidTr="00A572D6">
        <w:trPr>
          <w:cantSplit/>
          <w:jc w:val="center"/>
          <w:del w:id="110" w:author="Jeff Wootton" w:date="2025-12-21T15:41:00Z" w16du:dateUtc="2025-12-21T14:41:00Z"/>
        </w:trPr>
        <w:tc>
          <w:tcPr>
            <w:tcW w:w="7230" w:type="dxa"/>
          </w:tcPr>
          <w:p w14:paraId="64886475" w14:textId="0CB05D4E" w:rsidR="009E386A" w:rsidRPr="00314E34" w:rsidDel="00815A08" w:rsidRDefault="009E386A" w:rsidP="009E386A">
            <w:pPr>
              <w:suppressAutoHyphens/>
              <w:spacing w:before="60" w:after="60"/>
              <w:rPr>
                <w:del w:id="111" w:author="Jeff Wootton" w:date="2025-12-21T15:41:00Z" w16du:dateUtc="2025-12-21T14:41:00Z"/>
                <w:rFonts w:cs="Arial"/>
              </w:rPr>
            </w:pPr>
          </w:p>
        </w:tc>
        <w:tc>
          <w:tcPr>
            <w:tcW w:w="2126" w:type="dxa"/>
          </w:tcPr>
          <w:p w14:paraId="5F82BF68" w14:textId="64F82A56" w:rsidR="009E386A" w:rsidRPr="00314E34" w:rsidDel="00815A08" w:rsidRDefault="009E386A" w:rsidP="009E386A">
            <w:pPr>
              <w:suppressAutoHyphens/>
              <w:spacing w:before="60" w:after="60"/>
              <w:rPr>
                <w:del w:id="112" w:author="Jeff Wootton" w:date="2025-12-21T15:41:00Z" w16du:dateUtc="2025-12-21T14:41:00Z"/>
                <w:rFonts w:cs="Arial"/>
                <w:b/>
              </w:rPr>
            </w:pPr>
          </w:p>
        </w:tc>
      </w:tr>
      <w:tr w:rsidR="00730859" w:rsidRPr="00314E34" w:rsidDel="00815A08" w14:paraId="73B957AF" w14:textId="103CD156" w:rsidTr="00A572D6">
        <w:trPr>
          <w:cantSplit/>
          <w:jc w:val="center"/>
          <w:del w:id="113" w:author="Jeff Wootton" w:date="2025-12-21T15:41:00Z" w16du:dateUtc="2025-12-21T14:41:00Z"/>
        </w:trPr>
        <w:tc>
          <w:tcPr>
            <w:tcW w:w="7230" w:type="dxa"/>
          </w:tcPr>
          <w:p w14:paraId="5AF4A39A" w14:textId="1DE1A5CC" w:rsidR="00730859" w:rsidRPr="00314E34" w:rsidDel="00815A08" w:rsidRDefault="00730859" w:rsidP="004B08BF">
            <w:pPr>
              <w:suppressAutoHyphens/>
              <w:spacing w:before="60" w:after="60"/>
              <w:jc w:val="left"/>
              <w:rPr>
                <w:del w:id="114" w:author="Jeff Wootton" w:date="2025-12-21T15:41:00Z" w16du:dateUtc="2025-12-21T14:41:00Z"/>
                <w:rFonts w:cs="Arial"/>
              </w:rPr>
            </w:pPr>
          </w:p>
        </w:tc>
        <w:tc>
          <w:tcPr>
            <w:tcW w:w="2126" w:type="dxa"/>
          </w:tcPr>
          <w:p w14:paraId="76353EDB" w14:textId="74A244F8" w:rsidR="00730859" w:rsidRPr="00314E34" w:rsidDel="00815A08" w:rsidRDefault="00730859" w:rsidP="004B08BF">
            <w:pPr>
              <w:suppressAutoHyphens/>
              <w:spacing w:before="60" w:after="60"/>
              <w:jc w:val="left"/>
              <w:rPr>
                <w:del w:id="115" w:author="Jeff Wootton" w:date="2025-12-21T15:41:00Z" w16du:dateUtc="2025-12-21T14:41:00Z"/>
                <w:rFonts w:cs="Arial"/>
                <w:b/>
              </w:rPr>
            </w:pPr>
          </w:p>
        </w:tc>
      </w:tr>
      <w:tr w:rsidR="009E386A" w:rsidRPr="00314E34" w:rsidDel="00815A08" w14:paraId="0A6E6032" w14:textId="1FA793CA" w:rsidTr="00A572D6">
        <w:trPr>
          <w:cantSplit/>
          <w:jc w:val="center"/>
          <w:del w:id="116" w:author="Jeff Wootton" w:date="2025-12-21T15:41:00Z" w16du:dateUtc="2025-12-21T14:41:00Z"/>
        </w:trPr>
        <w:tc>
          <w:tcPr>
            <w:tcW w:w="7230" w:type="dxa"/>
          </w:tcPr>
          <w:p w14:paraId="3704BCBD" w14:textId="083791CF" w:rsidR="009E386A" w:rsidRPr="00314E34" w:rsidDel="00815A08" w:rsidRDefault="009E386A" w:rsidP="009E386A">
            <w:pPr>
              <w:suppressAutoHyphens/>
              <w:spacing w:before="60" w:after="60"/>
              <w:rPr>
                <w:del w:id="117" w:author="Jeff Wootton" w:date="2025-12-21T15:41:00Z" w16du:dateUtc="2025-12-21T14:41:00Z"/>
                <w:rFonts w:cs="Arial"/>
              </w:rPr>
            </w:pPr>
          </w:p>
        </w:tc>
        <w:tc>
          <w:tcPr>
            <w:tcW w:w="2126" w:type="dxa"/>
          </w:tcPr>
          <w:p w14:paraId="4BC973DA" w14:textId="56E16334" w:rsidR="009E386A" w:rsidRPr="00314E34" w:rsidDel="00815A08" w:rsidRDefault="009E386A" w:rsidP="009E386A">
            <w:pPr>
              <w:suppressAutoHyphens/>
              <w:spacing w:before="60" w:after="60"/>
              <w:rPr>
                <w:del w:id="118" w:author="Jeff Wootton" w:date="2025-12-21T15:41:00Z" w16du:dateUtc="2025-12-21T14:41:00Z"/>
                <w:rFonts w:cs="Arial"/>
              </w:rPr>
            </w:pPr>
          </w:p>
        </w:tc>
      </w:tr>
      <w:tr w:rsidR="002D0A84" w:rsidRPr="00314E34" w:rsidDel="00815A08" w14:paraId="3E8D728B" w14:textId="27A528D6" w:rsidTr="00A572D6">
        <w:trPr>
          <w:cantSplit/>
          <w:jc w:val="center"/>
          <w:del w:id="119" w:author="Jeff Wootton" w:date="2025-12-21T15:41:00Z" w16du:dateUtc="2025-12-21T14:41:00Z"/>
        </w:trPr>
        <w:tc>
          <w:tcPr>
            <w:tcW w:w="7230" w:type="dxa"/>
          </w:tcPr>
          <w:p w14:paraId="5342D191" w14:textId="7ADD7450" w:rsidR="002D0A84" w:rsidRPr="00314E34" w:rsidDel="00815A08" w:rsidRDefault="002D0A84" w:rsidP="002D0A84">
            <w:pPr>
              <w:suppressAutoHyphens/>
              <w:spacing w:before="60" w:after="60"/>
              <w:rPr>
                <w:del w:id="120" w:author="Jeff Wootton" w:date="2025-12-21T15:41:00Z" w16du:dateUtc="2025-12-21T14:41:00Z"/>
                <w:rFonts w:cs="Arial"/>
              </w:rPr>
            </w:pPr>
          </w:p>
        </w:tc>
        <w:tc>
          <w:tcPr>
            <w:tcW w:w="2126" w:type="dxa"/>
          </w:tcPr>
          <w:p w14:paraId="456E966B" w14:textId="1CC4094A" w:rsidR="002D0A84" w:rsidRPr="00314E34" w:rsidDel="00815A08" w:rsidRDefault="002D0A84" w:rsidP="002D0A84">
            <w:pPr>
              <w:suppressAutoHyphens/>
              <w:spacing w:before="60" w:after="60"/>
              <w:jc w:val="left"/>
              <w:rPr>
                <w:del w:id="121" w:author="Jeff Wootton" w:date="2025-12-21T15:41:00Z" w16du:dateUtc="2025-12-21T14:41:00Z"/>
                <w:rFonts w:cs="Arial"/>
                <w:b/>
              </w:rPr>
            </w:pPr>
          </w:p>
        </w:tc>
      </w:tr>
      <w:tr w:rsidR="009E386A" w:rsidRPr="00314E34" w:rsidDel="00815A08" w14:paraId="44570652" w14:textId="6A94ED56" w:rsidTr="00A572D6">
        <w:trPr>
          <w:cantSplit/>
          <w:jc w:val="center"/>
          <w:del w:id="122" w:author="Jeff Wootton" w:date="2025-12-21T15:41:00Z" w16du:dateUtc="2025-12-21T14:41:00Z"/>
        </w:trPr>
        <w:tc>
          <w:tcPr>
            <w:tcW w:w="7230" w:type="dxa"/>
          </w:tcPr>
          <w:p w14:paraId="476D0427" w14:textId="061C6220" w:rsidR="009E386A" w:rsidRPr="00314E34" w:rsidDel="00815A08" w:rsidRDefault="009E386A" w:rsidP="009E386A">
            <w:pPr>
              <w:suppressAutoHyphens/>
              <w:spacing w:before="60" w:after="60"/>
              <w:rPr>
                <w:del w:id="123" w:author="Jeff Wootton" w:date="2025-12-21T15:41:00Z" w16du:dateUtc="2025-12-21T14:41:00Z"/>
                <w:rFonts w:cs="Arial"/>
              </w:rPr>
            </w:pPr>
          </w:p>
        </w:tc>
        <w:tc>
          <w:tcPr>
            <w:tcW w:w="2126" w:type="dxa"/>
          </w:tcPr>
          <w:p w14:paraId="3C452987" w14:textId="09ED2AF0" w:rsidR="009E386A" w:rsidRPr="00314E34" w:rsidDel="00815A08" w:rsidRDefault="009E386A" w:rsidP="002D0A84">
            <w:pPr>
              <w:suppressAutoHyphens/>
              <w:spacing w:before="60" w:after="60"/>
              <w:jc w:val="left"/>
              <w:rPr>
                <w:del w:id="124" w:author="Jeff Wootton" w:date="2025-12-21T15:41:00Z" w16du:dateUtc="2025-12-21T14:41:00Z"/>
                <w:rFonts w:cs="Arial"/>
              </w:rPr>
            </w:pPr>
          </w:p>
        </w:tc>
      </w:tr>
      <w:tr w:rsidR="006A0197" w:rsidRPr="00314E34" w:rsidDel="00815A08" w14:paraId="772DCB21" w14:textId="69C77CE5" w:rsidTr="00A572D6">
        <w:trPr>
          <w:cantSplit/>
          <w:jc w:val="center"/>
          <w:del w:id="125" w:author="Jeff Wootton" w:date="2025-12-21T15:41:00Z" w16du:dateUtc="2025-12-21T14:41:00Z"/>
        </w:trPr>
        <w:tc>
          <w:tcPr>
            <w:tcW w:w="7230" w:type="dxa"/>
          </w:tcPr>
          <w:p w14:paraId="65009E9B" w14:textId="6E61E643" w:rsidR="006A0197" w:rsidRPr="00314E34" w:rsidDel="00815A08" w:rsidRDefault="006A0197" w:rsidP="006A0197">
            <w:pPr>
              <w:suppressAutoHyphens/>
              <w:spacing w:before="60" w:after="60"/>
              <w:rPr>
                <w:del w:id="126" w:author="Jeff Wootton" w:date="2025-12-21T15:41:00Z" w16du:dateUtc="2025-12-21T14:41:00Z"/>
                <w:rFonts w:cs="Arial"/>
              </w:rPr>
            </w:pPr>
          </w:p>
        </w:tc>
        <w:tc>
          <w:tcPr>
            <w:tcW w:w="2126" w:type="dxa"/>
          </w:tcPr>
          <w:p w14:paraId="63D18024" w14:textId="3CCB995E" w:rsidR="006A0197" w:rsidRPr="00314E34" w:rsidDel="00815A08" w:rsidRDefault="006A0197" w:rsidP="002D0A84">
            <w:pPr>
              <w:suppressAutoHyphens/>
              <w:spacing w:before="60" w:after="60"/>
              <w:jc w:val="left"/>
              <w:rPr>
                <w:del w:id="127" w:author="Jeff Wootton" w:date="2025-12-21T15:41:00Z" w16du:dateUtc="2025-12-21T14:41:00Z"/>
                <w:rFonts w:cs="Arial"/>
                <w:b/>
              </w:rPr>
            </w:pPr>
          </w:p>
        </w:tc>
      </w:tr>
      <w:tr w:rsidR="002D0A84" w:rsidRPr="00314E34" w:rsidDel="00815A08" w14:paraId="4B0737DD" w14:textId="5B4DA6A4" w:rsidTr="00A572D6">
        <w:trPr>
          <w:cantSplit/>
          <w:jc w:val="center"/>
          <w:del w:id="128" w:author="Jeff Wootton" w:date="2025-12-21T15:41:00Z" w16du:dateUtc="2025-12-21T14:41:00Z"/>
        </w:trPr>
        <w:tc>
          <w:tcPr>
            <w:tcW w:w="7230" w:type="dxa"/>
          </w:tcPr>
          <w:p w14:paraId="310C91F4" w14:textId="250F3D8D" w:rsidR="002D0A84" w:rsidRPr="00314E34" w:rsidDel="00815A08" w:rsidRDefault="002D0A84" w:rsidP="002D0A84">
            <w:pPr>
              <w:suppressAutoHyphens/>
              <w:spacing w:before="60" w:after="60"/>
              <w:rPr>
                <w:del w:id="129" w:author="Jeff Wootton" w:date="2025-12-21T15:41:00Z" w16du:dateUtc="2025-12-21T14:41:00Z"/>
                <w:rFonts w:cs="Arial"/>
              </w:rPr>
            </w:pPr>
          </w:p>
        </w:tc>
        <w:tc>
          <w:tcPr>
            <w:tcW w:w="2126" w:type="dxa"/>
          </w:tcPr>
          <w:p w14:paraId="4A481981" w14:textId="54B91453" w:rsidR="002D0A84" w:rsidRPr="00314E34" w:rsidDel="00815A08" w:rsidRDefault="002D0A84" w:rsidP="002D0A84">
            <w:pPr>
              <w:suppressAutoHyphens/>
              <w:spacing w:before="60" w:after="60"/>
              <w:jc w:val="left"/>
              <w:rPr>
                <w:del w:id="130" w:author="Jeff Wootton" w:date="2025-12-21T15:41:00Z" w16du:dateUtc="2025-12-21T14:41:00Z"/>
                <w:rFonts w:cs="Arial"/>
                <w:b/>
              </w:rPr>
            </w:pPr>
          </w:p>
        </w:tc>
      </w:tr>
      <w:tr w:rsidR="0057150E" w:rsidRPr="00314E34" w:rsidDel="00815A08" w14:paraId="69B7927C" w14:textId="630C8445" w:rsidTr="00A572D6">
        <w:trPr>
          <w:cantSplit/>
          <w:jc w:val="center"/>
          <w:del w:id="131" w:author="Jeff Wootton" w:date="2025-12-21T15:41:00Z" w16du:dateUtc="2025-12-21T14:41:00Z"/>
        </w:trPr>
        <w:tc>
          <w:tcPr>
            <w:tcW w:w="7230" w:type="dxa"/>
          </w:tcPr>
          <w:p w14:paraId="52500532" w14:textId="4CFED066" w:rsidR="0057150E" w:rsidRPr="00314E34" w:rsidDel="00815A08" w:rsidRDefault="0057150E" w:rsidP="0057150E">
            <w:pPr>
              <w:suppressAutoHyphens/>
              <w:spacing w:before="60" w:after="60"/>
              <w:rPr>
                <w:del w:id="132" w:author="Jeff Wootton" w:date="2025-12-21T15:41:00Z" w16du:dateUtc="2025-12-21T14:41:00Z"/>
                <w:rFonts w:cs="Arial"/>
              </w:rPr>
            </w:pPr>
          </w:p>
        </w:tc>
        <w:tc>
          <w:tcPr>
            <w:tcW w:w="2126" w:type="dxa"/>
          </w:tcPr>
          <w:p w14:paraId="62E441A7" w14:textId="668DA554" w:rsidR="0057150E" w:rsidRPr="00314E34" w:rsidDel="00815A08" w:rsidRDefault="0057150E" w:rsidP="002D0A84">
            <w:pPr>
              <w:suppressAutoHyphens/>
              <w:spacing w:before="60" w:after="60"/>
              <w:jc w:val="left"/>
              <w:rPr>
                <w:del w:id="133" w:author="Jeff Wootton" w:date="2025-12-21T15:41:00Z" w16du:dateUtc="2025-12-21T14:41:00Z"/>
                <w:rFonts w:cs="Arial"/>
                <w:b/>
              </w:rPr>
            </w:pPr>
          </w:p>
        </w:tc>
      </w:tr>
      <w:tr w:rsidR="0057150E" w:rsidRPr="00314E34" w14:paraId="73898885" w14:textId="77777777" w:rsidTr="00A572D6">
        <w:trPr>
          <w:cantSplit/>
          <w:jc w:val="center"/>
        </w:trPr>
        <w:tc>
          <w:tcPr>
            <w:tcW w:w="7230" w:type="dxa"/>
          </w:tcPr>
          <w:p w14:paraId="70C830AF" w14:textId="6E1AE1CA" w:rsidR="0057150E" w:rsidRPr="00314E34" w:rsidRDefault="00931321" w:rsidP="0057150E">
            <w:pPr>
              <w:suppressAutoHyphens/>
              <w:spacing w:before="60" w:after="60"/>
              <w:rPr>
                <w:rFonts w:cs="Arial"/>
              </w:rPr>
            </w:pPr>
            <w:ins w:id="134" w:author="Jeff Wootton" w:date="2025-03-07T12:12:00Z" w16du:dateUtc="2025-03-07T11:12:00Z">
              <w:r w:rsidRPr="00314E34">
                <w:rPr>
                  <w:rFonts w:cs="Arial"/>
                </w:rPr>
                <w:t xml:space="preserve">Removed </w:t>
              </w:r>
            </w:ins>
            <w:ins w:id="135" w:author="Jeff Wootton" w:date="2025-03-07T12:13:00Z" w16du:dateUtc="2025-03-07T11:13:00Z">
              <w:r w:rsidR="00DA232C" w:rsidRPr="00314E34">
                <w:rPr>
                  <w:rFonts w:cs="Arial"/>
                </w:rPr>
                <w:t xml:space="preserve">the restriction </w:t>
              </w:r>
            </w:ins>
            <w:ins w:id="136" w:author="Jeff Wootton" w:date="2025-03-07T12:15:00Z" w16du:dateUtc="2025-03-07T11:15:00Z">
              <w:r w:rsidR="00C9009E" w:rsidRPr="00314E34">
                <w:rPr>
                  <w:rFonts w:cs="Arial"/>
                </w:rPr>
                <w:t>on</w:t>
              </w:r>
            </w:ins>
            <w:ins w:id="137" w:author="Jeff Wootton" w:date="2025-03-07T12:13:00Z" w16du:dateUtc="2025-03-07T11:13:00Z">
              <w:r w:rsidR="00DA232C" w:rsidRPr="00314E34">
                <w:rPr>
                  <w:rFonts w:cs="Arial"/>
                </w:rPr>
                <w:t xml:space="preserve"> the value</w:t>
              </w:r>
            </w:ins>
            <w:ins w:id="138" w:author="Jeff Wootton" w:date="2025-03-07T12:15:00Z" w16du:dateUtc="2025-03-07T11:15:00Z">
              <w:r w:rsidR="00C9009E" w:rsidRPr="00314E34">
                <w:rPr>
                  <w:rFonts w:cs="Arial"/>
                </w:rPr>
                <w:t xml:space="preserve"> and added </w:t>
              </w:r>
              <w:r w:rsidR="008858D7" w:rsidRPr="00314E34">
                <w:rPr>
                  <w:rFonts w:cs="Arial"/>
                </w:rPr>
                <w:t>a more general comment</w:t>
              </w:r>
            </w:ins>
            <w:ins w:id="139" w:author="Jeff Wootton" w:date="2025-03-07T12:13:00Z" w16du:dateUtc="2025-03-07T11:13:00Z">
              <w:r w:rsidR="00DA232C" w:rsidRPr="00314E34">
                <w:rPr>
                  <w:rFonts w:cs="Arial"/>
                </w:rPr>
                <w:t xml:space="preserve"> for the </w:t>
              </w:r>
              <w:r w:rsidR="00854621" w:rsidRPr="00314E34">
                <w:rPr>
                  <w:rFonts w:cs="Arial"/>
                </w:rPr>
                <w:t>CRNM sub</w:t>
              </w:r>
            </w:ins>
            <w:ins w:id="140" w:author="Jeff Wootton" w:date="2025-03-07T12:14:00Z" w16du:dateUtc="2025-03-07T11:14:00Z">
              <w:r w:rsidR="00854621" w:rsidRPr="00314E34">
                <w:rPr>
                  <w:rFonts w:cs="Arial"/>
                </w:rPr>
                <w:t>field</w:t>
              </w:r>
            </w:ins>
            <w:ins w:id="141" w:author="Jeff Wootton" w:date="2025-03-07T12:15:00Z" w16du:dateUtc="2025-03-07T11:15:00Z">
              <w:r w:rsidR="008858D7" w:rsidRPr="00314E34">
                <w:rPr>
                  <w:rFonts w:cs="Arial"/>
                </w:rPr>
                <w:t xml:space="preserve"> of the CRSH field</w:t>
              </w:r>
            </w:ins>
            <w:ins w:id="142" w:author="Jeff Wootton" w:date="2025-03-07T12:14:00Z" w16du:dateUtc="2025-03-07T11:14:00Z">
              <w:r w:rsidR="00854621" w:rsidRPr="00314E34">
                <w:rPr>
                  <w:rFonts w:cs="Arial"/>
                </w:rPr>
                <w:t>.</w:t>
              </w:r>
            </w:ins>
          </w:p>
        </w:tc>
        <w:tc>
          <w:tcPr>
            <w:tcW w:w="2126" w:type="dxa"/>
          </w:tcPr>
          <w:p w14:paraId="4B00AA13" w14:textId="5434779B" w:rsidR="0057150E" w:rsidRPr="00314E34" w:rsidRDefault="00D444EA" w:rsidP="002D0A84">
            <w:pPr>
              <w:suppressAutoHyphens/>
              <w:spacing w:before="60" w:after="60"/>
              <w:jc w:val="left"/>
              <w:rPr>
                <w:rFonts w:cs="Arial"/>
                <w:b/>
              </w:rPr>
            </w:pPr>
            <w:ins w:id="143" w:author="Jeff Wootton" w:date="2025-03-07T12:12:00Z" w16du:dateUtc="2025-03-07T11:12:00Z">
              <w:r w:rsidRPr="00314E34">
                <w:rPr>
                  <w:rFonts w:cs="Arial"/>
                  <w:b/>
                </w:rPr>
                <w:t>B</w:t>
              </w:r>
              <w:r w:rsidR="00931321" w:rsidRPr="00314E34">
                <w:rPr>
                  <w:rFonts w:cs="Arial"/>
                  <w:b/>
                </w:rPr>
                <w:t>-5.1.10</w:t>
              </w:r>
            </w:ins>
          </w:p>
        </w:tc>
      </w:tr>
      <w:tr w:rsidR="002F7600" w:rsidRPr="00314E34" w14:paraId="20716D05" w14:textId="77777777" w:rsidTr="00A572D6">
        <w:trPr>
          <w:cantSplit/>
          <w:jc w:val="center"/>
          <w:ins w:id="144" w:author="Jeff Wootton" w:date="2025-03-07T12:28:00Z"/>
        </w:trPr>
        <w:tc>
          <w:tcPr>
            <w:tcW w:w="7230" w:type="dxa"/>
          </w:tcPr>
          <w:p w14:paraId="61275B02" w14:textId="08426F0E" w:rsidR="002F7600" w:rsidRPr="00314E34" w:rsidRDefault="00874E28" w:rsidP="0057150E">
            <w:pPr>
              <w:suppressAutoHyphens/>
              <w:spacing w:before="60" w:after="60"/>
              <w:rPr>
                <w:ins w:id="145" w:author="Jeff Wootton" w:date="2025-03-07T12:28:00Z" w16du:dateUtc="2025-03-07T11:28:00Z"/>
                <w:rFonts w:cs="Arial"/>
              </w:rPr>
            </w:pPr>
            <w:ins w:id="146" w:author="Jeff Wootton" w:date="2025-03-07T12:28:00Z" w16du:dateUtc="2025-03-07T11:28:00Z">
              <w:r w:rsidRPr="00314E34">
                <w:rPr>
                  <w:rFonts w:cs="Arial"/>
                </w:rPr>
                <w:t xml:space="preserve">Extended the remark for the </w:t>
              </w:r>
            </w:ins>
            <w:ins w:id="147" w:author="Jeff Wootton" w:date="2025-03-07T12:29:00Z" w16du:dateUtc="2025-03-07T11:29:00Z">
              <w:r w:rsidR="00D13126" w:rsidRPr="00314E34">
                <w:rPr>
                  <w:rFonts w:cs="Arial"/>
                </w:rPr>
                <w:t>DT</w:t>
              </w:r>
            </w:ins>
            <w:ins w:id="148" w:author="Jeff Wootton" w:date="2025-03-07T12:30:00Z" w16du:dateUtc="2025-03-07T11:30:00Z">
              <w:r w:rsidR="00FF371D" w:rsidRPr="00314E34">
                <w:rPr>
                  <w:rFonts w:cs="Arial"/>
                </w:rPr>
                <w:t>NM</w:t>
              </w:r>
            </w:ins>
            <w:ins w:id="149" w:author="Jeff Wootton" w:date="2025-03-07T12:29:00Z" w16du:dateUtc="2025-03-07T11:29:00Z">
              <w:r w:rsidR="00D13126" w:rsidRPr="00314E34">
                <w:rPr>
                  <w:rFonts w:cs="Arial"/>
                </w:rPr>
                <w:t xml:space="preserve"> subfield of the VDAT field to </w:t>
              </w:r>
            </w:ins>
            <w:ins w:id="150" w:author="Jeff Wootton" w:date="2025-03-07T12:30:00Z" w16du:dateUtc="2025-03-07T11:30:00Z">
              <w:r w:rsidR="00FF371D" w:rsidRPr="00314E34">
                <w:rPr>
                  <w:rFonts w:cs="Arial"/>
                </w:rPr>
                <w:t>specify</w:t>
              </w:r>
            </w:ins>
            <w:ins w:id="151" w:author="Jeff Wootton" w:date="2025-03-07T12:29:00Z" w16du:dateUtc="2025-03-07T11:29:00Z">
              <w:r w:rsidR="00D13126" w:rsidRPr="00314E34">
                <w:rPr>
                  <w:rFonts w:cs="Arial"/>
                </w:rPr>
                <w:t xml:space="preserve"> the name of the </w:t>
              </w:r>
            </w:ins>
            <w:ins w:id="152" w:author="Jeff Wootton" w:date="2025-03-07T12:30:00Z" w16du:dateUtc="2025-03-07T11:30:00Z">
              <w:r w:rsidR="00FF371D" w:rsidRPr="00314E34">
                <w:rPr>
                  <w:rFonts w:cs="Arial"/>
                </w:rPr>
                <w:t>datum</w:t>
              </w:r>
            </w:ins>
            <w:ins w:id="153" w:author="Jeff Wootton" w:date="2025-03-07T12:29:00Z" w16du:dateUtc="2025-03-07T11:29:00Z">
              <w:r w:rsidR="00D13126" w:rsidRPr="00314E34">
                <w:rPr>
                  <w:rFonts w:cs="Arial"/>
                </w:rPr>
                <w:t xml:space="preserve"> as included in the Feature Catalogue</w:t>
              </w:r>
              <w:r w:rsidR="001F7DFB" w:rsidRPr="00314E34">
                <w:rPr>
                  <w:rFonts w:cs="Arial"/>
                </w:rPr>
                <w:t xml:space="preserve">. Added value restriction for the </w:t>
              </w:r>
            </w:ins>
            <w:ins w:id="154" w:author="Jeff Wootton" w:date="2025-03-07T12:30:00Z" w16du:dateUtc="2025-03-07T11:30:00Z">
              <w:r w:rsidR="00FF371D" w:rsidRPr="00314E34">
                <w:rPr>
                  <w:rFonts w:cs="Arial"/>
                </w:rPr>
                <w:t>DTID subfield.</w:t>
              </w:r>
            </w:ins>
          </w:p>
        </w:tc>
        <w:tc>
          <w:tcPr>
            <w:tcW w:w="2126" w:type="dxa"/>
          </w:tcPr>
          <w:p w14:paraId="3DDB484C" w14:textId="00A97F46" w:rsidR="002F7600" w:rsidRPr="00314E34" w:rsidRDefault="002F7600" w:rsidP="002D0A84">
            <w:pPr>
              <w:suppressAutoHyphens/>
              <w:spacing w:before="60" w:after="60"/>
              <w:jc w:val="left"/>
              <w:rPr>
                <w:ins w:id="155" w:author="Jeff Wootton" w:date="2025-03-07T12:28:00Z" w16du:dateUtc="2025-03-07T11:28:00Z"/>
                <w:rFonts w:cs="Arial"/>
                <w:b/>
              </w:rPr>
            </w:pPr>
            <w:ins w:id="156" w:author="Jeff Wootton" w:date="2025-03-07T12:28:00Z" w16du:dateUtc="2025-03-07T11:28:00Z">
              <w:r w:rsidRPr="00314E34">
                <w:rPr>
                  <w:rFonts w:cs="Arial"/>
                  <w:b/>
                </w:rPr>
                <w:t>B-5.1.12</w:t>
              </w:r>
            </w:ins>
          </w:p>
        </w:tc>
      </w:tr>
      <w:tr w:rsidR="008366DD" w:rsidRPr="00314E34" w14:paraId="15C74438" w14:textId="77777777" w:rsidTr="00A572D6">
        <w:trPr>
          <w:cantSplit/>
          <w:jc w:val="center"/>
          <w:ins w:id="157" w:author="Jeff Wootton" w:date="2025-08-14T02:38:00Z"/>
        </w:trPr>
        <w:tc>
          <w:tcPr>
            <w:tcW w:w="7230" w:type="dxa"/>
          </w:tcPr>
          <w:p w14:paraId="75E9053E" w14:textId="16A68819" w:rsidR="008366DD" w:rsidRPr="00314E34" w:rsidRDefault="004C1C03" w:rsidP="00617C8B">
            <w:pPr>
              <w:suppressAutoHyphens/>
              <w:spacing w:before="60" w:after="60"/>
              <w:rPr>
                <w:ins w:id="158" w:author="Jeff Wootton" w:date="2025-08-14T02:38:00Z" w16du:dateUtc="2025-08-14T00:38:00Z"/>
              </w:rPr>
            </w:pPr>
            <w:ins w:id="159" w:author="Jeff Wootton" w:date="2025-08-14T02:38:00Z" w16du:dateUtc="2025-08-14T00:38:00Z">
              <w:r w:rsidRPr="00314E34">
                <w:t xml:space="preserve">Amended subfield comment for </w:t>
              </w:r>
            </w:ins>
            <w:ins w:id="160" w:author="Jeff Wootton" w:date="2025-08-14T02:40:00Z" w16du:dateUtc="2025-08-14T00:40:00Z">
              <w:r w:rsidR="00372D64" w:rsidRPr="00314E34">
                <w:rPr>
                  <w:rFonts w:cs="Arial"/>
                </w:rPr>
                <w:t xml:space="preserve">the </w:t>
              </w:r>
              <w:r w:rsidR="00F45B36">
                <w:rPr>
                  <w:rFonts w:cs="Arial"/>
                </w:rPr>
                <w:t>SMAX</w:t>
              </w:r>
              <w:r w:rsidR="00372D64" w:rsidRPr="00314E34">
                <w:rPr>
                  <w:rFonts w:cs="Arial"/>
                </w:rPr>
                <w:t xml:space="preserve"> subfield of the </w:t>
              </w:r>
              <w:r w:rsidR="00F45B36">
                <w:rPr>
                  <w:rFonts w:cs="Arial"/>
                </w:rPr>
                <w:t>SPAS</w:t>
              </w:r>
              <w:r w:rsidR="00372D64" w:rsidRPr="00314E34">
                <w:rPr>
                  <w:rFonts w:cs="Arial"/>
                </w:rPr>
                <w:t xml:space="preserve"> field</w:t>
              </w:r>
            </w:ins>
            <w:ins w:id="161" w:author="Jeff Wootton" w:date="2025-08-14T02:38:00Z" w16du:dateUtc="2025-08-14T00:38:00Z">
              <w:r w:rsidRPr="00314E34">
                <w:t xml:space="preserve"> to </w:t>
              </w:r>
            </w:ins>
            <w:ins w:id="162" w:author="Jeff Wootton" w:date="2025-08-14T02:40:00Z" w16du:dateUtc="2025-08-14T00:40:00Z">
              <w:r w:rsidR="00F45B36">
                <w:t xml:space="preserve">specify </w:t>
              </w:r>
              <w:r w:rsidR="00417DA6">
                <w:t xml:space="preserve">that a NULL value is </w:t>
              </w:r>
            </w:ins>
            <w:ins w:id="163" w:author="Jeff Wootton" w:date="2025-08-14T02:43:00Z" w16du:dateUtc="2025-08-14T00:43:00Z">
              <w:r w:rsidR="00927579" w:rsidRPr="00314E34">
                <w:rPr>
                  <w:rFonts w:cs="Arial"/>
                </w:rPr>
                <w:t>{2</w:t>
              </w:r>
              <w:r w:rsidR="00927579" w:rsidRPr="00314E34">
                <w:rPr>
                  <w:rFonts w:cs="Arial"/>
                  <w:vertAlign w:val="superscript"/>
                </w:rPr>
                <w:t>32</w:t>
              </w:r>
              <w:r w:rsidR="00927579" w:rsidRPr="00314E34">
                <w:rPr>
                  <w:rFonts w:cs="Arial"/>
                </w:rPr>
                <w:t>-1}</w:t>
              </w:r>
              <w:r w:rsidR="00FB342F">
                <w:rPr>
                  <w:rFonts w:cs="Arial"/>
                </w:rPr>
                <w:t xml:space="preserve"> and not {0}</w:t>
              </w:r>
            </w:ins>
            <w:ins w:id="164" w:author="Jeff Wootton" w:date="2025-08-14T02:38:00Z" w16du:dateUtc="2025-08-14T00:38:00Z">
              <w:r w:rsidRPr="00314E34">
                <w:t>.</w:t>
              </w:r>
            </w:ins>
          </w:p>
        </w:tc>
        <w:tc>
          <w:tcPr>
            <w:tcW w:w="2126" w:type="dxa"/>
          </w:tcPr>
          <w:p w14:paraId="077B06F9" w14:textId="5F12E4D6" w:rsidR="008366DD" w:rsidRPr="004C1C03" w:rsidRDefault="004C1C03" w:rsidP="00C95BA2">
            <w:pPr>
              <w:suppressAutoHyphens/>
              <w:spacing w:before="60" w:after="60"/>
              <w:jc w:val="left"/>
              <w:rPr>
                <w:ins w:id="165" w:author="Jeff Wootton" w:date="2025-08-14T02:38:00Z" w16du:dateUtc="2025-08-14T00:38:00Z"/>
                <w:rFonts w:cs="Arial"/>
                <w:b/>
              </w:rPr>
            </w:pPr>
            <w:ins w:id="166" w:author="Jeff Wootton" w:date="2025-08-14T02:38:00Z" w16du:dateUtc="2025-08-14T00:38:00Z">
              <w:r>
                <w:rPr>
                  <w:rFonts w:cs="Arial"/>
                  <w:b/>
                </w:rPr>
                <w:t>B-5.1.31</w:t>
              </w:r>
            </w:ins>
            <w:ins w:id="167" w:author="Jeff Wootton" w:date="2025-08-14T02:39:00Z" w16du:dateUtc="2025-08-14T00:39:00Z">
              <w:r>
                <w:rPr>
                  <w:rFonts w:cs="Arial"/>
                  <w:bCs/>
                </w:rPr>
                <w:t xml:space="preserve">, </w:t>
              </w:r>
              <w:r>
                <w:rPr>
                  <w:rFonts w:cs="Arial"/>
                  <w:b/>
                </w:rPr>
                <w:t>B-6.1.30</w:t>
              </w:r>
            </w:ins>
          </w:p>
        </w:tc>
      </w:tr>
      <w:tr w:rsidR="00C95BA2" w:rsidRPr="00314E34" w14:paraId="5EA76061" w14:textId="77777777" w:rsidTr="00A572D6">
        <w:trPr>
          <w:cantSplit/>
          <w:jc w:val="center"/>
        </w:trPr>
        <w:tc>
          <w:tcPr>
            <w:tcW w:w="7230" w:type="dxa"/>
          </w:tcPr>
          <w:p w14:paraId="18F3693F" w14:textId="3297DEBD" w:rsidR="00C95BA2" w:rsidRPr="00314E34" w:rsidRDefault="00D84811" w:rsidP="00617C8B">
            <w:pPr>
              <w:suppressAutoHyphens/>
              <w:spacing w:before="60" w:after="60"/>
              <w:rPr>
                <w:rFonts w:cs="Arial"/>
              </w:rPr>
            </w:pPr>
            <w:ins w:id="168" w:author="Jeff Wootton" w:date="2025-03-07T11:09:00Z" w16du:dateUtc="2025-03-07T10:09:00Z">
              <w:r w:rsidRPr="00314E34">
                <w:t>Amend</w:t>
              </w:r>
            </w:ins>
            <w:ins w:id="169" w:author="Jeff Wootton" w:date="2025-03-07T11:18:00Z" w16du:dateUtc="2025-03-07T10:18:00Z">
              <w:r w:rsidR="00507B86" w:rsidRPr="00314E34">
                <w:t>ed</w:t>
              </w:r>
            </w:ins>
            <w:ins w:id="170" w:author="Jeff Wootton" w:date="2025-03-07T11:09:00Z" w16du:dateUtc="2025-03-07T10:09:00Z">
              <w:r w:rsidRPr="00314E34">
                <w:t xml:space="preserve"> subfield comments for COCC-NCOR, SECC-NSEG and CCOC-NCCO to recognise that for a Delete instruction there should be no items present.</w:t>
              </w:r>
            </w:ins>
          </w:p>
        </w:tc>
        <w:tc>
          <w:tcPr>
            <w:tcW w:w="2126" w:type="dxa"/>
          </w:tcPr>
          <w:p w14:paraId="4D194CE2" w14:textId="0B280929" w:rsidR="00C95BA2" w:rsidRPr="00314E34" w:rsidRDefault="00401AA8" w:rsidP="00C95BA2">
            <w:pPr>
              <w:suppressAutoHyphens/>
              <w:spacing w:before="60" w:after="60"/>
              <w:jc w:val="left"/>
              <w:rPr>
                <w:rFonts w:cs="Arial"/>
                <w:b/>
              </w:rPr>
            </w:pPr>
            <w:ins w:id="171" w:author="Jeff Wootton" w:date="2025-03-07T11:09:00Z" w16du:dateUtc="2025-03-07T10:09:00Z">
              <w:r w:rsidRPr="00314E34">
                <w:rPr>
                  <w:rFonts w:cs="Arial"/>
                  <w:b/>
                </w:rPr>
                <w:t>B-6.1.18</w:t>
              </w:r>
            </w:ins>
            <w:ins w:id="172" w:author="Jeff Wootton" w:date="2025-03-07T11:11:00Z" w16du:dateUtc="2025-03-07T10:11:00Z">
              <w:r w:rsidR="00CD3DE3" w:rsidRPr="00314E34">
                <w:rPr>
                  <w:rFonts w:cs="Arial"/>
                  <w:bCs/>
                </w:rPr>
                <w:t xml:space="preserve">, </w:t>
              </w:r>
              <w:r w:rsidR="00CD3DE3" w:rsidRPr="00314E34">
                <w:rPr>
                  <w:rFonts w:cs="Arial"/>
                  <w:b/>
                </w:rPr>
                <w:t>B-6.1.21</w:t>
              </w:r>
              <w:r w:rsidR="00CD3DE3" w:rsidRPr="00314E34">
                <w:rPr>
                  <w:rFonts w:cs="Arial"/>
                  <w:bCs/>
                </w:rPr>
                <w:t xml:space="preserve">, </w:t>
              </w:r>
            </w:ins>
            <w:ins w:id="173" w:author="Jeff Wootton" w:date="2025-03-07T11:17:00Z" w16du:dateUtc="2025-03-07T10:17:00Z">
              <w:r w:rsidR="00767261" w:rsidRPr="00314E34">
                <w:rPr>
                  <w:rFonts w:cs="Arial"/>
                  <w:b/>
                </w:rPr>
                <w:t>B-6.1.2</w:t>
              </w:r>
            </w:ins>
            <w:ins w:id="174" w:author="Jeff Wootton" w:date="2025-03-07T11:18:00Z" w16du:dateUtc="2025-03-07T10:18:00Z">
              <w:r w:rsidR="00767261" w:rsidRPr="00314E34">
                <w:rPr>
                  <w:rFonts w:cs="Arial"/>
                  <w:b/>
                </w:rPr>
                <w:t>4</w:t>
              </w:r>
            </w:ins>
          </w:p>
        </w:tc>
      </w:tr>
      <w:tr w:rsidR="0057150E" w:rsidRPr="00314E34" w14:paraId="387BD8A1" w14:textId="77777777" w:rsidTr="00A572D6">
        <w:trPr>
          <w:cantSplit/>
          <w:jc w:val="center"/>
        </w:trPr>
        <w:tc>
          <w:tcPr>
            <w:tcW w:w="7230" w:type="dxa"/>
          </w:tcPr>
          <w:p w14:paraId="2ABC0CCB" w14:textId="5ACD6256" w:rsidR="0057150E" w:rsidRPr="00314E34" w:rsidRDefault="0057150E" w:rsidP="0057150E">
            <w:pPr>
              <w:suppressAutoHyphens/>
              <w:spacing w:before="60" w:after="60"/>
              <w:rPr>
                <w:rFonts w:cs="Arial"/>
              </w:rPr>
            </w:pPr>
          </w:p>
        </w:tc>
        <w:tc>
          <w:tcPr>
            <w:tcW w:w="2126" w:type="dxa"/>
          </w:tcPr>
          <w:p w14:paraId="0B438617" w14:textId="6E876227" w:rsidR="0057150E" w:rsidRPr="00314E34" w:rsidRDefault="0057150E" w:rsidP="002D0A84">
            <w:pPr>
              <w:suppressAutoHyphens/>
              <w:spacing w:before="60" w:after="60"/>
              <w:jc w:val="left"/>
              <w:rPr>
                <w:rFonts w:cs="Arial"/>
                <w:b/>
              </w:rPr>
            </w:pPr>
          </w:p>
        </w:tc>
      </w:tr>
      <w:tr w:rsidR="0057150E" w:rsidRPr="00314E34" w14:paraId="1708211D" w14:textId="77777777" w:rsidTr="00A572D6">
        <w:trPr>
          <w:cantSplit/>
          <w:jc w:val="center"/>
        </w:trPr>
        <w:tc>
          <w:tcPr>
            <w:tcW w:w="7230" w:type="dxa"/>
          </w:tcPr>
          <w:p w14:paraId="714A2599" w14:textId="4F9AD7BB" w:rsidR="0057150E" w:rsidRPr="00314E34" w:rsidRDefault="0057150E" w:rsidP="0057150E">
            <w:pPr>
              <w:suppressAutoHyphens/>
              <w:spacing w:before="60" w:after="60"/>
              <w:rPr>
                <w:rFonts w:cs="Arial"/>
              </w:rPr>
            </w:pPr>
          </w:p>
        </w:tc>
        <w:tc>
          <w:tcPr>
            <w:tcW w:w="2126" w:type="dxa"/>
          </w:tcPr>
          <w:p w14:paraId="449158CA" w14:textId="144253F0" w:rsidR="0057150E" w:rsidRPr="00314E34" w:rsidRDefault="0057150E" w:rsidP="002D0A84">
            <w:pPr>
              <w:suppressAutoHyphens/>
              <w:spacing w:before="60" w:after="60"/>
              <w:jc w:val="left"/>
              <w:rPr>
                <w:rFonts w:cs="Arial"/>
                <w:b/>
              </w:rPr>
            </w:pPr>
          </w:p>
        </w:tc>
      </w:tr>
      <w:tr w:rsidR="009D1874" w:rsidRPr="00314E34" w:rsidDel="002F7600" w14:paraId="575CDDA5" w14:textId="19D8B32B" w:rsidTr="00A572D6">
        <w:trPr>
          <w:cantSplit/>
          <w:jc w:val="center"/>
          <w:del w:id="175" w:author="Jeff Wootton" w:date="2025-03-07T12:28:00Z"/>
        </w:trPr>
        <w:tc>
          <w:tcPr>
            <w:tcW w:w="7230" w:type="dxa"/>
          </w:tcPr>
          <w:p w14:paraId="01011565" w14:textId="33D3DBBE" w:rsidR="009D1874" w:rsidRPr="00314E34" w:rsidDel="002F7600" w:rsidRDefault="009D1874" w:rsidP="009D1874">
            <w:pPr>
              <w:suppressAutoHyphens/>
              <w:spacing w:before="60" w:after="60"/>
              <w:rPr>
                <w:del w:id="176" w:author="Jeff Wootton" w:date="2025-03-07T12:28:00Z" w16du:dateUtc="2025-03-07T11:28:00Z"/>
                <w:rFonts w:cs="Arial"/>
              </w:rPr>
            </w:pPr>
          </w:p>
        </w:tc>
        <w:tc>
          <w:tcPr>
            <w:tcW w:w="2126" w:type="dxa"/>
          </w:tcPr>
          <w:p w14:paraId="219E778B" w14:textId="61A1DE44" w:rsidR="009D1874" w:rsidRPr="00314E34" w:rsidDel="002F7600" w:rsidRDefault="009D1874" w:rsidP="002D0A84">
            <w:pPr>
              <w:suppressAutoHyphens/>
              <w:spacing w:before="60" w:after="60"/>
              <w:jc w:val="left"/>
              <w:rPr>
                <w:del w:id="177" w:author="Jeff Wootton" w:date="2025-03-07T12:28:00Z" w16du:dateUtc="2025-03-07T11:28:00Z"/>
                <w:rFonts w:cs="Arial"/>
                <w:b/>
              </w:rPr>
            </w:pPr>
          </w:p>
        </w:tc>
      </w:tr>
      <w:tr w:rsidR="002D0A84" w:rsidRPr="00314E34" w:rsidDel="002F7600" w14:paraId="4FDAAEAC" w14:textId="1B553D6A" w:rsidTr="00A572D6">
        <w:trPr>
          <w:cantSplit/>
          <w:jc w:val="center"/>
          <w:del w:id="178" w:author="Jeff Wootton" w:date="2025-03-07T12:28:00Z"/>
        </w:trPr>
        <w:tc>
          <w:tcPr>
            <w:tcW w:w="7230" w:type="dxa"/>
          </w:tcPr>
          <w:p w14:paraId="599A4F4E" w14:textId="295E31A5" w:rsidR="002D0A84" w:rsidRPr="00314E34" w:rsidDel="002F7600" w:rsidRDefault="002D0A84" w:rsidP="002D0A84">
            <w:pPr>
              <w:suppressAutoHyphens/>
              <w:spacing w:before="60" w:after="60"/>
              <w:rPr>
                <w:del w:id="179" w:author="Jeff Wootton" w:date="2025-03-07T12:28:00Z" w16du:dateUtc="2025-03-07T11:28:00Z"/>
                <w:rFonts w:cs="Arial"/>
              </w:rPr>
            </w:pPr>
          </w:p>
        </w:tc>
        <w:tc>
          <w:tcPr>
            <w:tcW w:w="2126" w:type="dxa"/>
          </w:tcPr>
          <w:p w14:paraId="0FE1432C" w14:textId="1DA34330" w:rsidR="002D0A84" w:rsidRPr="00314E34" w:rsidDel="002F7600" w:rsidRDefault="002D0A84" w:rsidP="002D0A84">
            <w:pPr>
              <w:suppressAutoHyphens/>
              <w:spacing w:before="60" w:after="60"/>
              <w:jc w:val="left"/>
              <w:rPr>
                <w:del w:id="180" w:author="Jeff Wootton" w:date="2025-03-07T12:28:00Z" w16du:dateUtc="2025-03-07T11:28:00Z"/>
                <w:rFonts w:cs="Arial"/>
                <w:b/>
              </w:rPr>
            </w:pPr>
          </w:p>
        </w:tc>
      </w:tr>
    </w:tbl>
    <w:p w14:paraId="48E110D5" w14:textId="44975CE0" w:rsidR="008366DD" w:rsidRDefault="008366DD">
      <w:pPr>
        <w:spacing w:after="160" w:line="259" w:lineRule="auto"/>
        <w:jc w:val="left"/>
        <w:rPr>
          <w:ins w:id="181" w:author="Jeff Wootton" w:date="2025-08-14T02:38:00Z" w16du:dateUtc="2025-08-14T00:38:00Z"/>
          <w:rFonts w:ascii="Arial Narrow" w:hAnsi="Arial Narrow"/>
        </w:rPr>
      </w:pPr>
    </w:p>
    <w:p w14:paraId="7DD2CBBF" w14:textId="77777777" w:rsidR="008366DD" w:rsidRDefault="008366DD">
      <w:pPr>
        <w:spacing w:after="160" w:line="259" w:lineRule="auto"/>
        <w:jc w:val="left"/>
        <w:rPr>
          <w:ins w:id="182" w:author="Jeff Wootton" w:date="2025-08-14T02:38:00Z" w16du:dateUtc="2025-08-14T00:38:00Z"/>
          <w:rFonts w:ascii="Arial Narrow" w:hAnsi="Arial Narrow"/>
        </w:rPr>
      </w:pPr>
      <w:ins w:id="183" w:author="Jeff Wootton" w:date="2025-08-14T02:38:00Z" w16du:dateUtc="2025-08-14T00:38:00Z">
        <w:r>
          <w:rPr>
            <w:rFonts w:ascii="Arial Narrow" w:hAnsi="Arial Narrow"/>
          </w:rPr>
          <w:br w:type="page"/>
        </w:r>
      </w:ins>
    </w:p>
    <w:p w14:paraId="5F61C38A" w14:textId="77777777" w:rsidR="00F47195" w:rsidRPr="00314E34" w:rsidDel="00507B86" w:rsidRDefault="00F47195" w:rsidP="00C128E3">
      <w:pPr>
        <w:spacing w:after="0" w:line="240" w:lineRule="auto"/>
        <w:rPr>
          <w:del w:id="184" w:author="Jeff Wootton" w:date="2025-03-07T11:18:00Z" w16du:dateUtc="2025-03-07T10:18:00Z"/>
          <w:rFonts w:ascii="Arial Narrow" w:hAnsi="Arial Narrow"/>
        </w:rPr>
      </w:pPr>
    </w:p>
    <w:p w14:paraId="2D5A1C4B" w14:textId="4E56086C" w:rsidR="00614FE6" w:rsidRPr="00314E34" w:rsidDel="00507B86" w:rsidRDefault="00614FE6" w:rsidP="00614FE6">
      <w:pPr>
        <w:spacing w:line="240" w:lineRule="auto"/>
        <w:rPr>
          <w:del w:id="185" w:author="Jeff Wootton" w:date="2025-03-07T11:18:00Z" w16du:dateUtc="2025-03-07T10:18:00Z"/>
        </w:rPr>
      </w:pPr>
    </w:p>
    <w:p w14:paraId="18ADBCE5" w14:textId="1E306FD5" w:rsidR="00614FE6" w:rsidRPr="00314E34" w:rsidDel="00507B86" w:rsidRDefault="00614FE6" w:rsidP="00C128E3">
      <w:pPr>
        <w:spacing w:after="0" w:line="240" w:lineRule="auto"/>
        <w:rPr>
          <w:del w:id="186" w:author="Jeff Wootton" w:date="2025-03-07T11:18:00Z" w16du:dateUtc="2025-03-07T10:18:00Z"/>
          <w:rFonts w:ascii="Arial Narrow" w:hAnsi="Arial Narrow"/>
        </w:rPr>
      </w:pPr>
    </w:p>
    <w:p w14:paraId="607F380A" w14:textId="433F10F3" w:rsidR="00614FE6" w:rsidRPr="00314E34" w:rsidDel="00507B86" w:rsidRDefault="00614FE6" w:rsidP="00C128E3">
      <w:pPr>
        <w:spacing w:after="0" w:line="240" w:lineRule="auto"/>
        <w:rPr>
          <w:del w:id="187" w:author="Jeff Wootton" w:date="2025-03-07T11:18:00Z" w16du:dateUtc="2025-03-07T10:18:00Z"/>
          <w:rFonts w:ascii="Arial Narrow" w:hAnsi="Arial Narrow"/>
        </w:rPr>
      </w:pPr>
    </w:p>
    <w:p w14:paraId="32728DED" w14:textId="4F36B72E" w:rsidR="004A50CC" w:rsidRPr="00314E34" w:rsidRDefault="004A50CC">
      <w:pPr>
        <w:spacing w:after="160" w:line="259" w:lineRule="auto"/>
        <w:jc w:val="left"/>
        <w:rPr>
          <w:rFonts w:cs="Arial"/>
          <w:color w:val="0000FF"/>
        </w:rPr>
      </w:pPr>
      <w:del w:id="188" w:author="Jeff Wootton" w:date="2025-08-13T04:31:00Z" w16du:dateUtc="2025-08-13T02:31:00Z">
        <w:r w:rsidRPr="00314E34" w:rsidDel="00E8327B">
          <w:rPr>
            <w:rFonts w:cs="Arial"/>
            <w:color w:val="0000FF"/>
          </w:rPr>
          <w:br w:type="page"/>
        </w:r>
      </w:del>
    </w:p>
    <w:p w14:paraId="2AFF554F" w14:textId="77777777" w:rsidR="004A50CC" w:rsidRPr="00314E34" w:rsidRDefault="004A50CC" w:rsidP="004A50CC">
      <w:pPr>
        <w:spacing w:line="240" w:lineRule="auto"/>
      </w:pPr>
      <w:bookmarkStart w:id="189" w:name="_Hlk185319992"/>
    </w:p>
    <w:p w14:paraId="20788E18" w14:textId="77777777" w:rsidR="004A50CC" w:rsidRPr="00314E34" w:rsidRDefault="004A50CC" w:rsidP="004A50CC">
      <w:pPr>
        <w:spacing w:line="240" w:lineRule="auto"/>
      </w:pPr>
    </w:p>
    <w:p w14:paraId="4BEFF2C1" w14:textId="77777777" w:rsidR="004A50CC" w:rsidRPr="00314E34" w:rsidRDefault="004A50CC" w:rsidP="004A50CC">
      <w:pPr>
        <w:spacing w:line="240" w:lineRule="auto"/>
      </w:pPr>
    </w:p>
    <w:p w14:paraId="4F40AD41" w14:textId="77777777" w:rsidR="004A50CC" w:rsidRPr="00314E34" w:rsidRDefault="004A50CC" w:rsidP="004A50CC">
      <w:pPr>
        <w:spacing w:line="240" w:lineRule="auto"/>
      </w:pPr>
    </w:p>
    <w:p w14:paraId="7F4379F7" w14:textId="77777777" w:rsidR="004A50CC" w:rsidRPr="00314E34" w:rsidRDefault="004A50CC" w:rsidP="004A50CC">
      <w:pPr>
        <w:spacing w:line="240" w:lineRule="auto"/>
      </w:pPr>
    </w:p>
    <w:p w14:paraId="5AAAF363" w14:textId="77777777" w:rsidR="004A50CC" w:rsidRPr="00314E34" w:rsidRDefault="004A50CC" w:rsidP="004A50CC">
      <w:pPr>
        <w:spacing w:line="240" w:lineRule="auto"/>
      </w:pPr>
    </w:p>
    <w:p w14:paraId="6B480424" w14:textId="77777777" w:rsidR="004A50CC" w:rsidRPr="00314E34" w:rsidRDefault="004A50CC" w:rsidP="004A50CC">
      <w:pPr>
        <w:spacing w:line="240" w:lineRule="auto"/>
      </w:pPr>
    </w:p>
    <w:p w14:paraId="44D3B77D" w14:textId="77777777" w:rsidR="004A50CC" w:rsidRPr="00314E34" w:rsidRDefault="004A50CC" w:rsidP="004A50CC">
      <w:pPr>
        <w:spacing w:line="240" w:lineRule="auto"/>
      </w:pPr>
    </w:p>
    <w:p w14:paraId="09330B28" w14:textId="77777777" w:rsidR="004A50CC" w:rsidRPr="00314E34" w:rsidRDefault="004A50CC" w:rsidP="004A50CC">
      <w:pPr>
        <w:spacing w:line="240" w:lineRule="auto"/>
      </w:pPr>
    </w:p>
    <w:p w14:paraId="063FC1B8" w14:textId="77777777" w:rsidR="004A50CC" w:rsidRPr="00314E34" w:rsidRDefault="004A50CC" w:rsidP="004A50CC">
      <w:pPr>
        <w:spacing w:after="0" w:line="240" w:lineRule="auto"/>
      </w:pPr>
    </w:p>
    <w:p w14:paraId="56F76E8F" w14:textId="77777777" w:rsidR="004A50CC" w:rsidRPr="00314E34" w:rsidRDefault="004A50CC" w:rsidP="004A50CC">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314E34">
        <w:rPr>
          <w:rFonts w:eastAsia="Times New Roman"/>
          <w:sz w:val="22"/>
          <w:lang w:eastAsia="en-GB"/>
        </w:rPr>
        <w:tab/>
        <w:t>Page intentionally left blank</w:t>
      </w:r>
    </w:p>
    <w:p w14:paraId="6D593F0F" w14:textId="77777777" w:rsidR="004A50CC" w:rsidRPr="00314E34" w:rsidRDefault="004A50CC" w:rsidP="004A50CC">
      <w:pPr>
        <w:spacing w:after="0" w:line="240" w:lineRule="auto"/>
      </w:pPr>
    </w:p>
    <w:bookmarkEnd w:id="189"/>
    <w:p w14:paraId="2F42BFA7" w14:textId="77777777" w:rsidR="00E73EDF" w:rsidRPr="00314E34" w:rsidRDefault="00E73EDF" w:rsidP="00C128E3">
      <w:pPr>
        <w:spacing w:after="0" w:line="240" w:lineRule="auto"/>
        <w:jc w:val="left"/>
        <w:rPr>
          <w:rFonts w:cs="Arial"/>
          <w:color w:val="0000FF"/>
        </w:rPr>
      </w:pPr>
    </w:p>
    <w:p w14:paraId="6FBB834E" w14:textId="77777777" w:rsidR="00E73EDF" w:rsidRPr="00314E34"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314E34" w:rsidRDefault="00E73EDF" w:rsidP="00C128E3">
      <w:pPr>
        <w:spacing w:after="0" w:line="240" w:lineRule="auto"/>
        <w:sectPr w:rsidR="00E73EDF" w:rsidRPr="00314E34"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Pr="00314E34" w:rsidRDefault="007653F1" w:rsidP="00C128E3">
      <w:pPr>
        <w:pStyle w:val="Heading1"/>
        <w:numPr>
          <w:ilvl w:val="0"/>
          <w:numId w:val="0"/>
        </w:numPr>
        <w:spacing w:before="120" w:after="200" w:line="240" w:lineRule="auto"/>
        <w:ind w:left="432" w:hanging="432"/>
      </w:pPr>
      <w:bookmarkStart w:id="204" w:name="_Toc439685217"/>
      <w:bookmarkStart w:id="205" w:name="_Toc175558561"/>
      <w:bookmarkStart w:id="206" w:name="_Toc225065129"/>
      <w:bookmarkStart w:id="207" w:name="_Toc225648272"/>
      <w:r w:rsidRPr="00314E34">
        <w:lastRenderedPageBreak/>
        <w:t>Introduction</w:t>
      </w:r>
      <w:bookmarkEnd w:id="204"/>
      <w:bookmarkEnd w:id="205"/>
    </w:p>
    <w:p w14:paraId="2DF1EA82" w14:textId="34DD0BF3" w:rsidR="00E73EDF" w:rsidRPr="00314E34" w:rsidRDefault="007653F1" w:rsidP="00C128E3">
      <w:pPr>
        <w:spacing w:after="120" w:line="240" w:lineRule="auto"/>
      </w:pPr>
      <w:r w:rsidRPr="00314E34">
        <w:t>S-101 is the Electronic Navigational Chart</w:t>
      </w:r>
      <w:r w:rsidR="002807D2" w:rsidRPr="00314E34">
        <w:t xml:space="preserve"> (ENC)</w:t>
      </w:r>
      <w:r w:rsidRPr="00314E34">
        <w:t xml:space="preserve"> Product Specification, produced by the Internatio</w:t>
      </w:r>
      <w:r w:rsidR="002807D2" w:rsidRPr="00314E34">
        <w:t xml:space="preserve">nal Hydrographic Organization. </w:t>
      </w:r>
      <w:r w:rsidRPr="00314E34">
        <w:t xml:space="preserve">S-101 is designed to allow content, content definition (Feature Catalogues) and presentation (Portrayal Catalogues) to be updateable </w:t>
      </w:r>
      <w:r w:rsidR="006045A1" w:rsidRPr="00314E34">
        <w:t>as “Plug and Play”</w:t>
      </w:r>
      <w:r w:rsidRPr="00314E34">
        <w:t xml:space="preserve"> system implementations.  </w:t>
      </w:r>
    </w:p>
    <w:p w14:paraId="34BE4D2D" w14:textId="1F20393A" w:rsidR="00E73EDF" w:rsidRPr="00314E34" w:rsidRDefault="007653F1" w:rsidP="00C128E3">
      <w:pPr>
        <w:spacing w:after="120" w:line="240" w:lineRule="auto"/>
      </w:pPr>
      <w:r w:rsidRPr="00314E34">
        <w:t>Based on the IHO Universal Hydrographic Data Model S-100, S-101 includes all the necessary components for both Hydrographic Offices to produce Electronic Navigational Charts (ENCs)</w:t>
      </w:r>
      <w:r w:rsidR="000E5D87" w:rsidRPr="00314E34">
        <w:t>;</w:t>
      </w:r>
      <w:r w:rsidRPr="00314E34">
        <w:t xml:space="preserve"> and </w:t>
      </w:r>
      <w:r w:rsidR="008F1419" w:rsidRPr="00314E34">
        <w:t xml:space="preserve">marine navigation systems (principally </w:t>
      </w:r>
      <w:r w:rsidRPr="00314E34">
        <w:t>Electronic Chart Display and Information Systems (ECDIS)</w:t>
      </w:r>
      <w:r w:rsidR="008F1419" w:rsidRPr="00314E34">
        <w:t>)</w:t>
      </w:r>
      <w:r w:rsidRPr="00314E34">
        <w:t xml:space="preserve"> to be able to ing</w:t>
      </w:r>
      <w:r w:rsidR="002807D2" w:rsidRPr="00314E34">
        <w:t xml:space="preserve">est and properly display them. </w:t>
      </w:r>
      <w:r w:rsidRPr="00314E34">
        <w:t xml:space="preserve">This Product Specification is designed to be flexible with the introduction of </w:t>
      </w:r>
      <w:r w:rsidR="00C240A3" w:rsidRPr="00314E34">
        <w:t>machine-readable</w:t>
      </w:r>
      <w:r w:rsidRPr="00314E34">
        <w:t xml:space="preserve"> Feature and Portrayal Catalogues that will allow for managed change; and will enable the introduction of new navigationally significant features and their portrayal using a “just in time” methodology.</w:t>
      </w:r>
    </w:p>
    <w:p w14:paraId="03A389EC" w14:textId="77777777" w:rsidR="00E73EDF" w:rsidRPr="00314E34" w:rsidRDefault="007653F1" w:rsidP="00C128E3">
      <w:pPr>
        <w:pStyle w:val="Heading1"/>
        <w:tabs>
          <w:tab w:val="clear" w:pos="400"/>
          <w:tab w:val="clear" w:pos="560"/>
          <w:tab w:val="left" w:pos="567"/>
        </w:tabs>
        <w:spacing w:before="120" w:after="200" w:line="240" w:lineRule="auto"/>
        <w:ind w:left="567" w:hanging="567"/>
      </w:pPr>
      <w:r w:rsidRPr="00314E34">
        <w:br w:type="page"/>
      </w:r>
      <w:bookmarkStart w:id="208" w:name="_Toc439685218"/>
      <w:bookmarkStart w:id="209" w:name="_Toc175558562"/>
      <w:r w:rsidRPr="00314E34">
        <w:lastRenderedPageBreak/>
        <w:t>Overview</w:t>
      </w:r>
      <w:bookmarkEnd w:id="206"/>
      <w:bookmarkEnd w:id="207"/>
      <w:bookmarkEnd w:id="208"/>
      <w:bookmarkEnd w:id="209"/>
    </w:p>
    <w:p w14:paraId="33EEDCA8" w14:textId="77777777" w:rsidR="00E73EDF" w:rsidRPr="00314E34" w:rsidRDefault="007653F1" w:rsidP="00C128E3">
      <w:pPr>
        <w:pStyle w:val="Heading2"/>
        <w:tabs>
          <w:tab w:val="clear" w:pos="540"/>
          <w:tab w:val="clear" w:pos="700"/>
          <w:tab w:val="left" w:pos="709"/>
        </w:tabs>
        <w:spacing w:before="120" w:after="200" w:line="240" w:lineRule="auto"/>
        <w:ind w:left="709" w:hanging="709"/>
      </w:pPr>
      <w:r w:rsidRPr="00314E34">
        <w:t xml:space="preserve"> </w:t>
      </w:r>
      <w:bookmarkStart w:id="210" w:name="_Toc439685219"/>
      <w:bookmarkStart w:id="211" w:name="_Toc175558563"/>
      <w:r w:rsidRPr="00314E34">
        <w:t>Scope</w:t>
      </w:r>
      <w:bookmarkEnd w:id="210"/>
      <w:bookmarkEnd w:id="211"/>
    </w:p>
    <w:p w14:paraId="6D93DC2A" w14:textId="467B6ADA" w:rsidR="00E73EDF" w:rsidRPr="00314E34" w:rsidRDefault="007653F1" w:rsidP="00C128E3">
      <w:pPr>
        <w:spacing w:after="120" w:line="240" w:lineRule="auto"/>
      </w:pPr>
      <w:r w:rsidRPr="00314E34">
        <w:t xml:space="preserve">This document describes an S-100 compliant </w:t>
      </w:r>
      <w:r w:rsidR="002807D2" w:rsidRPr="00314E34">
        <w:t>P</w:t>
      </w:r>
      <w:r w:rsidRPr="00314E34">
        <w:t xml:space="preserve">roduct </w:t>
      </w:r>
      <w:r w:rsidR="002807D2" w:rsidRPr="00314E34">
        <w:t>S</w:t>
      </w:r>
      <w:r w:rsidRPr="00314E34">
        <w:t xml:space="preserve">pecification for Electronic Navigational Charts, which will form the base navigation layer for an S-100 based </w:t>
      </w:r>
      <w:r w:rsidR="008F1419" w:rsidRPr="00314E34">
        <w:t xml:space="preserve">marine navigation </w:t>
      </w:r>
      <w:r w:rsidRPr="00314E34">
        <w:t>system. It specifies the content, structure, and metadata needed for creating a fully compliant S-101 ENC and for its por</w:t>
      </w:r>
      <w:r w:rsidR="002807D2" w:rsidRPr="00314E34">
        <w:t xml:space="preserve">trayal within an S-100 system. </w:t>
      </w:r>
      <w:r w:rsidRPr="00314E34">
        <w:t xml:space="preserve">This </w:t>
      </w:r>
      <w:r w:rsidR="002807D2" w:rsidRPr="00314E34">
        <w:t>P</w:t>
      </w:r>
      <w:r w:rsidRPr="00314E34">
        <w:t xml:space="preserve">roduct </w:t>
      </w:r>
      <w:r w:rsidR="002807D2" w:rsidRPr="00314E34">
        <w:t>S</w:t>
      </w:r>
      <w:r w:rsidRPr="00314E34">
        <w:t xml:space="preserve">pecification includes the content model, the encoding, the </w:t>
      </w:r>
      <w:r w:rsidR="002807D2" w:rsidRPr="00314E34">
        <w:t>F</w:t>
      </w:r>
      <w:r w:rsidRPr="00314E34">
        <w:t xml:space="preserve">eature </w:t>
      </w:r>
      <w:r w:rsidR="002807D2" w:rsidRPr="00314E34">
        <w:t>C</w:t>
      </w:r>
      <w:r w:rsidRPr="00314E34">
        <w:t xml:space="preserve">atalogue, </w:t>
      </w:r>
      <w:r w:rsidR="002807D2" w:rsidRPr="00314E34">
        <w:t>P</w:t>
      </w:r>
      <w:r w:rsidRPr="00314E34">
        <w:t xml:space="preserve">ortrayal </w:t>
      </w:r>
      <w:r w:rsidR="002807D2" w:rsidRPr="00314E34">
        <w:t>C</w:t>
      </w:r>
      <w:r w:rsidRPr="00314E34">
        <w:t>atalogue, metadata, and implementa</w:t>
      </w:r>
      <w:r w:rsidR="002807D2" w:rsidRPr="00314E34">
        <w:t>tion guidance for developers.</w:t>
      </w:r>
    </w:p>
    <w:p w14:paraId="7B2E682C" w14:textId="77777777" w:rsidR="002807D2" w:rsidRPr="00314E34" w:rsidRDefault="002807D2" w:rsidP="00C128E3">
      <w:pPr>
        <w:spacing w:after="120" w:line="240" w:lineRule="auto"/>
      </w:pPr>
    </w:p>
    <w:p w14:paraId="5C722DDE" w14:textId="77777777" w:rsidR="00E73EDF" w:rsidRPr="00314E34" w:rsidRDefault="007653F1" w:rsidP="00C128E3">
      <w:pPr>
        <w:pStyle w:val="Heading2"/>
        <w:tabs>
          <w:tab w:val="clear" w:pos="540"/>
          <w:tab w:val="clear" w:pos="700"/>
          <w:tab w:val="left" w:pos="709"/>
        </w:tabs>
        <w:spacing w:before="120" w:after="200" w:line="240" w:lineRule="auto"/>
        <w:ind w:left="709" w:hanging="709"/>
        <w:rPr>
          <w:lang w:eastAsia="en-GB"/>
        </w:rPr>
      </w:pPr>
      <w:bookmarkStart w:id="212" w:name="_Toc439685220"/>
      <w:bookmarkStart w:id="213" w:name="_Toc175558564"/>
      <w:r w:rsidRPr="00314E34">
        <w:rPr>
          <w:lang w:eastAsia="en-GB"/>
        </w:rPr>
        <w:t>References</w:t>
      </w:r>
      <w:bookmarkEnd w:id="212"/>
      <w:bookmarkEnd w:id="213"/>
    </w:p>
    <w:p w14:paraId="33FB8710" w14:textId="7CEFC452" w:rsidR="003950BA" w:rsidRPr="00314E34" w:rsidRDefault="000509A8" w:rsidP="00C128E3">
      <w:pPr>
        <w:spacing w:after="120" w:line="240" w:lineRule="auto"/>
        <w:ind w:left="1985" w:hanging="1985"/>
        <w:rPr>
          <w:lang w:eastAsia="en-GB"/>
        </w:rPr>
      </w:pPr>
      <w:r w:rsidRPr="00314E34">
        <w:rPr>
          <w:lang w:eastAsia="en-GB"/>
        </w:rPr>
        <w:t>S-52</w:t>
      </w:r>
      <w:r w:rsidRPr="00314E34">
        <w:rPr>
          <w:lang w:eastAsia="en-GB"/>
        </w:rPr>
        <w:tab/>
      </w:r>
      <w:r w:rsidR="003950BA" w:rsidRPr="00314E34">
        <w:rPr>
          <w:i/>
          <w:lang w:eastAsia="en-GB"/>
        </w:rPr>
        <w:t>IHO Specifications for Chart Content and Display Aspects of ECDIS</w:t>
      </w:r>
      <w:r w:rsidR="003950BA" w:rsidRPr="00314E34">
        <w:rPr>
          <w:lang w:eastAsia="en-GB"/>
        </w:rPr>
        <w:t>, Edition 6.</w:t>
      </w:r>
      <w:r w:rsidR="00A859D1" w:rsidRPr="00314E34">
        <w:rPr>
          <w:lang w:eastAsia="en-GB"/>
        </w:rPr>
        <w:t>1(.1) – October 2014, with Clarifications up to June 2015</w:t>
      </w:r>
    </w:p>
    <w:p w14:paraId="23568C2B" w14:textId="28F58A35" w:rsidR="00E73EDF" w:rsidRPr="00314E34" w:rsidRDefault="000509A8" w:rsidP="00C128E3">
      <w:pPr>
        <w:spacing w:after="120" w:line="240" w:lineRule="auto"/>
        <w:ind w:left="1985" w:hanging="1985"/>
        <w:rPr>
          <w:lang w:eastAsia="en-GB"/>
        </w:rPr>
      </w:pPr>
      <w:r w:rsidRPr="00314E34">
        <w:rPr>
          <w:lang w:eastAsia="en-GB"/>
        </w:rPr>
        <w:t>S-100</w:t>
      </w:r>
      <w:r w:rsidRPr="00314E34">
        <w:rPr>
          <w:lang w:eastAsia="en-GB"/>
        </w:rPr>
        <w:tab/>
      </w:r>
      <w:r w:rsidR="007653F1" w:rsidRPr="00314E34">
        <w:rPr>
          <w:i/>
          <w:lang w:eastAsia="en-GB"/>
        </w:rPr>
        <w:t>IHO Universal Hydrographic Data Model</w:t>
      </w:r>
      <w:r w:rsidR="003950BA" w:rsidRPr="00314E34">
        <w:rPr>
          <w:lang w:eastAsia="en-GB"/>
        </w:rPr>
        <w:t xml:space="preserve">, Edition </w:t>
      </w:r>
      <w:r w:rsidR="00A3264E" w:rsidRPr="00314E34">
        <w:rPr>
          <w:lang w:eastAsia="en-GB"/>
        </w:rPr>
        <w:t>5</w:t>
      </w:r>
      <w:r w:rsidR="003950BA" w:rsidRPr="00314E34">
        <w:rPr>
          <w:lang w:eastAsia="en-GB"/>
        </w:rPr>
        <w:t>.</w:t>
      </w:r>
      <w:r w:rsidR="002D5404" w:rsidRPr="00314E34">
        <w:rPr>
          <w:lang w:eastAsia="en-GB"/>
        </w:rPr>
        <w:t>2</w:t>
      </w:r>
      <w:r w:rsidR="003950BA" w:rsidRPr="00314E34">
        <w:rPr>
          <w:lang w:eastAsia="en-GB"/>
        </w:rPr>
        <w:t>.0</w:t>
      </w:r>
      <w:ins w:id="214" w:author="Jeff Wootton" w:date="2025-05-15T08:36:00Z" w16du:dateUtc="2025-05-15T06:36:00Z">
        <w:r w:rsidR="00944077">
          <w:rPr>
            <w:lang w:eastAsia="en-GB"/>
          </w:rPr>
          <w:t xml:space="preserve"> – June 2024</w:t>
        </w:r>
      </w:ins>
    </w:p>
    <w:p w14:paraId="75B6EC12" w14:textId="38BB5342" w:rsidR="00124F1B" w:rsidRPr="00314E34" w:rsidRDefault="00124F1B" w:rsidP="00C128E3">
      <w:pPr>
        <w:spacing w:after="120" w:line="240" w:lineRule="auto"/>
        <w:ind w:left="1985" w:hanging="1985"/>
        <w:rPr>
          <w:lang w:eastAsia="en-GB"/>
        </w:rPr>
      </w:pPr>
      <w:r w:rsidRPr="00314E34">
        <w:rPr>
          <w:lang w:eastAsia="en-GB"/>
        </w:rPr>
        <w:t>ISO 639-2/T</w:t>
      </w:r>
      <w:r w:rsidRPr="00314E34">
        <w:rPr>
          <w:lang w:eastAsia="en-GB"/>
        </w:rPr>
        <w:tab/>
      </w:r>
      <w:r w:rsidRPr="00314E34">
        <w:rPr>
          <w:i/>
          <w:lang w:eastAsia="en-GB"/>
        </w:rPr>
        <w:t>Codes for the representation of names of languages – Part 2: Alpha-3 code</w:t>
      </w:r>
    </w:p>
    <w:p w14:paraId="1C0F9367" w14:textId="3C2DF27F" w:rsidR="00AC02B9" w:rsidRPr="00314E34" w:rsidRDefault="00AC02B9" w:rsidP="00C128E3">
      <w:pPr>
        <w:spacing w:after="120" w:line="240" w:lineRule="auto"/>
        <w:ind w:left="1985" w:hanging="1985"/>
        <w:rPr>
          <w:lang w:eastAsia="en-GB"/>
        </w:rPr>
      </w:pPr>
      <w:r w:rsidRPr="00314E34">
        <w:rPr>
          <w:lang w:eastAsia="en-GB"/>
        </w:rPr>
        <w:t>ISO 3166</w:t>
      </w:r>
      <w:r w:rsidR="00227504" w:rsidRPr="00314E34">
        <w:rPr>
          <w:lang w:eastAsia="en-GB"/>
        </w:rPr>
        <w:t>-1</w:t>
      </w:r>
      <w:r w:rsidRPr="00314E34">
        <w:rPr>
          <w:lang w:eastAsia="en-GB"/>
        </w:rPr>
        <w:tab/>
      </w:r>
      <w:r w:rsidR="00227504" w:rsidRPr="00314E34">
        <w:rPr>
          <w:i/>
          <w:lang w:eastAsia="en-GB"/>
        </w:rPr>
        <w:t xml:space="preserve">Codes for the Representation of Names of Countries and their Subdivisions – Part 1: </w:t>
      </w:r>
      <w:r w:rsidRPr="00314E34">
        <w:rPr>
          <w:i/>
          <w:iCs/>
          <w:lang w:eastAsia="en-GB"/>
        </w:rPr>
        <w:t>Country Codes</w:t>
      </w:r>
    </w:p>
    <w:p w14:paraId="7ADBA715" w14:textId="208AE854" w:rsidR="00AC02B9" w:rsidRPr="00314E34" w:rsidRDefault="00AC02B9" w:rsidP="00C128E3">
      <w:pPr>
        <w:spacing w:after="120" w:line="240" w:lineRule="auto"/>
        <w:ind w:left="1985" w:hanging="1985"/>
        <w:rPr>
          <w:i/>
          <w:iCs/>
          <w:lang w:eastAsia="en-GB"/>
        </w:rPr>
      </w:pPr>
      <w:r w:rsidRPr="00314E34">
        <w:rPr>
          <w:lang w:eastAsia="en-GB"/>
        </w:rPr>
        <w:t>ISO/IEC 8211:1994</w:t>
      </w:r>
      <w:r w:rsidRPr="00314E34">
        <w:rPr>
          <w:lang w:eastAsia="en-GB"/>
        </w:rPr>
        <w:tab/>
      </w:r>
      <w:r w:rsidRPr="00314E34">
        <w:rPr>
          <w:i/>
          <w:iCs/>
          <w:lang w:eastAsia="en-GB"/>
        </w:rPr>
        <w:t>Specification for a Data Descriptive File for Information Interchange Structure Implementations</w:t>
      </w:r>
    </w:p>
    <w:p w14:paraId="26D6843B" w14:textId="3214CC88" w:rsidR="003950BA" w:rsidRPr="00314E34" w:rsidRDefault="000509A8" w:rsidP="00C128E3">
      <w:pPr>
        <w:spacing w:after="120" w:line="240" w:lineRule="auto"/>
        <w:ind w:left="1985" w:hanging="1985"/>
        <w:rPr>
          <w:iCs/>
          <w:lang w:eastAsia="en-GB"/>
        </w:rPr>
      </w:pPr>
      <w:r w:rsidRPr="00314E34">
        <w:rPr>
          <w:lang w:eastAsia="en-GB"/>
        </w:rPr>
        <w:t>ISO 8601:2004</w:t>
      </w:r>
      <w:r w:rsidRPr="00314E34">
        <w:rPr>
          <w:lang w:eastAsia="en-GB"/>
        </w:rPr>
        <w:tab/>
      </w:r>
      <w:r w:rsidR="003950BA" w:rsidRPr="00314E34">
        <w:rPr>
          <w:i/>
          <w:iCs/>
          <w:lang w:eastAsia="en-GB"/>
        </w:rPr>
        <w:t xml:space="preserve">Data Elements and Interchange Formats </w:t>
      </w:r>
      <w:r w:rsidR="00BE011E" w:rsidRPr="00314E34">
        <w:rPr>
          <w:i/>
          <w:iCs/>
          <w:lang w:eastAsia="en-GB"/>
        </w:rPr>
        <w:t>–</w:t>
      </w:r>
      <w:r w:rsidR="003950BA" w:rsidRPr="00314E34">
        <w:rPr>
          <w:i/>
          <w:iCs/>
          <w:lang w:eastAsia="en-GB"/>
        </w:rPr>
        <w:t xml:space="preserve"> Information Interchange </w:t>
      </w:r>
      <w:r w:rsidR="00BE011E" w:rsidRPr="00314E34">
        <w:rPr>
          <w:i/>
          <w:iCs/>
          <w:lang w:eastAsia="en-GB"/>
        </w:rPr>
        <w:t>–</w:t>
      </w:r>
      <w:r w:rsidR="003950BA" w:rsidRPr="00314E34">
        <w:rPr>
          <w:i/>
          <w:iCs/>
          <w:lang w:eastAsia="en-GB"/>
        </w:rPr>
        <w:t xml:space="preserve"> Representation of Dates and Times</w:t>
      </w:r>
    </w:p>
    <w:p w14:paraId="75A70F52" w14:textId="77777777" w:rsidR="00B76E48" w:rsidRPr="00314E34" w:rsidRDefault="00B76E48" w:rsidP="00C128E3">
      <w:pPr>
        <w:spacing w:after="120" w:line="240" w:lineRule="auto"/>
        <w:ind w:left="1985" w:hanging="1985"/>
        <w:rPr>
          <w:iCs/>
          <w:lang w:eastAsia="en-GB"/>
        </w:rPr>
      </w:pPr>
      <w:r w:rsidRPr="00314E34">
        <w:rPr>
          <w:lang w:eastAsia="en-GB"/>
        </w:rPr>
        <w:t>ISO 19101:2003</w:t>
      </w:r>
      <w:r w:rsidRPr="00314E34">
        <w:rPr>
          <w:lang w:eastAsia="en-GB"/>
        </w:rPr>
        <w:tab/>
      </w:r>
      <w:r w:rsidRPr="00314E34">
        <w:rPr>
          <w:i/>
          <w:iCs/>
          <w:lang w:eastAsia="en-GB"/>
        </w:rPr>
        <w:t>Geographic Information – Reference Model</w:t>
      </w:r>
    </w:p>
    <w:p w14:paraId="79811438" w14:textId="2D6E2478" w:rsidR="00AC02B9" w:rsidRPr="00314E34" w:rsidRDefault="00AC02B9" w:rsidP="00C128E3">
      <w:pPr>
        <w:spacing w:after="120" w:line="240" w:lineRule="auto"/>
        <w:ind w:left="1985" w:hanging="1985"/>
        <w:rPr>
          <w:iCs/>
          <w:lang w:eastAsia="en-GB"/>
        </w:rPr>
      </w:pPr>
      <w:r w:rsidRPr="00314E34">
        <w:rPr>
          <w:lang w:eastAsia="en-GB"/>
        </w:rPr>
        <w:t>ISO 19103:2005</w:t>
      </w:r>
      <w:r w:rsidRPr="00314E34">
        <w:rPr>
          <w:lang w:eastAsia="en-GB"/>
        </w:rPr>
        <w:tab/>
      </w:r>
      <w:r w:rsidRPr="00314E34">
        <w:rPr>
          <w:i/>
          <w:iCs/>
          <w:lang w:eastAsia="en-GB"/>
        </w:rPr>
        <w:t xml:space="preserve">Geographic Information </w:t>
      </w:r>
      <w:r w:rsidR="00BE011E" w:rsidRPr="00314E34">
        <w:rPr>
          <w:i/>
          <w:iCs/>
          <w:lang w:eastAsia="en-GB"/>
        </w:rPr>
        <w:t>–</w:t>
      </w:r>
      <w:r w:rsidRPr="00314E34">
        <w:rPr>
          <w:i/>
          <w:iCs/>
          <w:lang w:eastAsia="en-GB"/>
        </w:rPr>
        <w:t xml:space="preserve"> Conceptual Schema Language</w:t>
      </w:r>
    </w:p>
    <w:p w14:paraId="4B8FA8B0" w14:textId="77777777" w:rsidR="00B76E48" w:rsidRPr="00314E34" w:rsidRDefault="00B76E48" w:rsidP="00C128E3">
      <w:pPr>
        <w:spacing w:after="120" w:line="240" w:lineRule="auto"/>
        <w:ind w:left="1985" w:hanging="1985"/>
        <w:rPr>
          <w:iCs/>
          <w:lang w:eastAsia="en-GB"/>
        </w:rPr>
      </w:pPr>
      <w:r w:rsidRPr="00314E34">
        <w:rPr>
          <w:lang w:eastAsia="en-GB"/>
        </w:rPr>
        <w:t>ISO 19103-2:2005</w:t>
      </w:r>
      <w:r w:rsidRPr="00314E34">
        <w:rPr>
          <w:lang w:eastAsia="en-GB"/>
        </w:rPr>
        <w:tab/>
      </w:r>
      <w:r w:rsidRPr="00314E34">
        <w:rPr>
          <w:i/>
          <w:iCs/>
          <w:lang w:eastAsia="en-GB"/>
        </w:rPr>
        <w:t>Geographic Information – Conceptual Schema Language – Part 2</w:t>
      </w:r>
    </w:p>
    <w:p w14:paraId="2C0BC927" w14:textId="77777777" w:rsidR="00B76E48" w:rsidRPr="00314E34" w:rsidRDefault="00B76E48" w:rsidP="00C128E3">
      <w:pPr>
        <w:spacing w:after="120" w:line="240" w:lineRule="auto"/>
        <w:ind w:left="1985" w:hanging="1985"/>
        <w:rPr>
          <w:iCs/>
          <w:lang w:eastAsia="en-GB"/>
        </w:rPr>
      </w:pPr>
      <w:r w:rsidRPr="00314E34">
        <w:rPr>
          <w:lang w:eastAsia="en-GB"/>
        </w:rPr>
        <w:t>ISO 19105:2000</w:t>
      </w:r>
      <w:r w:rsidRPr="00314E34">
        <w:rPr>
          <w:lang w:eastAsia="en-GB"/>
        </w:rPr>
        <w:tab/>
      </w:r>
      <w:r w:rsidRPr="00314E34">
        <w:rPr>
          <w:i/>
          <w:iCs/>
          <w:lang w:eastAsia="en-GB"/>
        </w:rPr>
        <w:t>Geographic Information – Conformance and Testing</w:t>
      </w:r>
    </w:p>
    <w:p w14:paraId="5B30B1FC" w14:textId="77777777" w:rsidR="00B76E48" w:rsidRPr="00314E34" w:rsidRDefault="00B76E48" w:rsidP="00C128E3">
      <w:pPr>
        <w:spacing w:after="120" w:line="240" w:lineRule="auto"/>
        <w:ind w:left="1985" w:hanging="1985"/>
        <w:rPr>
          <w:iCs/>
          <w:lang w:eastAsia="en-GB"/>
        </w:rPr>
      </w:pPr>
      <w:r w:rsidRPr="00314E34">
        <w:rPr>
          <w:lang w:eastAsia="en-GB"/>
        </w:rPr>
        <w:t>ISO 19107:2003</w:t>
      </w:r>
      <w:r w:rsidRPr="00314E34">
        <w:rPr>
          <w:lang w:eastAsia="en-GB"/>
        </w:rPr>
        <w:tab/>
      </w:r>
      <w:r w:rsidRPr="00314E34">
        <w:rPr>
          <w:i/>
          <w:iCs/>
          <w:lang w:eastAsia="en-GB"/>
        </w:rPr>
        <w:t>Geographic Information – Spatial Schema</w:t>
      </w:r>
    </w:p>
    <w:p w14:paraId="7629020F" w14:textId="77777777" w:rsidR="00B76E48" w:rsidRPr="00314E34" w:rsidRDefault="00B76E48" w:rsidP="00C128E3">
      <w:pPr>
        <w:spacing w:after="120" w:line="240" w:lineRule="auto"/>
        <w:ind w:left="1985" w:hanging="1985"/>
        <w:rPr>
          <w:iCs/>
          <w:lang w:eastAsia="en-GB"/>
        </w:rPr>
      </w:pPr>
      <w:r w:rsidRPr="00314E34">
        <w:rPr>
          <w:lang w:eastAsia="en-GB"/>
        </w:rPr>
        <w:t>ISO 19108:2002</w:t>
      </w:r>
      <w:r w:rsidRPr="00314E34">
        <w:rPr>
          <w:lang w:eastAsia="en-GB"/>
        </w:rPr>
        <w:tab/>
      </w:r>
      <w:r w:rsidRPr="00314E34">
        <w:rPr>
          <w:i/>
          <w:iCs/>
          <w:lang w:eastAsia="en-GB"/>
        </w:rPr>
        <w:t>Geographic Information – Temporal Schema</w:t>
      </w:r>
    </w:p>
    <w:p w14:paraId="1E4100C6" w14:textId="77777777" w:rsidR="00B76E48" w:rsidRPr="00314E34" w:rsidRDefault="00B76E48" w:rsidP="00C128E3">
      <w:pPr>
        <w:spacing w:after="120" w:line="240" w:lineRule="auto"/>
        <w:ind w:left="1985" w:hanging="1985"/>
        <w:rPr>
          <w:iCs/>
          <w:lang w:eastAsia="en-GB"/>
        </w:rPr>
      </w:pPr>
      <w:r w:rsidRPr="00314E34">
        <w:rPr>
          <w:lang w:eastAsia="en-GB"/>
        </w:rPr>
        <w:t>ISO 19109:2005</w:t>
      </w:r>
      <w:r w:rsidRPr="00314E34">
        <w:rPr>
          <w:lang w:eastAsia="en-GB"/>
        </w:rPr>
        <w:tab/>
      </w:r>
      <w:r w:rsidRPr="00314E34">
        <w:rPr>
          <w:i/>
          <w:iCs/>
          <w:lang w:eastAsia="en-GB"/>
        </w:rPr>
        <w:t>Geographic Information – Rules for Application Schema</w:t>
      </w:r>
    </w:p>
    <w:p w14:paraId="3EC76134" w14:textId="77777777" w:rsidR="00B76E48" w:rsidRPr="00314E34" w:rsidRDefault="00B76E48" w:rsidP="00C128E3">
      <w:pPr>
        <w:spacing w:after="120" w:line="240" w:lineRule="auto"/>
        <w:ind w:left="1985" w:hanging="1985"/>
        <w:rPr>
          <w:iCs/>
          <w:lang w:eastAsia="en-GB"/>
        </w:rPr>
      </w:pPr>
      <w:r w:rsidRPr="00314E34">
        <w:rPr>
          <w:lang w:eastAsia="en-GB"/>
        </w:rPr>
        <w:t>ISO 19110:2005</w:t>
      </w:r>
      <w:r w:rsidRPr="00314E34">
        <w:rPr>
          <w:lang w:eastAsia="en-GB"/>
        </w:rPr>
        <w:tab/>
      </w:r>
      <w:r w:rsidRPr="00314E34">
        <w:rPr>
          <w:i/>
          <w:iCs/>
          <w:lang w:eastAsia="en-GB"/>
        </w:rPr>
        <w:t>Geographic Information – Methodology for Feature Cataloguing</w:t>
      </w:r>
    </w:p>
    <w:p w14:paraId="5BC11791" w14:textId="6993F6E1" w:rsidR="00AC02B9" w:rsidRPr="00314E34" w:rsidRDefault="00AC02B9" w:rsidP="00C128E3">
      <w:pPr>
        <w:spacing w:after="120" w:line="240" w:lineRule="auto"/>
        <w:ind w:left="1985" w:hanging="1985"/>
        <w:rPr>
          <w:iCs/>
          <w:lang w:eastAsia="en-GB"/>
        </w:rPr>
      </w:pPr>
      <w:r w:rsidRPr="00314E34">
        <w:rPr>
          <w:lang w:eastAsia="en-GB"/>
        </w:rPr>
        <w:t>ISO 19111:200</w:t>
      </w:r>
      <w:r w:rsidR="00227504" w:rsidRPr="00314E34">
        <w:rPr>
          <w:lang w:eastAsia="en-GB"/>
        </w:rPr>
        <w:t>7</w:t>
      </w:r>
      <w:r w:rsidRPr="00314E34">
        <w:rPr>
          <w:lang w:eastAsia="en-GB"/>
        </w:rPr>
        <w:tab/>
      </w:r>
      <w:r w:rsidRPr="00314E34">
        <w:rPr>
          <w:i/>
          <w:iCs/>
          <w:lang w:eastAsia="en-GB"/>
        </w:rPr>
        <w:t xml:space="preserve">Geographic Information </w:t>
      </w:r>
      <w:r w:rsidR="00BE011E" w:rsidRPr="00314E34">
        <w:rPr>
          <w:i/>
          <w:iCs/>
          <w:lang w:eastAsia="en-GB"/>
        </w:rPr>
        <w:t>–</w:t>
      </w:r>
      <w:r w:rsidRPr="00314E34">
        <w:rPr>
          <w:i/>
          <w:iCs/>
          <w:lang w:eastAsia="en-GB"/>
        </w:rPr>
        <w:t xml:space="preserve"> Spatial Referencing by Coordinates</w:t>
      </w:r>
    </w:p>
    <w:p w14:paraId="395D958F" w14:textId="77777777" w:rsidR="00B76E48" w:rsidRPr="00314E34" w:rsidRDefault="00B76E48" w:rsidP="00C128E3">
      <w:pPr>
        <w:spacing w:after="120" w:line="240" w:lineRule="auto"/>
        <w:ind w:left="1985" w:hanging="1985"/>
        <w:rPr>
          <w:iCs/>
          <w:lang w:eastAsia="en-GB"/>
        </w:rPr>
      </w:pPr>
      <w:r w:rsidRPr="00314E34">
        <w:rPr>
          <w:lang w:eastAsia="en-GB"/>
        </w:rPr>
        <w:t>ISO 19113:2002</w:t>
      </w:r>
      <w:r w:rsidRPr="00314E34">
        <w:rPr>
          <w:lang w:eastAsia="en-GB"/>
        </w:rPr>
        <w:tab/>
      </w:r>
      <w:r w:rsidRPr="00314E34">
        <w:rPr>
          <w:i/>
          <w:iCs/>
          <w:lang w:eastAsia="en-GB"/>
        </w:rPr>
        <w:t>Geographic Information – Quality Principles</w:t>
      </w:r>
    </w:p>
    <w:p w14:paraId="12353FEA" w14:textId="7FAF4FD4" w:rsidR="00BD2580" w:rsidRPr="00314E34" w:rsidRDefault="000509A8" w:rsidP="00C128E3">
      <w:pPr>
        <w:spacing w:after="120" w:line="240" w:lineRule="auto"/>
        <w:ind w:left="1985" w:hanging="1985"/>
        <w:rPr>
          <w:lang w:eastAsia="en-GB"/>
        </w:rPr>
      </w:pPr>
      <w:r w:rsidRPr="00314E34">
        <w:rPr>
          <w:lang w:eastAsia="en-GB"/>
        </w:rPr>
        <w:t>ISO 19115-1</w:t>
      </w:r>
      <w:r w:rsidRPr="00314E34">
        <w:rPr>
          <w:lang w:eastAsia="en-GB"/>
        </w:rPr>
        <w:tab/>
      </w:r>
      <w:r w:rsidR="00BD2580" w:rsidRPr="00314E34">
        <w:rPr>
          <w:i/>
          <w:lang w:eastAsia="en-GB"/>
        </w:rPr>
        <w:t>Geographic information – Metadata – Part 1 - Fundamentals</w:t>
      </w:r>
      <w:r w:rsidR="00BD2580" w:rsidRPr="00314E34">
        <w:rPr>
          <w:lang w:eastAsia="en-GB"/>
        </w:rPr>
        <w:t>. As</w:t>
      </w:r>
      <w:r w:rsidR="00E33723" w:rsidRPr="00314E34">
        <w:rPr>
          <w:lang w:eastAsia="en-GB"/>
        </w:rPr>
        <w:t xml:space="preserve"> amended by Amendment 01 (2018)</w:t>
      </w:r>
    </w:p>
    <w:p w14:paraId="1FE19F2B" w14:textId="73436EA8" w:rsidR="00BD2580" w:rsidRPr="00314E34" w:rsidRDefault="008D4785" w:rsidP="00C128E3">
      <w:pPr>
        <w:spacing w:after="120" w:line="240" w:lineRule="auto"/>
        <w:ind w:left="1985" w:hanging="1985"/>
        <w:rPr>
          <w:iCs/>
          <w:lang w:eastAsia="en-GB"/>
        </w:rPr>
      </w:pPr>
      <w:r w:rsidRPr="00314E34">
        <w:rPr>
          <w:iCs/>
          <w:lang w:eastAsia="en-GB"/>
        </w:rPr>
        <w:t>ISO/TS 19115-3</w:t>
      </w:r>
      <w:r w:rsidRPr="00314E34">
        <w:rPr>
          <w:iCs/>
          <w:lang w:eastAsia="en-GB"/>
        </w:rPr>
        <w:tab/>
      </w:r>
      <w:r w:rsidR="00BD2580" w:rsidRPr="00314E34">
        <w:rPr>
          <w:i/>
          <w:iCs/>
          <w:lang w:eastAsia="en-GB"/>
        </w:rPr>
        <w:t>Geographic information - Metadata - XML schema implemen</w:t>
      </w:r>
      <w:r w:rsidR="00E33723" w:rsidRPr="00314E34">
        <w:rPr>
          <w:i/>
          <w:iCs/>
          <w:lang w:eastAsia="en-GB"/>
        </w:rPr>
        <w:t>tation for fundamental concepts</w:t>
      </w:r>
    </w:p>
    <w:p w14:paraId="12DF6436" w14:textId="77777777" w:rsidR="00B76E48" w:rsidRPr="00314E34" w:rsidRDefault="00B76E48" w:rsidP="00C128E3">
      <w:pPr>
        <w:spacing w:after="120" w:line="240" w:lineRule="auto"/>
        <w:ind w:left="1985" w:hanging="1985"/>
        <w:rPr>
          <w:iCs/>
          <w:lang w:eastAsia="en-GB"/>
        </w:rPr>
      </w:pPr>
      <w:r w:rsidRPr="00314E34">
        <w:rPr>
          <w:lang w:eastAsia="en-GB"/>
        </w:rPr>
        <w:t>ISO 19117:2012</w:t>
      </w:r>
      <w:r w:rsidRPr="00314E34">
        <w:rPr>
          <w:lang w:eastAsia="en-GB"/>
        </w:rPr>
        <w:tab/>
      </w:r>
      <w:r w:rsidRPr="00314E34">
        <w:rPr>
          <w:i/>
          <w:iCs/>
          <w:lang w:eastAsia="en-GB"/>
        </w:rPr>
        <w:t>Geographic Information – Portrayal</w:t>
      </w:r>
    </w:p>
    <w:p w14:paraId="1F1414C1" w14:textId="77777777" w:rsidR="00B76E48" w:rsidRPr="00314E34" w:rsidRDefault="00B76E48" w:rsidP="00C128E3">
      <w:pPr>
        <w:spacing w:after="120" w:line="240" w:lineRule="auto"/>
        <w:ind w:left="1985" w:hanging="1985"/>
        <w:rPr>
          <w:iCs/>
          <w:lang w:eastAsia="en-GB"/>
        </w:rPr>
      </w:pPr>
      <w:r w:rsidRPr="00314E34">
        <w:rPr>
          <w:lang w:eastAsia="en-GB"/>
        </w:rPr>
        <w:t>ISO 19118:2005</w:t>
      </w:r>
      <w:r w:rsidRPr="00314E34">
        <w:rPr>
          <w:lang w:eastAsia="en-GB"/>
        </w:rPr>
        <w:tab/>
      </w:r>
      <w:r w:rsidRPr="00314E34">
        <w:rPr>
          <w:i/>
          <w:iCs/>
          <w:lang w:eastAsia="en-GB"/>
        </w:rPr>
        <w:t>Geographic Information – Encoding</w:t>
      </w:r>
    </w:p>
    <w:p w14:paraId="0EF08DC5" w14:textId="4F61FD44" w:rsidR="00BE011E" w:rsidRPr="00314E34" w:rsidRDefault="00BE011E" w:rsidP="00C128E3">
      <w:pPr>
        <w:spacing w:after="120" w:line="240" w:lineRule="auto"/>
        <w:ind w:left="1985" w:hanging="1985"/>
        <w:rPr>
          <w:iCs/>
          <w:lang w:eastAsia="en-GB"/>
        </w:rPr>
      </w:pPr>
      <w:r w:rsidRPr="00314E34">
        <w:rPr>
          <w:lang w:eastAsia="en-GB"/>
        </w:rPr>
        <w:t>ISO 19131:200</w:t>
      </w:r>
      <w:r w:rsidR="00227504" w:rsidRPr="00314E34">
        <w:rPr>
          <w:lang w:eastAsia="en-GB"/>
        </w:rPr>
        <w:t>8</w:t>
      </w:r>
      <w:r w:rsidRPr="00314E34">
        <w:rPr>
          <w:lang w:eastAsia="en-GB"/>
        </w:rPr>
        <w:tab/>
      </w:r>
      <w:r w:rsidRPr="00314E34">
        <w:rPr>
          <w:i/>
          <w:iCs/>
          <w:lang w:eastAsia="en-GB"/>
        </w:rPr>
        <w:t>Geographic Information – Data Product Specifications</w:t>
      </w:r>
    </w:p>
    <w:p w14:paraId="428D5E09" w14:textId="77777777" w:rsidR="00B76E48" w:rsidRPr="00314E34" w:rsidRDefault="00B76E48" w:rsidP="00C128E3">
      <w:pPr>
        <w:spacing w:after="120" w:line="240" w:lineRule="auto"/>
        <w:ind w:left="1985" w:hanging="1985"/>
        <w:rPr>
          <w:iCs/>
          <w:lang w:eastAsia="en-GB"/>
        </w:rPr>
      </w:pPr>
      <w:r w:rsidRPr="00314E34">
        <w:rPr>
          <w:lang w:eastAsia="en-GB"/>
        </w:rPr>
        <w:t>ISO/TS 19138:2006</w:t>
      </w:r>
      <w:r w:rsidRPr="00314E34">
        <w:rPr>
          <w:lang w:eastAsia="en-GB"/>
        </w:rPr>
        <w:tab/>
      </w:r>
      <w:r w:rsidRPr="00314E34">
        <w:rPr>
          <w:i/>
          <w:iCs/>
          <w:lang w:eastAsia="en-GB"/>
        </w:rPr>
        <w:t>Geographic Information – Data Quality Measures</w:t>
      </w:r>
    </w:p>
    <w:p w14:paraId="445D57D6" w14:textId="77777777" w:rsidR="00B76E48" w:rsidRPr="00314E34" w:rsidRDefault="00B76E48" w:rsidP="00C128E3">
      <w:pPr>
        <w:spacing w:after="120" w:line="240" w:lineRule="auto"/>
        <w:ind w:left="1985" w:hanging="1985"/>
        <w:rPr>
          <w:iCs/>
          <w:lang w:eastAsia="en-GB"/>
        </w:rPr>
      </w:pPr>
      <w:r w:rsidRPr="00314E34">
        <w:rPr>
          <w:lang w:eastAsia="en-GB"/>
        </w:rPr>
        <w:t>ISO 19157:2013</w:t>
      </w:r>
      <w:r w:rsidRPr="00314E34">
        <w:rPr>
          <w:lang w:eastAsia="en-GB"/>
        </w:rPr>
        <w:tab/>
      </w:r>
      <w:r w:rsidRPr="00314E34">
        <w:rPr>
          <w:i/>
          <w:iCs/>
          <w:lang w:eastAsia="en-GB"/>
        </w:rPr>
        <w:t>Geographic Information – Data Quality</w:t>
      </w:r>
    </w:p>
    <w:p w14:paraId="5B69A0E3" w14:textId="2657EB12" w:rsidR="00BE011E" w:rsidRPr="00314E34" w:rsidRDefault="00BE011E" w:rsidP="00C128E3">
      <w:pPr>
        <w:spacing w:after="120" w:line="240" w:lineRule="auto"/>
        <w:ind w:left="1985" w:hanging="1985"/>
        <w:rPr>
          <w:iCs/>
          <w:lang w:eastAsia="en-GB"/>
        </w:rPr>
      </w:pPr>
      <w:r w:rsidRPr="00314E34">
        <w:rPr>
          <w:lang w:eastAsia="en-GB"/>
        </w:rPr>
        <w:t>ISO/IEC 19501:2005</w:t>
      </w:r>
      <w:r w:rsidRPr="00314E34">
        <w:rPr>
          <w:lang w:eastAsia="en-GB"/>
        </w:rPr>
        <w:tab/>
      </w:r>
      <w:r w:rsidRPr="00314E34">
        <w:rPr>
          <w:i/>
          <w:iCs/>
          <w:lang w:eastAsia="en-GB"/>
        </w:rPr>
        <w:t>Information Technology – Unified Modelling Language (UML)</w:t>
      </w:r>
      <w:r w:rsidR="006B1979" w:rsidRPr="00314E34">
        <w:rPr>
          <w:iCs/>
          <w:lang w:eastAsia="en-GB"/>
        </w:rPr>
        <w:t>,</w:t>
      </w:r>
      <w:r w:rsidRPr="00314E34">
        <w:rPr>
          <w:iCs/>
          <w:lang w:eastAsia="en-GB"/>
        </w:rPr>
        <w:t xml:space="preserve"> Version 1.4.2</w:t>
      </w:r>
    </w:p>
    <w:p w14:paraId="4A4C2463" w14:textId="77777777" w:rsidR="00E73EDF" w:rsidRPr="00314E34" w:rsidRDefault="007653F1" w:rsidP="00C128E3">
      <w:pPr>
        <w:spacing w:after="120" w:line="240" w:lineRule="auto"/>
        <w:ind w:left="1985" w:hanging="1985"/>
        <w:rPr>
          <w:i/>
          <w:lang w:eastAsia="en-GB"/>
        </w:rPr>
      </w:pPr>
      <w:r w:rsidRPr="00314E34">
        <w:rPr>
          <w:lang w:eastAsia="en-GB"/>
        </w:rPr>
        <w:t>FIPS 186</w:t>
      </w:r>
      <w:r w:rsidRPr="00314E34">
        <w:rPr>
          <w:lang w:eastAsia="en-GB"/>
        </w:rPr>
        <w:tab/>
      </w:r>
      <w:r w:rsidRPr="00314E34">
        <w:rPr>
          <w:i/>
          <w:lang w:eastAsia="en-GB"/>
        </w:rPr>
        <w:t>Federal Information Processing Standards – Digital Signature Standard</w:t>
      </w:r>
    </w:p>
    <w:p w14:paraId="15E1DBCC" w14:textId="77777777" w:rsidR="006B1979" w:rsidRPr="00314E34" w:rsidRDefault="006B1979" w:rsidP="00C128E3">
      <w:pPr>
        <w:spacing w:after="120" w:line="240" w:lineRule="auto"/>
        <w:ind w:left="1985" w:hanging="1985"/>
        <w:rPr>
          <w:lang w:eastAsia="en-GB"/>
        </w:rPr>
      </w:pPr>
    </w:p>
    <w:p w14:paraId="661CD0D7" w14:textId="77777777" w:rsidR="00E73EDF" w:rsidRPr="00314E34" w:rsidRDefault="007653F1" w:rsidP="00C128E3">
      <w:pPr>
        <w:pStyle w:val="Heading2"/>
        <w:tabs>
          <w:tab w:val="clear" w:pos="540"/>
          <w:tab w:val="clear" w:pos="700"/>
          <w:tab w:val="left" w:pos="709"/>
        </w:tabs>
        <w:spacing w:before="120" w:after="200" w:line="240" w:lineRule="auto"/>
        <w:ind w:left="709" w:hanging="709"/>
      </w:pPr>
      <w:bookmarkStart w:id="215" w:name="_Toc517858819"/>
      <w:bookmarkStart w:id="216" w:name="_Toc519859059"/>
      <w:bookmarkStart w:id="217" w:name="_Toc521495103"/>
      <w:bookmarkStart w:id="218" w:name="_Toc527117719"/>
      <w:bookmarkStart w:id="219" w:name="_Toc527620246"/>
      <w:bookmarkStart w:id="220" w:name="_Toc529974483"/>
      <w:bookmarkStart w:id="221" w:name="_Toc439685221"/>
      <w:bookmarkStart w:id="222" w:name="_Toc225648274"/>
      <w:bookmarkStart w:id="223" w:name="_Toc225065131"/>
      <w:bookmarkStart w:id="224" w:name="_Toc175558565"/>
      <w:bookmarkEnd w:id="215"/>
      <w:bookmarkEnd w:id="216"/>
      <w:bookmarkEnd w:id="217"/>
      <w:bookmarkEnd w:id="218"/>
      <w:bookmarkEnd w:id="219"/>
      <w:bookmarkEnd w:id="220"/>
      <w:r w:rsidRPr="00314E34">
        <w:lastRenderedPageBreak/>
        <w:t>Terms, definitions and abbreviations</w:t>
      </w:r>
      <w:bookmarkEnd w:id="221"/>
      <w:bookmarkEnd w:id="222"/>
      <w:bookmarkEnd w:id="223"/>
      <w:bookmarkEnd w:id="224"/>
    </w:p>
    <w:p w14:paraId="7A84B100" w14:textId="01635701"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225" w:name="_Toc439685222"/>
      <w:bookmarkStart w:id="226" w:name="_Toc175558566"/>
      <w:bookmarkStart w:id="227" w:name="_Toc225648275"/>
      <w:bookmarkStart w:id="228" w:name="_Toc225065132"/>
      <w:r w:rsidRPr="00314E34">
        <w:t xml:space="preserve">Use of </w:t>
      </w:r>
      <w:r w:rsidR="006B1979" w:rsidRPr="00314E34">
        <w:t>l</w:t>
      </w:r>
      <w:r w:rsidRPr="00314E34">
        <w:t>anguage</w:t>
      </w:r>
      <w:bookmarkEnd w:id="225"/>
      <w:bookmarkEnd w:id="226"/>
    </w:p>
    <w:p w14:paraId="4F875897" w14:textId="77777777" w:rsidR="00E73EDF" w:rsidRPr="00314E34" w:rsidRDefault="007653F1" w:rsidP="00C128E3">
      <w:pPr>
        <w:spacing w:after="60" w:line="240" w:lineRule="auto"/>
      </w:pPr>
      <w:r w:rsidRPr="00314E34">
        <w:t>Within this document:</w:t>
      </w:r>
    </w:p>
    <w:p w14:paraId="165E81FC" w14:textId="77777777" w:rsidR="00E73EDF" w:rsidRPr="00314E34" w:rsidRDefault="007653F1" w:rsidP="00C128E3">
      <w:pPr>
        <w:numPr>
          <w:ilvl w:val="0"/>
          <w:numId w:val="10"/>
        </w:numPr>
        <w:spacing w:after="60" w:line="240" w:lineRule="auto"/>
        <w:ind w:left="284" w:hanging="284"/>
      </w:pPr>
      <w:r w:rsidRPr="00314E34">
        <w:t>“Must” indicates a mandatory requirement.</w:t>
      </w:r>
    </w:p>
    <w:p w14:paraId="42AD4DF4" w14:textId="77777777" w:rsidR="00E73EDF" w:rsidRPr="00314E34" w:rsidRDefault="007653F1" w:rsidP="00C128E3">
      <w:pPr>
        <w:numPr>
          <w:ilvl w:val="0"/>
          <w:numId w:val="10"/>
        </w:numPr>
        <w:spacing w:after="60" w:line="240" w:lineRule="auto"/>
        <w:ind w:left="284" w:hanging="284"/>
      </w:pPr>
      <w:r w:rsidRPr="00314E34">
        <w:t>“Should” indicates an optional requirement, that is the recommended process to be followed, but is not mandatory.</w:t>
      </w:r>
    </w:p>
    <w:p w14:paraId="0D946655" w14:textId="77777777" w:rsidR="00E73EDF" w:rsidRPr="00314E34" w:rsidRDefault="007653F1" w:rsidP="00C128E3">
      <w:pPr>
        <w:numPr>
          <w:ilvl w:val="0"/>
          <w:numId w:val="10"/>
        </w:numPr>
        <w:spacing w:after="120" w:line="240" w:lineRule="auto"/>
        <w:ind w:left="284" w:hanging="284"/>
      </w:pPr>
      <w:r w:rsidRPr="00314E34">
        <w:t>“May” means “allowed to” or “could possibly”, and is not mandatory.</w:t>
      </w:r>
    </w:p>
    <w:p w14:paraId="47802CB5" w14:textId="537897AD"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229" w:name="_Toc515440313"/>
      <w:bookmarkStart w:id="230" w:name="_Toc517858822"/>
      <w:bookmarkStart w:id="231" w:name="_Toc519859062"/>
      <w:bookmarkStart w:id="232" w:name="_Toc521495106"/>
      <w:bookmarkStart w:id="233" w:name="_Toc439685223"/>
      <w:bookmarkStart w:id="234" w:name="_Toc175558567"/>
      <w:bookmarkEnd w:id="229"/>
      <w:bookmarkEnd w:id="230"/>
      <w:bookmarkEnd w:id="231"/>
      <w:bookmarkEnd w:id="232"/>
      <w:r w:rsidRPr="00314E34">
        <w:t xml:space="preserve">Terms and </w:t>
      </w:r>
      <w:r w:rsidR="0044569B" w:rsidRPr="00314E34">
        <w:t>d</w:t>
      </w:r>
      <w:r w:rsidRPr="00314E34">
        <w:t>efinitions</w:t>
      </w:r>
      <w:bookmarkEnd w:id="227"/>
      <w:bookmarkEnd w:id="228"/>
      <w:bookmarkEnd w:id="233"/>
      <w:bookmarkEnd w:id="234"/>
    </w:p>
    <w:p w14:paraId="46EE3F8E" w14:textId="44659858" w:rsidR="00C17B89" w:rsidRPr="00314E34" w:rsidRDefault="00C17B89" w:rsidP="00C128E3">
      <w:pPr>
        <w:spacing w:after="0" w:line="240" w:lineRule="auto"/>
        <w:jc w:val="left"/>
        <w:rPr>
          <w:lang w:eastAsia="en-GB"/>
        </w:rPr>
      </w:pPr>
      <w:r w:rsidRPr="00314E34">
        <w:rPr>
          <w:b/>
          <w:lang w:eastAsia="en-GB"/>
        </w:rPr>
        <w:t>Accuracy</w:t>
      </w:r>
    </w:p>
    <w:p w14:paraId="3D090148" w14:textId="486AFD4C" w:rsidR="00C17B89" w:rsidRPr="00314E34" w:rsidRDefault="00C17B89" w:rsidP="00C128E3">
      <w:pPr>
        <w:spacing w:after="60" w:line="240" w:lineRule="auto"/>
        <w:rPr>
          <w:rFonts w:cs="Arial"/>
          <w:lang w:eastAsia="en-GB"/>
        </w:rPr>
      </w:pPr>
      <w:r w:rsidRPr="00314E34">
        <w:rPr>
          <w:rFonts w:cs="Arial"/>
          <w:lang w:eastAsia="en-GB"/>
        </w:rPr>
        <w:t>Closeness of agreement between a test result and the accepted reference values.</w:t>
      </w:r>
    </w:p>
    <w:p w14:paraId="43C77CB1" w14:textId="408A115F" w:rsidR="00C17B89" w:rsidRPr="00314E34" w:rsidRDefault="00C17B89"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541FDC" w:rsidRPr="00314E34">
        <w:rPr>
          <w:rFonts w:eastAsia="Times New Roman" w:cs="Arial"/>
          <w:lang w:eastAsia="en-GB"/>
        </w:rPr>
        <w:t>:</w:t>
      </w:r>
      <w:r w:rsidR="000F483E" w:rsidRPr="00314E34">
        <w:rPr>
          <w:rFonts w:eastAsia="Times New Roman" w:cs="Arial"/>
          <w:lang w:eastAsia="en-GB"/>
        </w:rPr>
        <w:t xml:space="preserve"> </w:t>
      </w:r>
      <w:r w:rsidRPr="00314E34">
        <w:rPr>
          <w:rFonts w:eastAsia="Times New Roman" w:cs="Arial"/>
          <w:lang w:eastAsia="en-GB"/>
        </w:rPr>
        <w:t>A test result can be from an observation or measurement.</w:t>
      </w:r>
    </w:p>
    <w:p w14:paraId="6D2488EC" w14:textId="4992A48A" w:rsidR="00C17B89" w:rsidRPr="00314E34" w:rsidRDefault="00C17B89" w:rsidP="00C128E3">
      <w:pPr>
        <w:spacing w:after="0" w:line="240" w:lineRule="auto"/>
        <w:jc w:val="left"/>
        <w:rPr>
          <w:lang w:eastAsia="en-GB"/>
        </w:rPr>
      </w:pPr>
      <w:r w:rsidRPr="00314E34">
        <w:rPr>
          <w:b/>
          <w:lang w:eastAsia="en-GB"/>
        </w:rPr>
        <w:t>Aggregation</w:t>
      </w:r>
    </w:p>
    <w:p w14:paraId="2DA5A62B" w14:textId="2624E36B" w:rsidR="00C17B89" w:rsidRPr="00314E34" w:rsidRDefault="00C17B89" w:rsidP="00C128E3">
      <w:pPr>
        <w:spacing w:after="120" w:line="240" w:lineRule="auto"/>
        <w:rPr>
          <w:rFonts w:cs="Arial"/>
          <w:lang w:eastAsia="en-GB"/>
        </w:rPr>
      </w:pPr>
      <w:r w:rsidRPr="00314E34">
        <w:rPr>
          <w:rFonts w:cs="Arial"/>
          <w:lang w:eastAsia="en-GB"/>
        </w:rPr>
        <w:t xml:space="preserve">Special form of </w:t>
      </w:r>
      <w:r w:rsidRPr="00314E34">
        <w:rPr>
          <w:rFonts w:cs="Arial"/>
          <w:b/>
          <w:lang w:eastAsia="en-GB"/>
        </w:rPr>
        <w:t>association</w:t>
      </w:r>
      <w:r w:rsidRPr="00314E34">
        <w:rPr>
          <w:rFonts w:cs="Arial"/>
          <w:lang w:eastAsia="en-GB"/>
        </w:rPr>
        <w:t xml:space="preserve"> that specifies a whole-part relationship between the aggregate (whole) and a component part</w:t>
      </w:r>
      <w:r w:rsidR="00F47195" w:rsidRPr="00314E34">
        <w:rPr>
          <w:rFonts w:cs="Arial"/>
          <w:lang w:eastAsia="en-GB"/>
        </w:rPr>
        <w:t xml:space="preserve"> (see </w:t>
      </w:r>
      <w:r w:rsidR="00F47195" w:rsidRPr="00314E34">
        <w:rPr>
          <w:rFonts w:cs="Arial"/>
          <w:b/>
          <w:lang w:eastAsia="en-GB"/>
        </w:rPr>
        <w:t>composition</w:t>
      </w:r>
      <w:r w:rsidR="00F47195" w:rsidRPr="00314E34">
        <w:rPr>
          <w:rFonts w:cs="Arial"/>
          <w:lang w:eastAsia="en-GB"/>
        </w:rPr>
        <w:t>)</w:t>
      </w:r>
      <w:r w:rsidRPr="00314E34">
        <w:rPr>
          <w:rFonts w:cs="Arial"/>
          <w:lang w:eastAsia="en-GB"/>
        </w:rPr>
        <w:t>.</w:t>
      </w:r>
    </w:p>
    <w:p w14:paraId="00925053" w14:textId="77777777" w:rsidR="00E73EDF" w:rsidRPr="00314E34" w:rsidRDefault="007653F1" w:rsidP="00C128E3">
      <w:pPr>
        <w:spacing w:after="0" w:line="240" w:lineRule="auto"/>
        <w:jc w:val="left"/>
        <w:rPr>
          <w:lang w:eastAsia="en-GB"/>
        </w:rPr>
      </w:pPr>
      <w:bookmarkStart w:id="235" w:name="_Toc368904915"/>
      <w:bookmarkStart w:id="236" w:name="_Toc392576953"/>
      <w:bookmarkStart w:id="237" w:name="_Toc412540090"/>
      <w:bookmarkStart w:id="238" w:name="_Toc439685224"/>
      <w:r w:rsidRPr="00314E34">
        <w:rPr>
          <w:b/>
          <w:lang w:eastAsia="en-GB"/>
        </w:rPr>
        <w:t>Alarm</w:t>
      </w:r>
      <w:bookmarkEnd w:id="235"/>
      <w:bookmarkEnd w:id="236"/>
      <w:bookmarkEnd w:id="237"/>
      <w:bookmarkEnd w:id="238"/>
    </w:p>
    <w:p w14:paraId="08203521" w14:textId="77777777" w:rsidR="00E73EDF" w:rsidRPr="00314E34" w:rsidRDefault="007653F1" w:rsidP="00C128E3">
      <w:pPr>
        <w:spacing w:after="120" w:line="240" w:lineRule="auto"/>
        <w:rPr>
          <w:rFonts w:cs="Arial"/>
          <w:lang w:eastAsia="en-GB"/>
        </w:rPr>
      </w:pPr>
      <w:bookmarkStart w:id="239" w:name="_Toc353960570"/>
      <w:bookmarkStart w:id="240" w:name="_Toc353889820"/>
      <w:bookmarkStart w:id="241" w:name="_Toc353889540"/>
      <w:r w:rsidRPr="00314E34">
        <w:rPr>
          <w:rFonts w:cs="Arial"/>
          <w:lang w:eastAsia="en-GB"/>
        </w:rPr>
        <w:t xml:space="preserve">(MSC.302/A) a high-priority </w:t>
      </w:r>
      <w:r w:rsidRPr="00314E34">
        <w:rPr>
          <w:rFonts w:cs="Arial"/>
          <w:b/>
          <w:lang w:eastAsia="en-GB"/>
        </w:rPr>
        <w:t>alert</w:t>
      </w:r>
      <w:r w:rsidRPr="00314E34">
        <w:rPr>
          <w:rFonts w:cs="Arial"/>
          <w:lang w:eastAsia="en-GB"/>
        </w:rPr>
        <w:t>. Condition requiring immediate attention and action by the bridge team, to maintain the safe navigation of the ship</w:t>
      </w:r>
      <w:bookmarkEnd w:id="239"/>
      <w:bookmarkEnd w:id="240"/>
      <w:bookmarkEnd w:id="241"/>
      <w:r w:rsidRPr="00314E34">
        <w:rPr>
          <w:rFonts w:cs="Arial"/>
          <w:lang w:eastAsia="en-GB"/>
        </w:rPr>
        <w:t>.</w:t>
      </w:r>
    </w:p>
    <w:p w14:paraId="56A2F693" w14:textId="77777777" w:rsidR="00E73EDF" w:rsidRPr="00314E34" w:rsidRDefault="007653F1" w:rsidP="00C128E3">
      <w:pPr>
        <w:spacing w:after="0" w:line="240" w:lineRule="auto"/>
      </w:pPr>
      <w:bookmarkStart w:id="242" w:name="_Toc439685225"/>
      <w:bookmarkStart w:id="243" w:name="_Toc392576954"/>
      <w:bookmarkStart w:id="244" w:name="_Toc412540091"/>
      <w:bookmarkStart w:id="245" w:name="_Toc368904916"/>
      <w:r w:rsidRPr="00314E34">
        <w:rPr>
          <w:b/>
          <w:lang w:eastAsia="en-GB"/>
        </w:rPr>
        <w:t>Alert</w:t>
      </w:r>
      <w:bookmarkEnd w:id="242"/>
      <w:bookmarkEnd w:id="243"/>
      <w:bookmarkEnd w:id="244"/>
      <w:bookmarkEnd w:id="245"/>
    </w:p>
    <w:p w14:paraId="44DA4499" w14:textId="7FE17072" w:rsidR="00E73EDF" w:rsidRPr="00314E34"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rPr>
          <w:rFonts w:cs="Arial"/>
        </w:rPr>
        <w:t xml:space="preserve">(MSC.302/A) announcement of abnormal situations and conditions requiring attention. </w:t>
      </w:r>
      <w:r w:rsidR="00EE3367" w:rsidRPr="00314E34">
        <w:rPr>
          <w:rFonts w:cs="Arial"/>
        </w:rPr>
        <w:t xml:space="preserve"> </w:t>
      </w:r>
      <w:r w:rsidRPr="00314E34">
        <w:rPr>
          <w:rFonts w:cs="Arial"/>
        </w:rPr>
        <w:t xml:space="preserve">Alerts are divided in four priorities: </w:t>
      </w:r>
      <w:r w:rsidRPr="00314E34">
        <w:rPr>
          <w:rFonts w:cs="Arial"/>
          <w:b/>
        </w:rPr>
        <w:t>emergency alarm</w:t>
      </w:r>
      <w:r w:rsidRPr="00314E34">
        <w:rPr>
          <w:rFonts w:cs="Arial"/>
        </w:rPr>
        <w:t xml:space="preserve">s, </w:t>
      </w:r>
      <w:r w:rsidRPr="00314E34">
        <w:rPr>
          <w:rFonts w:cs="Arial"/>
          <w:b/>
        </w:rPr>
        <w:t>alarm</w:t>
      </w:r>
      <w:r w:rsidRPr="00314E34">
        <w:rPr>
          <w:rFonts w:cs="Arial"/>
        </w:rPr>
        <w:t xml:space="preserve">s, </w:t>
      </w:r>
      <w:r w:rsidRPr="00314E34">
        <w:rPr>
          <w:rFonts w:cs="Arial"/>
          <w:b/>
        </w:rPr>
        <w:t>warning</w:t>
      </w:r>
      <w:r w:rsidRPr="00314E34">
        <w:rPr>
          <w:rFonts w:cs="Arial"/>
        </w:rPr>
        <w:t xml:space="preserve">s and </w:t>
      </w:r>
      <w:r w:rsidRPr="00314E34">
        <w:rPr>
          <w:rFonts w:cs="Arial"/>
          <w:b/>
        </w:rPr>
        <w:t>caution</w:t>
      </w:r>
      <w:r w:rsidRPr="00314E34">
        <w:rPr>
          <w:rFonts w:cs="Arial"/>
        </w:rPr>
        <w:t>s. An alert provides information about a defined state change in connection with information about how to announce this event in a defined way to the system and the operator</w:t>
      </w:r>
      <w:r w:rsidR="00C17B89" w:rsidRPr="00314E34">
        <w:rPr>
          <w:rFonts w:cs="Arial"/>
        </w:rPr>
        <w:t>.</w:t>
      </w:r>
    </w:p>
    <w:p w14:paraId="3F424A5C" w14:textId="3F31CBF9" w:rsidR="00017C84" w:rsidRPr="00314E34" w:rsidRDefault="00017C84" w:rsidP="00C128E3">
      <w:pPr>
        <w:spacing w:after="0" w:line="240" w:lineRule="auto"/>
        <w:jc w:val="left"/>
        <w:rPr>
          <w:lang w:eastAsia="en-GB"/>
        </w:rPr>
      </w:pPr>
      <w:r w:rsidRPr="00314E34">
        <w:rPr>
          <w:b/>
          <w:lang w:eastAsia="en-GB"/>
        </w:rPr>
        <w:t>Application Schema</w:t>
      </w:r>
    </w:p>
    <w:p w14:paraId="6D2B7F7D" w14:textId="26CF8672" w:rsidR="00017C84" w:rsidRPr="00314E34" w:rsidRDefault="00017C84" w:rsidP="00C128E3">
      <w:pPr>
        <w:spacing w:after="120" w:line="240" w:lineRule="auto"/>
        <w:rPr>
          <w:rFonts w:cs="Arial"/>
          <w:lang w:eastAsia="en-GB"/>
        </w:rPr>
      </w:pPr>
      <w:r w:rsidRPr="00314E34">
        <w:rPr>
          <w:rFonts w:cs="Arial"/>
          <w:lang w:eastAsia="en-GB"/>
        </w:rPr>
        <w:t>Conceptual schema for data required by one or more applications.</w:t>
      </w:r>
    </w:p>
    <w:p w14:paraId="15CC6689" w14:textId="4CA5975C" w:rsidR="00017C84" w:rsidRPr="00314E34" w:rsidRDefault="00017C84" w:rsidP="00C128E3">
      <w:pPr>
        <w:spacing w:after="0" w:line="240" w:lineRule="auto"/>
        <w:jc w:val="left"/>
        <w:rPr>
          <w:lang w:eastAsia="en-GB"/>
        </w:rPr>
      </w:pPr>
      <w:bookmarkStart w:id="246" w:name="_Toc439685226"/>
      <w:bookmarkStart w:id="247" w:name="_Toc368904917"/>
      <w:bookmarkStart w:id="248" w:name="_Toc412540092"/>
      <w:bookmarkStart w:id="249" w:name="_Toc392576955"/>
      <w:r w:rsidRPr="00314E34">
        <w:rPr>
          <w:b/>
          <w:lang w:eastAsia="en-GB"/>
        </w:rPr>
        <w:t>Association</w:t>
      </w:r>
    </w:p>
    <w:p w14:paraId="5D865D06" w14:textId="0F28753A" w:rsidR="00017C84" w:rsidRPr="00314E34" w:rsidRDefault="00017C84" w:rsidP="00563567">
      <w:pPr>
        <w:spacing w:after="60" w:line="240" w:lineRule="auto"/>
        <w:rPr>
          <w:rFonts w:cs="Arial"/>
          <w:lang w:eastAsia="en-GB"/>
        </w:rPr>
      </w:pPr>
      <w:r w:rsidRPr="00314E34">
        <w:rPr>
          <w:rFonts w:cs="Arial"/>
          <w:lang w:eastAsia="en-GB"/>
        </w:rPr>
        <w:t xml:space="preserve">Semantic relationship between two or more classifiers that specifies connections among their </w:t>
      </w:r>
      <w:r w:rsidRPr="00314E34">
        <w:rPr>
          <w:rFonts w:cs="Arial"/>
          <w:b/>
          <w:lang w:eastAsia="en-GB"/>
        </w:rPr>
        <w:t>instance</w:t>
      </w:r>
      <w:r w:rsidRPr="00314E34">
        <w:rPr>
          <w:rFonts w:cs="Arial"/>
          <w:lang w:eastAsia="en-GB"/>
        </w:rPr>
        <w:t>s.</w:t>
      </w:r>
    </w:p>
    <w:p w14:paraId="41A1E9AE" w14:textId="62E5BE49" w:rsidR="00563567" w:rsidRPr="00314E34" w:rsidRDefault="00563567" w:rsidP="00C128E3">
      <w:pPr>
        <w:spacing w:after="120" w:line="240" w:lineRule="auto"/>
        <w:rPr>
          <w:rFonts w:cs="Arial"/>
          <w:lang w:eastAsia="en-GB"/>
        </w:rPr>
      </w:pPr>
      <w:r w:rsidRPr="00314E34">
        <w:rPr>
          <w:rFonts w:cs="Arial"/>
        </w:rPr>
        <w:t>NOTE: A binary association is an association among exactly two classifiers (including the possibility of an association from a classifier to itself)</w:t>
      </w:r>
    </w:p>
    <w:p w14:paraId="53504C39" w14:textId="1793C308" w:rsidR="00017C84" w:rsidRPr="00314E34" w:rsidRDefault="00017C84" w:rsidP="00C128E3">
      <w:pPr>
        <w:spacing w:after="0" w:line="240" w:lineRule="auto"/>
        <w:jc w:val="left"/>
        <w:rPr>
          <w:lang w:eastAsia="en-GB"/>
        </w:rPr>
      </w:pPr>
      <w:r w:rsidRPr="00314E34">
        <w:rPr>
          <w:b/>
          <w:lang w:eastAsia="en-GB"/>
        </w:rPr>
        <w:t>Attribute</w:t>
      </w:r>
    </w:p>
    <w:p w14:paraId="4A88FC46" w14:textId="11401AD2" w:rsidR="00017C84" w:rsidRPr="00314E34" w:rsidRDefault="00510593" w:rsidP="00C128E3">
      <w:pPr>
        <w:spacing w:after="60" w:line="240" w:lineRule="auto"/>
        <w:rPr>
          <w:rFonts w:cs="Arial"/>
          <w:lang w:eastAsia="en-GB"/>
        </w:rPr>
      </w:pPr>
      <w:r w:rsidRPr="00314E34">
        <w:rPr>
          <w:rFonts w:cs="Arial"/>
          <w:lang w:eastAsia="en-GB"/>
        </w:rPr>
        <w:t xml:space="preserve">(1)  </w:t>
      </w:r>
      <w:r w:rsidR="00017C84" w:rsidRPr="00314E34">
        <w:rPr>
          <w:rFonts w:cs="Arial"/>
          <w:lang w:eastAsia="en-GB"/>
        </w:rPr>
        <w:t>Named property of an entity.</w:t>
      </w:r>
    </w:p>
    <w:p w14:paraId="06965C5F" w14:textId="12F2E8FA" w:rsidR="00510593" w:rsidRPr="00314E34" w:rsidRDefault="00510593" w:rsidP="00C128E3">
      <w:pPr>
        <w:spacing w:after="120" w:line="240" w:lineRule="auto"/>
        <w:rPr>
          <w:lang w:eastAsia="en-GB"/>
        </w:rPr>
      </w:pPr>
      <w:r w:rsidRPr="00314E34">
        <w:rPr>
          <w:lang w:eastAsia="en-GB"/>
        </w:rPr>
        <w:t>NOTE</w:t>
      </w:r>
      <w:r w:rsidR="000F483E" w:rsidRPr="00314E34">
        <w:rPr>
          <w:lang w:eastAsia="en-GB"/>
        </w:rPr>
        <w:t xml:space="preserve">: </w:t>
      </w:r>
      <w:r w:rsidRPr="00314E34">
        <w:rPr>
          <w:lang w:eastAsia="en-GB"/>
        </w:rPr>
        <w:t>Describes a geometrical, topological, thematic, or other characteristic of an entity.</w:t>
      </w:r>
    </w:p>
    <w:p w14:paraId="35868BBC" w14:textId="4DF7918B" w:rsidR="00510593" w:rsidRPr="00314E34" w:rsidRDefault="00510593" w:rsidP="00C128E3">
      <w:pPr>
        <w:spacing w:after="60" w:line="240" w:lineRule="auto"/>
        <w:rPr>
          <w:lang w:eastAsia="en-GB"/>
        </w:rPr>
      </w:pPr>
      <w:r w:rsidRPr="00314E34">
        <w:rPr>
          <w:lang w:eastAsia="en-GB"/>
        </w:rPr>
        <w:t xml:space="preserve">(2)  Feature within a classifier that describes a range of values that </w:t>
      </w:r>
      <w:r w:rsidRPr="00314E34">
        <w:rPr>
          <w:b/>
          <w:lang w:eastAsia="en-GB"/>
        </w:rPr>
        <w:t>instance</w:t>
      </w:r>
      <w:r w:rsidRPr="00314E34">
        <w:rPr>
          <w:lang w:eastAsia="en-GB"/>
        </w:rPr>
        <w:t>s of the classifier may hold.</w:t>
      </w:r>
    </w:p>
    <w:p w14:paraId="33F221BC" w14:textId="42520F11" w:rsidR="00510593" w:rsidRPr="00314E34" w:rsidRDefault="00017C84" w:rsidP="00C128E3">
      <w:pPr>
        <w:autoSpaceDE w:val="0"/>
        <w:autoSpaceDN w:val="0"/>
        <w:adjustRightInd w:val="0"/>
        <w:spacing w:after="6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Pr="00314E34">
        <w:rPr>
          <w:rFonts w:eastAsia="Times New Roman" w:cs="Arial"/>
          <w:lang w:eastAsia="en-GB"/>
        </w:rPr>
        <w:tab/>
      </w:r>
      <w:r w:rsidR="00510593" w:rsidRPr="00314E34">
        <w:rPr>
          <w:rFonts w:eastAsia="Times New Roman" w:cs="Arial"/>
          <w:lang w:eastAsia="en-GB"/>
        </w:rPr>
        <w:t>An attribute is semantically equivalent to a composition association; however, the intent and usage is normally different.</w:t>
      </w:r>
    </w:p>
    <w:p w14:paraId="240A072C" w14:textId="118C5D27" w:rsidR="00017C84" w:rsidRPr="00314E34" w:rsidRDefault="00976204"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00510593" w:rsidRPr="00314E34">
        <w:rPr>
          <w:rFonts w:eastAsia="Times New Roman" w:cs="Arial"/>
          <w:lang w:eastAsia="en-GB"/>
        </w:rPr>
        <w:t xml:space="preserve"> “Feature” used in this definition is the UML meaning of the term.</w:t>
      </w:r>
    </w:p>
    <w:p w14:paraId="083ED05E" w14:textId="4AD2867D" w:rsidR="000F7516" w:rsidRPr="00314E34" w:rsidRDefault="000F7516" w:rsidP="00C128E3">
      <w:pPr>
        <w:spacing w:after="0" w:line="240" w:lineRule="auto"/>
        <w:jc w:val="left"/>
        <w:rPr>
          <w:lang w:eastAsia="en-GB"/>
        </w:rPr>
      </w:pPr>
      <w:r w:rsidRPr="00314E34">
        <w:rPr>
          <w:b/>
          <w:lang w:eastAsia="en-GB"/>
        </w:rPr>
        <w:t>Boundary</w:t>
      </w:r>
    </w:p>
    <w:p w14:paraId="6CCC65E9" w14:textId="55F9CA62" w:rsidR="000F7516" w:rsidRPr="00314E34" w:rsidRDefault="000F7516" w:rsidP="00C128E3">
      <w:pPr>
        <w:spacing w:after="60" w:line="240" w:lineRule="auto"/>
        <w:rPr>
          <w:rFonts w:cs="Arial"/>
          <w:lang w:eastAsia="en-GB"/>
        </w:rPr>
      </w:pPr>
      <w:r w:rsidRPr="00314E34">
        <w:rPr>
          <w:rFonts w:cs="Arial"/>
          <w:lang w:eastAsia="en-GB"/>
        </w:rPr>
        <w:t>Set that represents the limit of an entity.</w:t>
      </w:r>
    </w:p>
    <w:p w14:paraId="786E8B96" w14:textId="7F5BCD57" w:rsidR="000F7516" w:rsidRPr="00314E34" w:rsidRDefault="000F7516"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Pr="00314E34">
        <w:rPr>
          <w:rFonts w:eastAsia="Times New Roman" w:cs="Arial"/>
          <w:lang w:eastAsia="en-GB"/>
        </w:rPr>
        <w:tab/>
        <w:t>Boundary is most commonly used in the context of geometry, where the set is a collection of points or a collection of objects that represent those points.</w:t>
      </w:r>
    </w:p>
    <w:p w14:paraId="048685FD" w14:textId="77777777" w:rsidR="00E73EDF" w:rsidRPr="00314E34" w:rsidRDefault="007653F1" w:rsidP="00C128E3">
      <w:pPr>
        <w:keepNext/>
        <w:keepLines/>
        <w:spacing w:after="0" w:line="240" w:lineRule="auto"/>
      </w:pPr>
      <w:r w:rsidRPr="00314E34">
        <w:rPr>
          <w:b/>
        </w:rPr>
        <w:t>Caution</w:t>
      </w:r>
      <w:bookmarkEnd w:id="246"/>
      <w:bookmarkEnd w:id="247"/>
      <w:bookmarkEnd w:id="248"/>
      <w:bookmarkEnd w:id="249"/>
    </w:p>
    <w:p w14:paraId="37CEFDAC" w14:textId="77777777" w:rsidR="00E73EDF" w:rsidRPr="00314E34" w:rsidRDefault="007653F1" w:rsidP="00C128E3">
      <w:pPr>
        <w:spacing w:after="120" w:line="240" w:lineRule="auto"/>
        <w:rPr>
          <w:rFonts w:cs="Arial"/>
        </w:rPr>
      </w:pPr>
      <w:r w:rsidRPr="00314E34">
        <w:rPr>
          <w:rFonts w:cs="Arial"/>
        </w:rPr>
        <w:t xml:space="preserve">(MSC.302/A) lowest priority of an </w:t>
      </w:r>
      <w:r w:rsidRPr="00314E34">
        <w:rPr>
          <w:rFonts w:cs="Arial"/>
          <w:b/>
        </w:rPr>
        <w:t>alert</w:t>
      </w:r>
      <w:r w:rsidRPr="00314E34">
        <w:rPr>
          <w:rFonts w:cs="Arial"/>
        </w:rPr>
        <w:t xml:space="preserve">. Awareness of a condition which does not warrant an </w:t>
      </w:r>
      <w:r w:rsidRPr="00314E34">
        <w:rPr>
          <w:rFonts w:cs="Arial"/>
          <w:b/>
        </w:rPr>
        <w:t>alarm</w:t>
      </w:r>
      <w:r w:rsidRPr="00314E34">
        <w:rPr>
          <w:rFonts w:cs="Arial"/>
        </w:rPr>
        <w:t xml:space="preserve"> or warning condition, but still requires attention out of the ordinary consideration of the situation or of given information.</w:t>
      </w:r>
    </w:p>
    <w:p w14:paraId="07A800AD" w14:textId="44B88F55" w:rsidR="000F7516" w:rsidRPr="00314E34" w:rsidRDefault="000F7516" w:rsidP="00C128E3">
      <w:pPr>
        <w:spacing w:after="0" w:line="240" w:lineRule="auto"/>
        <w:jc w:val="left"/>
        <w:rPr>
          <w:lang w:eastAsia="en-GB"/>
        </w:rPr>
      </w:pPr>
      <w:r w:rsidRPr="00314E34">
        <w:rPr>
          <w:b/>
          <w:lang w:eastAsia="en-GB"/>
        </w:rPr>
        <w:t>Class</w:t>
      </w:r>
    </w:p>
    <w:p w14:paraId="532EAD83" w14:textId="6F157D78" w:rsidR="000F7516" w:rsidRPr="00314E34" w:rsidRDefault="000F7516" w:rsidP="00C128E3">
      <w:pPr>
        <w:spacing w:after="60" w:line="240" w:lineRule="auto"/>
        <w:rPr>
          <w:rFonts w:cs="Arial"/>
          <w:lang w:eastAsia="en-GB"/>
        </w:rPr>
      </w:pPr>
      <w:r w:rsidRPr="00314E34">
        <w:rPr>
          <w:rFonts w:cs="Arial"/>
          <w:lang w:eastAsia="en-GB"/>
        </w:rPr>
        <w:t xml:space="preserve">Description of a set of objects that share the same </w:t>
      </w:r>
      <w:r w:rsidRPr="00314E34">
        <w:rPr>
          <w:rFonts w:cs="Arial"/>
          <w:b/>
          <w:lang w:eastAsia="en-GB"/>
        </w:rPr>
        <w:t>attributes</w:t>
      </w:r>
      <w:r w:rsidRPr="00314E34">
        <w:rPr>
          <w:rFonts w:cs="Arial"/>
          <w:lang w:eastAsia="en-GB"/>
        </w:rPr>
        <w:t xml:space="preserve">, operations, methods, </w:t>
      </w:r>
      <w:r w:rsidRPr="00314E34">
        <w:rPr>
          <w:rFonts w:cs="Arial"/>
          <w:b/>
          <w:lang w:eastAsia="en-GB"/>
        </w:rPr>
        <w:t>relationships</w:t>
      </w:r>
      <w:r w:rsidRPr="00314E34">
        <w:rPr>
          <w:rFonts w:cs="Arial"/>
          <w:lang w:eastAsia="en-GB"/>
        </w:rPr>
        <w:t>, and semantics.</w:t>
      </w:r>
    </w:p>
    <w:p w14:paraId="40C34B10" w14:textId="3CEA739E" w:rsidR="000F7516" w:rsidRPr="00314E34" w:rsidRDefault="000F7516"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Pr="00314E34">
        <w:rPr>
          <w:rFonts w:eastAsia="Times New Roman" w:cs="Arial"/>
          <w:lang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314E34" w:rsidRDefault="000F7516" w:rsidP="00614FE6">
      <w:pPr>
        <w:keepNext/>
        <w:keepLines/>
        <w:spacing w:after="0" w:line="240" w:lineRule="auto"/>
        <w:jc w:val="left"/>
        <w:rPr>
          <w:lang w:eastAsia="en-GB"/>
        </w:rPr>
      </w:pPr>
      <w:bookmarkStart w:id="250" w:name="_Toc412540094"/>
      <w:bookmarkStart w:id="251" w:name="_Toc368904919"/>
      <w:bookmarkStart w:id="252" w:name="_Toc392576957"/>
      <w:bookmarkStart w:id="253" w:name="_Toc439685228"/>
      <w:r w:rsidRPr="00314E34">
        <w:rPr>
          <w:b/>
          <w:lang w:eastAsia="en-GB"/>
        </w:rPr>
        <w:lastRenderedPageBreak/>
        <w:t>Classification</w:t>
      </w:r>
    </w:p>
    <w:p w14:paraId="0F509237" w14:textId="1D8FDE70" w:rsidR="000F7516" w:rsidRPr="00314E34" w:rsidRDefault="000F7516" w:rsidP="00C128E3">
      <w:pPr>
        <w:spacing w:after="120" w:line="240" w:lineRule="auto"/>
        <w:rPr>
          <w:rFonts w:cs="Arial"/>
          <w:lang w:eastAsia="en-GB"/>
        </w:rPr>
      </w:pPr>
      <w:r w:rsidRPr="00314E34">
        <w:rPr>
          <w:rFonts w:cs="Arial"/>
          <w:lang w:eastAsia="en-GB"/>
        </w:rPr>
        <w:t xml:space="preserve">The process of determining the appropriate </w:t>
      </w:r>
      <w:r w:rsidR="00D912C4" w:rsidRPr="00314E34">
        <w:rPr>
          <w:rFonts w:cs="Arial"/>
          <w:b/>
          <w:lang w:eastAsia="en-GB"/>
        </w:rPr>
        <w:t xml:space="preserve">data </w:t>
      </w:r>
      <w:r w:rsidRPr="00314E34">
        <w:rPr>
          <w:rFonts w:cs="Arial"/>
          <w:b/>
          <w:lang w:eastAsia="en-GB"/>
        </w:rPr>
        <w:t>type</w:t>
      </w:r>
      <w:r w:rsidRPr="00314E34">
        <w:rPr>
          <w:rFonts w:cs="Arial"/>
          <w:lang w:eastAsia="en-GB"/>
        </w:rPr>
        <w:t xml:space="preserve"> within a </w:t>
      </w:r>
      <w:r w:rsidRPr="00314E34">
        <w:rPr>
          <w:rFonts w:cs="Arial"/>
          <w:b/>
          <w:lang w:eastAsia="en-GB"/>
        </w:rPr>
        <w:t>feature catalogue</w:t>
      </w:r>
      <w:r w:rsidRPr="00314E34">
        <w:rPr>
          <w:rFonts w:cs="Arial"/>
          <w:lang w:eastAsia="en-GB"/>
        </w:rPr>
        <w:t xml:space="preserve"> for a particular real world feature, including consideration of </w:t>
      </w:r>
      <w:r w:rsidRPr="00314E34">
        <w:rPr>
          <w:rFonts w:cs="Arial"/>
          <w:b/>
          <w:lang w:eastAsia="en-GB"/>
        </w:rPr>
        <w:t>data quality</w:t>
      </w:r>
      <w:r w:rsidRPr="00314E34">
        <w:rPr>
          <w:rFonts w:cs="Arial"/>
          <w:lang w:eastAsia="en-GB"/>
        </w:rPr>
        <w:t>.</w:t>
      </w:r>
    </w:p>
    <w:p w14:paraId="1D8BE8C5" w14:textId="6EA47D8B" w:rsidR="00C07316" w:rsidRPr="00314E34" w:rsidRDefault="00C07316" w:rsidP="00174E5F">
      <w:pPr>
        <w:spacing w:after="0" w:line="240" w:lineRule="auto"/>
        <w:rPr>
          <w:rFonts w:cs="Arial"/>
          <w:b/>
          <w:lang w:eastAsia="en-GB"/>
        </w:rPr>
      </w:pPr>
      <w:r w:rsidRPr="00314E34">
        <w:rPr>
          <w:rFonts w:cs="Arial"/>
          <w:b/>
          <w:lang w:eastAsia="en-GB"/>
        </w:rPr>
        <w:t>Composition</w:t>
      </w:r>
    </w:p>
    <w:p w14:paraId="1B6DA0BD" w14:textId="6682FF0D" w:rsidR="00C07316" w:rsidRPr="00314E34" w:rsidRDefault="00C07316" w:rsidP="000366F3">
      <w:pPr>
        <w:spacing w:after="60" w:line="240" w:lineRule="auto"/>
        <w:rPr>
          <w:rFonts w:cs="Arial"/>
          <w:lang w:eastAsia="en-GB"/>
        </w:rPr>
      </w:pPr>
      <w:r w:rsidRPr="00314E34">
        <w:rPr>
          <w:rFonts w:cs="Arial"/>
          <w:lang w:eastAsia="en-GB"/>
        </w:rPr>
        <w:t xml:space="preserve">Form of </w:t>
      </w:r>
      <w:r w:rsidRPr="00314E34">
        <w:rPr>
          <w:rFonts w:cs="Arial"/>
          <w:b/>
          <w:lang w:eastAsia="en-GB"/>
        </w:rPr>
        <w:t>aggregation</w:t>
      </w:r>
      <w:r w:rsidRPr="00314E34">
        <w:rPr>
          <w:rFonts w:cs="Arial"/>
          <w:lang w:eastAsia="en-GB"/>
        </w:rPr>
        <w:t xml:space="preserve"> </w:t>
      </w:r>
      <w:r w:rsidRPr="00314E34">
        <w:rPr>
          <w:rFonts w:cs="Arial"/>
          <w:b/>
          <w:lang w:eastAsia="en-GB"/>
        </w:rPr>
        <w:t>association</w:t>
      </w:r>
      <w:r w:rsidRPr="00314E34">
        <w:rPr>
          <w:rFonts w:cs="Arial"/>
          <w:lang w:eastAsia="en-GB"/>
        </w:rPr>
        <w:t xml:space="preserve"> with strong ownership and coincident lifetime as part of the whole.</w:t>
      </w:r>
    </w:p>
    <w:p w14:paraId="57BC3DF6" w14:textId="4C0C2819" w:rsidR="00C07316" w:rsidRPr="00314E34" w:rsidRDefault="00C07316" w:rsidP="00C07316">
      <w:pPr>
        <w:spacing w:after="120" w:line="240" w:lineRule="auto"/>
        <w:rPr>
          <w:rFonts w:cs="Arial"/>
          <w:lang w:eastAsia="en-GB"/>
        </w:rPr>
      </w:pPr>
      <w:r w:rsidRPr="00314E34">
        <w:rPr>
          <w:rFonts w:cs="Arial"/>
          <w:lang w:eastAsia="en-GB"/>
        </w:rPr>
        <w:t>NOTE: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p>
    <w:bookmarkEnd w:id="250"/>
    <w:bookmarkEnd w:id="251"/>
    <w:bookmarkEnd w:id="252"/>
    <w:bookmarkEnd w:id="253"/>
    <w:p w14:paraId="2598D775" w14:textId="312ECB8A" w:rsidR="007733CC" w:rsidRPr="00314E34" w:rsidRDefault="007733CC" w:rsidP="00C128E3">
      <w:pPr>
        <w:spacing w:after="0" w:line="240" w:lineRule="auto"/>
        <w:jc w:val="left"/>
        <w:rPr>
          <w:lang w:eastAsia="en-GB"/>
        </w:rPr>
      </w:pPr>
      <w:r w:rsidRPr="00314E34">
        <w:rPr>
          <w:b/>
          <w:lang w:eastAsia="en-GB"/>
        </w:rPr>
        <w:t>Coordinate</w:t>
      </w:r>
    </w:p>
    <w:p w14:paraId="4711B474" w14:textId="63729EE9" w:rsidR="007733CC" w:rsidRPr="00314E34" w:rsidRDefault="007733CC" w:rsidP="00C128E3">
      <w:pPr>
        <w:spacing w:after="60" w:line="240" w:lineRule="auto"/>
        <w:rPr>
          <w:rFonts w:cs="Arial"/>
          <w:lang w:eastAsia="en-GB"/>
        </w:rPr>
      </w:pPr>
      <w:r w:rsidRPr="00314E34">
        <w:rPr>
          <w:rFonts w:cs="Arial"/>
          <w:lang w:eastAsia="en-GB"/>
        </w:rPr>
        <w:t xml:space="preserve">One of a sequence of n numbers designating the position of a </w:t>
      </w:r>
      <w:r w:rsidRPr="00314E34">
        <w:rPr>
          <w:rFonts w:cs="Arial"/>
          <w:b/>
          <w:lang w:eastAsia="en-GB"/>
        </w:rPr>
        <w:t>point</w:t>
      </w:r>
      <w:r w:rsidRPr="00314E34">
        <w:rPr>
          <w:rFonts w:cs="Arial"/>
          <w:lang w:eastAsia="en-GB"/>
        </w:rPr>
        <w:t xml:space="preserve"> in n-dimensional space.</w:t>
      </w:r>
    </w:p>
    <w:p w14:paraId="0D44A707" w14:textId="1B940982" w:rsidR="007733CC" w:rsidRPr="00314E34" w:rsidRDefault="0067593C" w:rsidP="00C128E3">
      <w:pPr>
        <w:spacing w:after="120" w:line="240" w:lineRule="auto"/>
        <w:rPr>
          <w:rFonts w:cs="Arial"/>
          <w:lang w:eastAsia="en-GB"/>
        </w:rPr>
      </w:pPr>
      <w:r w:rsidRPr="00314E34">
        <w:rPr>
          <w:rFonts w:cs="Arial"/>
          <w:lang w:eastAsia="en-GB"/>
        </w:rPr>
        <w:t>NOTE</w:t>
      </w:r>
      <w:r w:rsidR="000F483E" w:rsidRPr="00314E34">
        <w:rPr>
          <w:rFonts w:cs="Arial"/>
          <w:lang w:eastAsia="en-GB"/>
        </w:rPr>
        <w:t>:</w:t>
      </w:r>
      <w:r w:rsidR="007733CC" w:rsidRPr="00314E34">
        <w:rPr>
          <w:rFonts w:cs="Arial"/>
          <w:lang w:eastAsia="en-GB"/>
        </w:rPr>
        <w:t xml:space="preserve"> In a </w:t>
      </w:r>
      <w:r w:rsidR="007733CC" w:rsidRPr="00314E34">
        <w:rPr>
          <w:rFonts w:cs="Arial"/>
          <w:b/>
          <w:lang w:eastAsia="en-GB"/>
        </w:rPr>
        <w:t>coordinate reference system</w:t>
      </w:r>
      <w:r w:rsidR="007733CC" w:rsidRPr="00314E34">
        <w:rPr>
          <w:rFonts w:cs="Arial"/>
          <w:lang w:eastAsia="en-GB"/>
        </w:rPr>
        <w:t>, the coordinate numbers are qualified by units.</w:t>
      </w:r>
    </w:p>
    <w:p w14:paraId="7DB87567" w14:textId="1AF21B50" w:rsidR="0067593C" w:rsidRPr="00314E34" w:rsidRDefault="0067593C" w:rsidP="00C128E3">
      <w:pPr>
        <w:spacing w:after="0" w:line="240" w:lineRule="auto"/>
        <w:jc w:val="left"/>
        <w:rPr>
          <w:lang w:eastAsia="en-GB"/>
        </w:rPr>
      </w:pPr>
      <w:r w:rsidRPr="00314E34">
        <w:rPr>
          <w:b/>
          <w:lang w:eastAsia="en-GB"/>
        </w:rPr>
        <w:t>Coordinate Reference System</w:t>
      </w:r>
    </w:p>
    <w:p w14:paraId="287CEA8E" w14:textId="3F4741F0" w:rsidR="0067593C" w:rsidRPr="00314E34" w:rsidRDefault="0067593C" w:rsidP="00C128E3">
      <w:pPr>
        <w:spacing w:after="60" w:line="240" w:lineRule="auto"/>
        <w:rPr>
          <w:rFonts w:cs="Arial"/>
          <w:lang w:eastAsia="en-GB"/>
        </w:rPr>
      </w:pPr>
      <w:r w:rsidRPr="00314E34">
        <w:rPr>
          <w:rFonts w:cs="Arial"/>
          <w:b/>
          <w:lang w:eastAsia="en-GB"/>
        </w:rPr>
        <w:t>Coordinate</w:t>
      </w:r>
      <w:r w:rsidRPr="00314E34">
        <w:rPr>
          <w:rFonts w:cs="Arial"/>
          <w:lang w:eastAsia="en-GB"/>
        </w:rPr>
        <w:t xml:space="preserve"> system that is related to an object by a datum.</w:t>
      </w:r>
    </w:p>
    <w:p w14:paraId="5B3F000F" w14:textId="65DD0E70" w:rsidR="0067593C" w:rsidRPr="00314E34" w:rsidRDefault="0067593C" w:rsidP="00C128E3">
      <w:pPr>
        <w:spacing w:after="120" w:line="240" w:lineRule="auto"/>
        <w:rPr>
          <w:rFonts w:cs="Arial"/>
          <w:lang w:eastAsia="en-GB"/>
        </w:rPr>
      </w:pPr>
      <w:r w:rsidRPr="00314E34">
        <w:rPr>
          <w:rFonts w:cs="Arial"/>
          <w:lang w:eastAsia="en-GB"/>
        </w:rPr>
        <w:t>NOTE</w:t>
      </w:r>
      <w:r w:rsidR="000F483E" w:rsidRPr="00314E34">
        <w:rPr>
          <w:rFonts w:cs="Arial"/>
          <w:lang w:eastAsia="en-GB"/>
        </w:rPr>
        <w:t>:</w:t>
      </w:r>
      <w:r w:rsidRPr="00314E34">
        <w:rPr>
          <w:rFonts w:cs="Arial"/>
          <w:lang w:eastAsia="en-GB"/>
        </w:rPr>
        <w:t xml:space="preserve"> For geodetic and vertical datums, the object will be the Earth.</w:t>
      </w:r>
    </w:p>
    <w:p w14:paraId="76CED241" w14:textId="44761029" w:rsidR="0067593C" w:rsidRPr="00314E34" w:rsidRDefault="0067593C" w:rsidP="00C128E3">
      <w:pPr>
        <w:spacing w:after="0" w:line="240" w:lineRule="auto"/>
        <w:jc w:val="left"/>
        <w:rPr>
          <w:lang w:eastAsia="en-GB"/>
        </w:rPr>
      </w:pPr>
      <w:r w:rsidRPr="00314E34">
        <w:rPr>
          <w:b/>
          <w:lang w:eastAsia="en-GB"/>
        </w:rPr>
        <w:t>Coordinate Tuple</w:t>
      </w:r>
    </w:p>
    <w:p w14:paraId="7764FAA0" w14:textId="4D7AFC13" w:rsidR="0067593C" w:rsidRPr="00314E34" w:rsidRDefault="0067593C" w:rsidP="00C128E3">
      <w:pPr>
        <w:spacing w:after="120" w:line="240" w:lineRule="auto"/>
        <w:rPr>
          <w:rFonts w:cs="Arial"/>
          <w:lang w:eastAsia="en-GB"/>
        </w:rPr>
      </w:pPr>
      <w:r w:rsidRPr="00314E34">
        <w:rPr>
          <w:rFonts w:cs="Arial"/>
          <w:lang w:eastAsia="en-GB"/>
        </w:rPr>
        <w:t xml:space="preserve">Ordered list of </w:t>
      </w:r>
      <w:r w:rsidRPr="00314E34">
        <w:rPr>
          <w:rFonts w:cs="Arial"/>
          <w:b/>
          <w:lang w:eastAsia="en-GB"/>
        </w:rPr>
        <w:t>coordinates</w:t>
      </w:r>
      <w:r w:rsidR="00C92309" w:rsidRPr="00314E34">
        <w:rPr>
          <w:rFonts w:cs="Arial"/>
          <w:b/>
          <w:lang w:eastAsia="en-GB"/>
        </w:rPr>
        <w:t xml:space="preserve"> </w:t>
      </w:r>
      <w:r w:rsidR="00C92309" w:rsidRPr="00314E34">
        <w:rPr>
          <w:rFonts w:cs="Arial"/>
          <w:bCs/>
          <w:lang w:eastAsia="en-GB"/>
        </w:rPr>
        <w:t xml:space="preserve">where the number and order of coordinates is identical to the axes of the </w:t>
      </w:r>
      <w:r w:rsidR="00C92309" w:rsidRPr="00314E34">
        <w:rPr>
          <w:rFonts w:cs="Arial"/>
          <w:b/>
          <w:lang w:eastAsia="en-GB"/>
        </w:rPr>
        <w:t>coordinate reference system</w:t>
      </w:r>
      <w:r w:rsidRPr="00314E34">
        <w:rPr>
          <w:rFonts w:cs="Arial"/>
          <w:lang w:eastAsia="en-GB"/>
        </w:rPr>
        <w:t>.</w:t>
      </w:r>
    </w:p>
    <w:p w14:paraId="787478EC" w14:textId="5471BC07" w:rsidR="0067593C" w:rsidRPr="00314E34" w:rsidRDefault="0067593C" w:rsidP="00C128E3">
      <w:pPr>
        <w:spacing w:after="0" w:line="240" w:lineRule="auto"/>
        <w:jc w:val="left"/>
        <w:rPr>
          <w:lang w:eastAsia="en-GB"/>
        </w:rPr>
      </w:pPr>
      <w:r w:rsidRPr="00314E34">
        <w:rPr>
          <w:b/>
          <w:lang w:eastAsia="en-GB"/>
        </w:rPr>
        <w:t>Curve</w:t>
      </w:r>
    </w:p>
    <w:p w14:paraId="274FE8C0" w14:textId="33AD346E" w:rsidR="0067593C" w:rsidRPr="00314E34" w:rsidRDefault="0067593C" w:rsidP="00C128E3">
      <w:pPr>
        <w:spacing w:after="60" w:line="240" w:lineRule="auto"/>
        <w:rPr>
          <w:rFonts w:cs="Arial"/>
          <w:lang w:eastAsia="en-GB"/>
        </w:rPr>
      </w:pPr>
      <w:r w:rsidRPr="00314E34">
        <w:rPr>
          <w:rFonts w:cs="Arial"/>
          <w:lang w:eastAsia="en-GB"/>
        </w:rPr>
        <w:t xml:space="preserve">1-dimensional </w:t>
      </w:r>
      <w:r w:rsidRPr="00314E34">
        <w:rPr>
          <w:rFonts w:cs="Arial"/>
          <w:b/>
          <w:lang w:eastAsia="en-GB"/>
        </w:rPr>
        <w:t>geometric primitive</w:t>
      </w:r>
      <w:r w:rsidRPr="00314E34">
        <w:rPr>
          <w:rFonts w:cs="Arial"/>
          <w:lang w:eastAsia="en-GB"/>
        </w:rPr>
        <w:t>, representing the continuous image of a line.</w:t>
      </w:r>
    </w:p>
    <w:p w14:paraId="3FA0E0B2" w14:textId="5A1A6CBF" w:rsidR="0067593C" w:rsidRPr="00314E34" w:rsidRDefault="0067593C" w:rsidP="00C128E3">
      <w:pPr>
        <w:spacing w:after="120" w:line="240" w:lineRule="auto"/>
        <w:rPr>
          <w:rFonts w:cs="Arial"/>
          <w:lang w:eastAsia="en-GB"/>
        </w:rPr>
      </w:pPr>
      <w:r w:rsidRPr="00314E34">
        <w:rPr>
          <w:rFonts w:cs="Arial"/>
          <w:lang w:eastAsia="en-GB"/>
        </w:rPr>
        <w:t>NOTE</w:t>
      </w:r>
      <w:r w:rsidR="000F483E" w:rsidRPr="00314E34">
        <w:rPr>
          <w:rFonts w:cs="Arial"/>
          <w:lang w:eastAsia="en-GB"/>
        </w:rPr>
        <w:t>:</w:t>
      </w:r>
      <w:r w:rsidRPr="00314E34">
        <w:rPr>
          <w:rFonts w:cs="Arial"/>
          <w:lang w:eastAsia="en-GB"/>
        </w:rPr>
        <w:t xml:space="preserve"> </w:t>
      </w:r>
      <w:r w:rsidR="00FC2649" w:rsidRPr="00314E34">
        <w:rPr>
          <w:rFonts w:cs="Arial"/>
          <w:lang w:eastAsia="en-GB"/>
        </w:rPr>
        <w:t>The boundary of a curve is the set of points at either end of the curve.</w:t>
      </w:r>
      <w:r w:rsidR="00EE3367" w:rsidRPr="00314E34">
        <w:rPr>
          <w:rFonts w:cs="Arial"/>
          <w:lang w:eastAsia="en-GB"/>
        </w:rPr>
        <w:t xml:space="preserve"> </w:t>
      </w:r>
      <w:r w:rsidR="00FC2649" w:rsidRPr="00314E34">
        <w:rPr>
          <w:rFonts w:cs="Arial"/>
          <w:lang w:eastAsia="en-GB"/>
        </w:rPr>
        <w:t>If the curve is a cycle, the two ends are identical, and the curve (if topologically closed) is considered to not have a boundary. The first point is called the start point, and the last is the end point.</w:t>
      </w:r>
      <w:r w:rsidR="00EE3367" w:rsidRPr="00314E34">
        <w:rPr>
          <w:rFonts w:cs="Arial"/>
          <w:lang w:eastAsia="en-GB"/>
        </w:rPr>
        <w:t xml:space="preserve"> </w:t>
      </w:r>
      <w:r w:rsidR="00FC2649" w:rsidRPr="00314E34">
        <w:rPr>
          <w:rFonts w:cs="Arial"/>
          <w:lang w:eastAsia="en-GB"/>
        </w:rPr>
        <w:t>Connectivity of the curve is guaranteed by the "continuous image of a line" clause.</w:t>
      </w:r>
      <w:r w:rsidR="00EE3367" w:rsidRPr="00314E34">
        <w:rPr>
          <w:rFonts w:cs="Arial"/>
          <w:lang w:eastAsia="en-GB"/>
        </w:rPr>
        <w:t xml:space="preserve"> </w:t>
      </w:r>
      <w:r w:rsidR="00FC2649" w:rsidRPr="00314E34">
        <w:rPr>
          <w:rFonts w:cs="Arial"/>
          <w:lang w:eastAsia="en-GB"/>
        </w:rPr>
        <w:t>A topological theorem states that a continuous image of a connected set is connected.</w:t>
      </w:r>
    </w:p>
    <w:p w14:paraId="450CCF9A" w14:textId="579D1037" w:rsidR="00FC2649" w:rsidRPr="00314E34" w:rsidRDefault="00FC2649" w:rsidP="00C128E3">
      <w:pPr>
        <w:keepNext/>
        <w:keepLines/>
        <w:spacing w:after="0" w:line="240" w:lineRule="auto"/>
        <w:jc w:val="left"/>
        <w:rPr>
          <w:lang w:eastAsia="en-GB"/>
        </w:rPr>
      </w:pPr>
      <w:r w:rsidRPr="00314E34">
        <w:rPr>
          <w:b/>
          <w:lang w:eastAsia="en-GB"/>
        </w:rPr>
        <w:t>Curve Segment</w:t>
      </w:r>
    </w:p>
    <w:p w14:paraId="1785323F" w14:textId="16C13E84" w:rsidR="00FC2649" w:rsidRPr="00314E34" w:rsidRDefault="00FC2649" w:rsidP="00C128E3">
      <w:pPr>
        <w:spacing w:after="60" w:line="240" w:lineRule="auto"/>
        <w:rPr>
          <w:rFonts w:cs="Arial"/>
          <w:lang w:eastAsia="en-GB"/>
        </w:rPr>
      </w:pPr>
      <w:r w:rsidRPr="00314E34">
        <w:rPr>
          <w:rFonts w:cs="Arial"/>
          <w:lang w:eastAsia="en-GB"/>
        </w:rPr>
        <w:t xml:space="preserve">1-dimensional geometric object used to represent a continuous component of a </w:t>
      </w:r>
      <w:r w:rsidRPr="00314E34">
        <w:rPr>
          <w:rFonts w:cs="Arial"/>
          <w:b/>
          <w:lang w:eastAsia="en-GB"/>
        </w:rPr>
        <w:t>curve</w:t>
      </w:r>
      <w:r w:rsidRPr="00314E34">
        <w:rPr>
          <w:rFonts w:cs="Arial"/>
          <w:lang w:eastAsia="en-GB"/>
        </w:rPr>
        <w:t xml:space="preserve"> using homogeneous interpolation and definition methods.</w:t>
      </w:r>
    </w:p>
    <w:p w14:paraId="6BE5528E" w14:textId="77211205" w:rsidR="00FC2649" w:rsidRPr="00314E34" w:rsidRDefault="00FC2649" w:rsidP="00C128E3">
      <w:pPr>
        <w:spacing w:after="120" w:line="240" w:lineRule="auto"/>
        <w:rPr>
          <w:rFonts w:cs="Arial"/>
          <w:lang w:eastAsia="en-GB"/>
        </w:rPr>
      </w:pPr>
      <w:r w:rsidRPr="00314E34">
        <w:rPr>
          <w:rFonts w:cs="Arial"/>
          <w:lang w:eastAsia="en-GB"/>
        </w:rPr>
        <w:t>NOTE</w:t>
      </w:r>
      <w:r w:rsidR="0044569B" w:rsidRPr="00314E34">
        <w:rPr>
          <w:rFonts w:cs="Arial"/>
          <w:lang w:eastAsia="en-GB"/>
        </w:rPr>
        <w:t>:</w:t>
      </w:r>
      <w:r w:rsidRPr="00314E34">
        <w:rPr>
          <w:rFonts w:cs="Arial"/>
          <w:lang w:eastAsia="en-GB"/>
        </w:rPr>
        <w:t xml:space="preserve"> The geometric set represented by a single curve segment is equivalent to a curve.</w:t>
      </w:r>
    </w:p>
    <w:p w14:paraId="699A7ABC" w14:textId="5C210383" w:rsidR="00FC2649" w:rsidRPr="00314E34" w:rsidRDefault="00FC2649" w:rsidP="00C128E3">
      <w:pPr>
        <w:keepNext/>
        <w:keepLines/>
        <w:spacing w:after="0" w:line="240" w:lineRule="auto"/>
        <w:jc w:val="left"/>
        <w:rPr>
          <w:lang w:eastAsia="en-GB"/>
        </w:rPr>
      </w:pPr>
      <w:r w:rsidRPr="00314E34">
        <w:rPr>
          <w:b/>
          <w:lang w:eastAsia="en-GB"/>
        </w:rPr>
        <w:t>Data Product</w:t>
      </w:r>
    </w:p>
    <w:p w14:paraId="66636326" w14:textId="0A398498" w:rsidR="00FC2649" w:rsidRPr="00314E34" w:rsidRDefault="00FC2649" w:rsidP="00C128E3">
      <w:pPr>
        <w:spacing w:after="120" w:line="240" w:lineRule="auto"/>
        <w:rPr>
          <w:rFonts w:cs="Arial"/>
          <w:lang w:eastAsia="en-GB"/>
        </w:rPr>
      </w:pPr>
      <w:r w:rsidRPr="00314E34">
        <w:rPr>
          <w:rFonts w:cs="Arial"/>
          <w:lang w:eastAsia="en-GB"/>
        </w:rPr>
        <w:t xml:space="preserve">A </w:t>
      </w:r>
      <w:r w:rsidRPr="00314E34">
        <w:rPr>
          <w:rFonts w:cs="Arial"/>
          <w:b/>
          <w:lang w:eastAsia="en-GB"/>
        </w:rPr>
        <w:t>dataset</w:t>
      </w:r>
      <w:r w:rsidRPr="00314E34">
        <w:rPr>
          <w:rFonts w:cs="Arial"/>
          <w:lang w:eastAsia="en-GB"/>
        </w:rPr>
        <w:t xml:space="preserve"> or dataset series that conforms to a data product specification.</w:t>
      </w:r>
    </w:p>
    <w:p w14:paraId="7B47946C" w14:textId="7DB29BDD" w:rsidR="00D27BA5" w:rsidRPr="00314E34" w:rsidRDefault="00D27BA5" w:rsidP="00C128E3">
      <w:pPr>
        <w:keepNext/>
        <w:keepLines/>
        <w:spacing w:after="0" w:line="240" w:lineRule="auto"/>
        <w:jc w:val="left"/>
        <w:rPr>
          <w:lang w:eastAsia="en-GB"/>
        </w:rPr>
      </w:pPr>
      <w:r w:rsidRPr="00314E34">
        <w:rPr>
          <w:b/>
          <w:lang w:eastAsia="en-GB"/>
        </w:rPr>
        <w:t>Data Quality</w:t>
      </w:r>
    </w:p>
    <w:p w14:paraId="2D0F03E8" w14:textId="18DA7BA7" w:rsidR="00D27BA5" w:rsidRPr="00314E34" w:rsidRDefault="00D27BA5" w:rsidP="00C128E3">
      <w:pPr>
        <w:spacing w:after="120" w:line="240" w:lineRule="auto"/>
        <w:rPr>
          <w:rFonts w:cs="Arial"/>
          <w:lang w:eastAsia="en-GB"/>
        </w:rPr>
      </w:pPr>
      <w:r w:rsidRPr="00314E34">
        <w:rPr>
          <w:rFonts w:cs="Arial"/>
          <w:lang w:eastAsia="en-GB"/>
        </w:rPr>
        <w:t>A set of elements describing aspects of quality, including a measure of quality, an evaluation procedure, a quality result, and a scope.</w:t>
      </w:r>
    </w:p>
    <w:p w14:paraId="650FBBA1" w14:textId="692EEF9B" w:rsidR="00D27BA5" w:rsidRPr="00314E34" w:rsidRDefault="00D27BA5" w:rsidP="00C128E3">
      <w:pPr>
        <w:spacing w:after="0" w:line="240" w:lineRule="auto"/>
        <w:jc w:val="left"/>
        <w:rPr>
          <w:lang w:eastAsia="en-GB"/>
        </w:rPr>
      </w:pPr>
      <w:r w:rsidRPr="00314E34">
        <w:rPr>
          <w:b/>
          <w:lang w:eastAsia="en-GB"/>
        </w:rPr>
        <w:t>Data Type</w:t>
      </w:r>
    </w:p>
    <w:p w14:paraId="279E06DA" w14:textId="4FA9C7A2" w:rsidR="00D27BA5" w:rsidRPr="00314E34" w:rsidRDefault="00D27BA5" w:rsidP="00C128E3">
      <w:pPr>
        <w:spacing w:after="60" w:line="240" w:lineRule="auto"/>
        <w:rPr>
          <w:rFonts w:cs="Arial"/>
          <w:lang w:eastAsia="en-GB"/>
        </w:rPr>
      </w:pPr>
      <w:r w:rsidRPr="00314E34">
        <w:rPr>
          <w:rFonts w:cs="Arial"/>
          <w:lang w:eastAsia="en-GB"/>
        </w:rPr>
        <w:t>Specification of a value domain with operations allowed on values in this domain.</w:t>
      </w:r>
    </w:p>
    <w:p w14:paraId="74799A3B" w14:textId="5C5D01A9" w:rsidR="00D27BA5" w:rsidRPr="00314E34" w:rsidRDefault="00D27BA5" w:rsidP="00C128E3">
      <w:pPr>
        <w:spacing w:after="60" w:line="240" w:lineRule="auto"/>
        <w:rPr>
          <w:rFonts w:cs="Arial"/>
          <w:lang w:eastAsia="en-GB"/>
        </w:rPr>
      </w:pPr>
      <w:r w:rsidRPr="00314E34">
        <w:rPr>
          <w:rFonts w:cs="Arial"/>
          <w:lang w:eastAsia="en-GB"/>
        </w:rPr>
        <w:t>NOTE</w:t>
      </w:r>
      <w:r w:rsidR="0044569B" w:rsidRPr="00314E34">
        <w:rPr>
          <w:rFonts w:cs="Arial"/>
          <w:lang w:eastAsia="en-GB"/>
        </w:rPr>
        <w:t>:</w:t>
      </w:r>
      <w:r w:rsidRPr="00314E34">
        <w:rPr>
          <w:rFonts w:cs="Arial"/>
          <w:lang w:eastAsia="en-GB"/>
        </w:rPr>
        <w:t xml:space="preserve"> Data types include primitive predefined types and user-definable types.</w:t>
      </w:r>
    </w:p>
    <w:p w14:paraId="7B658166" w14:textId="12CEF5AB" w:rsidR="00D27BA5" w:rsidRPr="00314E34" w:rsidRDefault="00D27BA5" w:rsidP="00C128E3">
      <w:pPr>
        <w:spacing w:after="60" w:line="240" w:lineRule="auto"/>
        <w:rPr>
          <w:rFonts w:cs="Arial"/>
          <w:lang w:eastAsia="en-GB"/>
        </w:rPr>
      </w:pPr>
      <w:r w:rsidRPr="00314E34">
        <w:rPr>
          <w:rFonts w:cs="Arial"/>
          <w:lang w:eastAsia="en-GB"/>
        </w:rPr>
        <w:t>NOTE</w:t>
      </w:r>
      <w:r w:rsidR="0044569B" w:rsidRPr="00314E34">
        <w:rPr>
          <w:rFonts w:cs="Arial"/>
          <w:lang w:eastAsia="en-GB"/>
        </w:rPr>
        <w:t>:</w:t>
      </w:r>
      <w:r w:rsidRPr="00314E34">
        <w:rPr>
          <w:rFonts w:cs="Arial"/>
          <w:lang w:eastAsia="en-GB"/>
        </w:rPr>
        <w:t xml:space="preserve"> A data type is identified by a term, for example Integer.</w:t>
      </w:r>
    </w:p>
    <w:p w14:paraId="065E1233" w14:textId="0A9D83B5" w:rsidR="002560B5" w:rsidRPr="00314E34" w:rsidRDefault="002560B5" w:rsidP="00C128E3">
      <w:pPr>
        <w:spacing w:after="120" w:line="240" w:lineRule="auto"/>
        <w:rPr>
          <w:rFonts w:cs="Arial"/>
          <w:lang w:eastAsia="en-GB"/>
        </w:rPr>
      </w:pPr>
      <w:r w:rsidRPr="00314E34">
        <w:rPr>
          <w:rFonts w:cs="Arial"/>
          <w:lang w:eastAsia="en-GB"/>
        </w:rPr>
        <w:t>EXAMPLE</w:t>
      </w:r>
      <w:r w:rsidR="00C96CF9" w:rsidRPr="00314E34">
        <w:rPr>
          <w:rFonts w:cs="Arial"/>
          <w:lang w:eastAsia="en-GB"/>
        </w:rPr>
        <w:t>S</w:t>
      </w:r>
      <w:r w:rsidRPr="00314E34">
        <w:rPr>
          <w:rFonts w:cs="Arial"/>
          <w:lang w:eastAsia="en-GB"/>
        </w:rPr>
        <w:t xml:space="preserve">: Integer, Real, Boolean, </w:t>
      </w:r>
      <w:proofErr w:type="spellStart"/>
      <w:r w:rsidR="00D763D4" w:rsidRPr="00314E34">
        <w:rPr>
          <w:rFonts w:cs="Arial"/>
          <w:lang w:eastAsia="en-GB"/>
        </w:rPr>
        <w:t>Character</w:t>
      </w:r>
      <w:r w:rsidRPr="00314E34">
        <w:rPr>
          <w:rFonts w:cs="Arial"/>
          <w:lang w:eastAsia="en-GB"/>
        </w:rPr>
        <w:t>S</w:t>
      </w:r>
      <w:r w:rsidR="0044569B" w:rsidRPr="00314E34">
        <w:rPr>
          <w:rFonts w:cs="Arial"/>
          <w:lang w:eastAsia="en-GB"/>
        </w:rPr>
        <w:t>tring</w:t>
      </w:r>
      <w:proofErr w:type="spellEnd"/>
      <w:r w:rsidR="0044569B" w:rsidRPr="00314E34">
        <w:rPr>
          <w:rFonts w:cs="Arial"/>
          <w:lang w:eastAsia="en-GB"/>
        </w:rPr>
        <w:t xml:space="preserve">, </w:t>
      </w:r>
      <w:proofErr w:type="spellStart"/>
      <w:r w:rsidR="0044569B" w:rsidRPr="00314E34">
        <w:rPr>
          <w:rFonts w:cs="Arial"/>
          <w:lang w:eastAsia="en-GB"/>
        </w:rPr>
        <w:t>DirectPosition</w:t>
      </w:r>
      <w:proofErr w:type="spellEnd"/>
      <w:r w:rsidR="0044569B" w:rsidRPr="00314E34">
        <w:rPr>
          <w:rFonts w:cs="Arial"/>
          <w:lang w:eastAsia="en-GB"/>
        </w:rPr>
        <w:t xml:space="preserve"> and </w:t>
      </w:r>
      <w:r w:rsidR="00D763D4" w:rsidRPr="00314E34">
        <w:rPr>
          <w:rFonts w:cs="Arial"/>
          <w:lang w:eastAsia="en-GB"/>
        </w:rPr>
        <w:t>S_100_</w:t>
      </w:r>
      <w:r w:rsidR="00DA4E79" w:rsidRPr="00314E34">
        <w:rPr>
          <w:rFonts w:cs="Arial"/>
          <w:lang w:eastAsia="en-GB"/>
        </w:rPr>
        <w:t>Truncated</w:t>
      </w:r>
      <w:r w:rsidR="0044569B" w:rsidRPr="00314E34">
        <w:rPr>
          <w:rFonts w:cs="Arial"/>
          <w:lang w:eastAsia="en-GB"/>
        </w:rPr>
        <w:t>Date</w:t>
      </w:r>
    </w:p>
    <w:p w14:paraId="69EC3E9C" w14:textId="1886F595" w:rsidR="00E73EDF" w:rsidRPr="00314E34" w:rsidRDefault="007653F1" w:rsidP="00C128E3">
      <w:pPr>
        <w:spacing w:after="0" w:line="240" w:lineRule="auto"/>
        <w:rPr>
          <w:b/>
          <w:lang w:eastAsia="en-GB"/>
        </w:rPr>
      </w:pPr>
      <w:r w:rsidRPr="00314E34">
        <w:rPr>
          <w:b/>
          <w:lang w:eastAsia="en-GB"/>
        </w:rPr>
        <w:t>Dataset</w:t>
      </w:r>
    </w:p>
    <w:p w14:paraId="272ADF02" w14:textId="2E8A3FAE" w:rsidR="00E73EDF" w:rsidRPr="00314E34" w:rsidRDefault="007653F1" w:rsidP="00C128E3">
      <w:pPr>
        <w:tabs>
          <w:tab w:val="left" w:pos="2811"/>
        </w:tabs>
        <w:spacing w:after="60" w:line="240" w:lineRule="auto"/>
        <w:ind w:left="2811" w:hanging="2811"/>
      </w:pPr>
      <w:r w:rsidRPr="00314E34">
        <w:t>An identifiable collection of data</w:t>
      </w:r>
      <w:r w:rsidR="0067593C" w:rsidRPr="00314E34">
        <w:t>.</w:t>
      </w:r>
    </w:p>
    <w:p w14:paraId="2935C43B" w14:textId="573FEB67" w:rsidR="00E73EDF" w:rsidRPr="00314E34" w:rsidRDefault="007653F1"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44569B" w:rsidRPr="00314E34">
        <w:rPr>
          <w:rFonts w:eastAsia="Times New Roman" w:cs="Arial"/>
          <w:lang w:eastAsia="en-GB"/>
        </w:rPr>
        <w:t>:</w:t>
      </w:r>
      <w:r w:rsidRPr="00314E34">
        <w:rPr>
          <w:rFonts w:eastAsia="Times New Roman" w:cs="Arial"/>
          <w:lang w:eastAsia="en-GB"/>
        </w:rPr>
        <w:t xml:space="preserve"> </w:t>
      </w:r>
      <w:r w:rsidRPr="00314E34">
        <w:rPr>
          <w:rFonts w:eastAsia="Times New Roman" w:cs="Arial"/>
          <w:lang w:eastAsia="en-GB"/>
        </w:rPr>
        <w:tab/>
        <w:t xml:space="preserve">A dataset may be a smaller grouping of data which, though limited by some </w:t>
      </w:r>
      <w:r w:rsidRPr="00314E34">
        <w:rPr>
          <w:rFonts w:ascii="Arial,Bold" w:eastAsia="Times New Roman" w:hAnsi="Arial,Bold" w:cs="Arial,Bold"/>
          <w:bCs/>
          <w:lang w:eastAsia="en-GB"/>
        </w:rPr>
        <w:t xml:space="preserve">constraint </w:t>
      </w:r>
      <w:r w:rsidRPr="00314E34">
        <w:rPr>
          <w:rFonts w:eastAsia="Times New Roman" w:cs="Arial"/>
          <w:lang w:eastAsia="en-GB"/>
        </w:rPr>
        <w:t xml:space="preserve">such as spatial extent or </w:t>
      </w:r>
      <w:r w:rsidRPr="00314E34">
        <w:rPr>
          <w:rFonts w:ascii="Arial,Bold" w:eastAsia="Times New Roman" w:hAnsi="Arial,Bold" w:cs="Arial,Bold"/>
          <w:bCs/>
          <w:lang w:eastAsia="en-GB"/>
        </w:rPr>
        <w:t>feature</w:t>
      </w:r>
      <w:r w:rsidRPr="00314E34">
        <w:rPr>
          <w:rFonts w:eastAsia="Times New Roman" w:cs="Arial"/>
          <w:lang w:eastAsia="en-GB"/>
        </w:rPr>
        <w:t xml:space="preserve"> </w:t>
      </w:r>
      <w:r w:rsidRPr="00314E34">
        <w:rPr>
          <w:rFonts w:ascii="Arial,Bold" w:eastAsia="Times New Roman" w:hAnsi="Arial,Bold" w:cs="Arial,Bold"/>
          <w:bCs/>
          <w:lang w:eastAsia="en-GB"/>
        </w:rPr>
        <w:t>type,</w:t>
      </w:r>
      <w:r w:rsidRPr="00314E34">
        <w:rPr>
          <w:rFonts w:ascii="Arial,Bold" w:eastAsia="Times New Roman" w:hAnsi="Arial,Bold" w:cs="Arial,Bold"/>
          <w:b/>
          <w:bCs/>
          <w:lang w:eastAsia="en-GB"/>
        </w:rPr>
        <w:t xml:space="preserve"> </w:t>
      </w:r>
      <w:r w:rsidRPr="00314E34">
        <w:rPr>
          <w:rFonts w:eastAsia="Times New Roman" w:cs="Arial"/>
          <w:lang w:eastAsia="en-GB"/>
        </w:rPr>
        <w:t>is located physically within a larger dataset.</w:t>
      </w:r>
      <w:r w:rsidR="00EE3367" w:rsidRPr="00314E34">
        <w:rPr>
          <w:rFonts w:eastAsia="Times New Roman" w:cs="Arial"/>
          <w:lang w:eastAsia="en-GB"/>
        </w:rPr>
        <w:t xml:space="preserve"> </w:t>
      </w:r>
      <w:r w:rsidRPr="00314E34">
        <w:rPr>
          <w:rFonts w:eastAsia="Times New Roman" w:cs="Arial"/>
          <w:lang w:eastAsia="en-GB"/>
        </w:rPr>
        <w:t>Theoretically, a dataset may be as small as a single feature contained within a larger dataset.</w:t>
      </w:r>
      <w:r w:rsidR="00EE3367" w:rsidRPr="00314E34">
        <w:rPr>
          <w:rFonts w:eastAsia="Times New Roman" w:cs="Arial"/>
          <w:lang w:eastAsia="en-GB"/>
        </w:rPr>
        <w:t xml:space="preserve"> </w:t>
      </w:r>
      <w:r w:rsidRPr="00314E34">
        <w:rPr>
          <w:rFonts w:eastAsia="Times New Roman" w:cs="Arial"/>
          <w:lang w:eastAsia="en-GB"/>
        </w:rPr>
        <w:t>A hardcopy map or chart may be considered a dataset.</w:t>
      </w:r>
    </w:p>
    <w:p w14:paraId="05D06364" w14:textId="6D1CE774" w:rsidR="002560B5" w:rsidRPr="00314E34" w:rsidRDefault="002560B5" w:rsidP="00C128E3">
      <w:pPr>
        <w:spacing w:after="0" w:line="240" w:lineRule="auto"/>
        <w:rPr>
          <w:b/>
          <w:lang w:eastAsia="en-GB"/>
        </w:rPr>
      </w:pPr>
      <w:r w:rsidRPr="00314E34">
        <w:rPr>
          <w:b/>
          <w:lang w:eastAsia="en-GB"/>
        </w:rPr>
        <w:t>Datum</w:t>
      </w:r>
    </w:p>
    <w:p w14:paraId="26819B44" w14:textId="08B9C0EB" w:rsidR="002560B5" w:rsidRPr="00314E34" w:rsidRDefault="002560B5" w:rsidP="00C128E3">
      <w:pPr>
        <w:tabs>
          <w:tab w:val="left" w:pos="2811"/>
        </w:tabs>
        <w:spacing w:after="120" w:line="240" w:lineRule="auto"/>
      </w:pPr>
      <w:r w:rsidRPr="00314E34">
        <w:t xml:space="preserve">Parameter or set of parameters that define the position of the origin, the scale, and the orientation of a </w:t>
      </w:r>
      <w:r w:rsidRPr="00314E34">
        <w:rPr>
          <w:b/>
        </w:rPr>
        <w:t>coordinate</w:t>
      </w:r>
      <w:r w:rsidRPr="00314E34">
        <w:t xml:space="preserve"> system.</w:t>
      </w:r>
    </w:p>
    <w:p w14:paraId="5176C3FA" w14:textId="77777777" w:rsidR="00E73EDF" w:rsidRPr="00314E34" w:rsidRDefault="007653F1" w:rsidP="00C128E3">
      <w:pPr>
        <w:spacing w:after="0" w:line="240" w:lineRule="auto"/>
      </w:pPr>
      <w:bookmarkStart w:id="254" w:name="_Toc368904923"/>
      <w:bookmarkStart w:id="255" w:name="_Toc412540097"/>
      <w:bookmarkStart w:id="256" w:name="_Toc392576960"/>
      <w:bookmarkStart w:id="257" w:name="_Toc439685231"/>
      <w:r w:rsidRPr="00314E34">
        <w:rPr>
          <w:b/>
        </w:rPr>
        <w:t>Display Priority</w:t>
      </w:r>
      <w:bookmarkEnd w:id="254"/>
      <w:bookmarkEnd w:id="255"/>
      <w:bookmarkEnd w:id="256"/>
      <w:bookmarkEnd w:id="257"/>
    </w:p>
    <w:p w14:paraId="544930BA" w14:textId="19949B20" w:rsidR="00E73EDF" w:rsidRPr="00314E34"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314E34">
        <w:lastRenderedPageBreak/>
        <w:t>same type of instruction (area, line, point, or text) some other neutral criterion must be used to order the instructions.</w:t>
      </w:r>
    </w:p>
    <w:p w14:paraId="16DF206C" w14:textId="77777777" w:rsidR="00E73EDF" w:rsidRPr="00314E34" w:rsidRDefault="007653F1" w:rsidP="00C128E3">
      <w:pPr>
        <w:spacing w:after="0" w:line="240" w:lineRule="auto"/>
      </w:pPr>
      <w:bookmarkStart w:id="258" w:name="_Toc368904924"/>
      <w:bookmarkStart w:id="259" w:name="_Toc392576961"/>
      <w:bookmarkStart w:id="260" w:name="_Toc412540098"/>
      <w:bookmarkStart w:id="261" w:name="_Toc439685232"/>
      <w:r w:rsidRPr="00314E34">
        <w:rPr>
          <w:b/>
        </w:rPr>
        <w:t>ECDIS</w:t>
      </w:r>
      <w:bookmarkEnd w:id="258"/>
      <w:bookmarkEnd w:id="259"/>
      <w:bookmarkEnd w:id="260"/>
      <w:bookmarkEnd w:id="261"/>
    </w:p>
    <w:p w14:paraId="08EB8257" w14:textId="750FD7FD" w:rsidR="00E73EDF" w:rsidRPr="00314E34" w:rsidRDefault="007653F1" w:rsidP="00C128E3">
      <w:pPr>
        <w:spacing w:after="120" w:line="240" w:lineRule="auto"/>
        <w:rPr>
          <w:rFonts w:cs="Arial"/>
        </w:rPr>
      </w:pPr>
      <w:r w:rsidRPr="00314E34">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sidRPr="00314E34">
        <w:rPr>
          <w:rFonts w:cs="Arial"/>
        </w:rPr>
        <w:t>System Database</w:t>
      </w:r>
      <w:r w:rsidRPr="00314E34">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314E34" w:rsidRDefault="007653F1" w:rsidP="00C128E3">
      <w:pPr>
        <w:keepNext/>
        <w:keepLines/>
        <w:spacing w:after="0" w:line="240" w:lineRule="auto"/>
        <w:jc w:val="left"/>
      </w:pPr>
      <w:bookmarkStart w:id="262" w:name="_Toc368904925"/>
      <w:bookmarkStart w:id="263" w:name="_Toc439685233"/>
      <w:bookmarkStart w:id="264" w:name="_Toc412540099"/>
      <w:bookmarkStart w:id="265" w:name="_Toc392576962"/>
      <w:r w:rsidRPr="00314E34">
        <w:rPr>
          <w:b/>
        </w:rPr>
        <w:t>ECDIS Chart 1</w:t>
      </w:r>
      <w:bookmarkEnd w:id="262"/>
      <w:bookmarkEnd w:id="263"/>
      <w:bookmarkEnd w:id="264"/>
      <w:bookmarkEnd w:id="265"/>
    </w:p>
    <w:p w14:paraId="22A87A52" w14:textId="2BF48D95" w:rsidR="00E73EDF" w:rsidRPr="00314E34" w:rsidRDefault="007653F1" w:rsidP="00C128E3">
      <w:pPr>
        <w:spacing w:after="120" w:line="240" w:lineRule="auto"/>
        <w:rPr>
          <w:rFonts w:cs="Arial"/>
        </w:rPr>
      </w:pPr>
      <w:r w:rsidRPr="00314E34">
        <w:rPr>
          <w:rFonts w:cs="Arial"/>
        </w:rPr>
        <w:t xml:space="preserve">An ECDIS version of INT 1, including all symbols, line styles and colour coding used for chart presentation. </w:t>
      </w:r>
      <w:r w:rsidR="00EE3367" w:rsidRPr="00314E34">
        <w:rPr>
          <w:rFonts w:cs="Arial"/>
        </w:rPr>
        <w:t xml:space="preserve"> </w:t>
      </w:r>
      <w:r w:rsidRPr="00314E34">
        <w:rPr>
          <w:rFonts w:cs="Arial"/>
        </w:rPr>
        <w:t xml:space="preserve">Intended for the Mariner for both familiarization with ECDIS and to look up specific symbols. </w:t>
      </w:r>
    </w:p>
    <w:p w14:paraId="1042C40D" w14:textId="3350C292" w:rsidR="001758C2" w:rsidRPr="00314E34" w:rsidRDefault="001758C2" w:rsidP="00C128E3">
      <w:pPr>
        <w:spacing w:after="0" w:line="240" w:lineRule="auto"/>
        <w:jc w:val="left"/>
      </w:pPr>
      <w:r w:rsidRPr="00314E34">
        <w:rPr>
          <w:b/>
        </w:rPr>
        <w:t>Emergency Alarm</w:t>
      </w:r>
    </w:p>
    <w:p w14:paraId="6C67DC98" w14:textId="153B401A" w:rsidR="001758C2" w:rsidRPr="00314E34" w:rsidRDefault="001758C2" w:rsidP="00C128E3">
      <w:pPr>
        <w:spacing w:after="120" w:line="240" w:lineRule="auto"/>
        <w:rPr>
          <w:rFonts w:cs="Arial"/>
        </w:rPr>
      </w:pPr>
      <w:r w:rsidRPr="00314E34">
        <w:rPr>
          <w:rFonts w:cs="Arial"/>
        </w:rPr>
        <w:t xml:space="preserve">(MSC.302/A) </w:t>
      </w:r>
      <w:r w:rsidR="00C112FC" w:rsidRPr="00314E34">
        <w:rPr>
          <w:rFonts w:cs="Arial"/>
        </w:rPr>
        <w:t xml:space="preserve">highest priority of an </w:t>
      </w:r>
      <w:r w:rsidR="00C112FC" w:rsidRPr="00314E34">
        <w:rPr>
          <w:rFonts w:cs="Arial"/>
          <w:b/>
        </w:rPr>
        <w:t>alert</w:t>
      </w:r>
      <w:r w:rsidR="00C112FC" w:rsidRPr="00314E34">
        <w:rPr>
          <w:rFonts w:cs="Arial"/>
        </w:rPr>
        <w:t>. A</w:t>
      </w:r>
      <w:r w:rsidRPr="00314E34">
        <w:rPr>
          <w:rFonts w:cs="Arial"/>
        </w:rPr>
        <w:t xml:space="preserve"> condition presenting an immediate danger to human life or to the ship and its machinery exists and that immediate action must be taken. </w:t>
      </w:r>
    </w:p>
    <w:p w14:paraId="4ACD0A70" w14:textId="77777777" w:rsidR="00E73EDF" w:rsidRPr="00314E34" w:rsidRDefault="007653F1" w:rsidP="00C128E3">
      <w:pPr>
        <w:spacing w:after="0" w:line="240" w:lineRule="auto"/>
        <w:rPr>
          <w:b/>
          <w:lang w:eastAsia="en-GB"/>
        </w:rPr>
      </w:pPr>
      <w:r w:rsidRPr="00314E34">
        <w:rPr>
          <w:b/>
          <w:lang w:eastAsia="en-GB"/>
        </w:rPr>
        <w:t>ENC</w:t>
      </w:r>
    </w:p>
    <w:p w14:paraId="371650F7" w14:textId="39290F87" w:rsidR="00E73EDF" w:rsidRPr="00314E34" w:rsidRDefault="007653F1" w:rsidP="00C128E3">
      <w:pPr>
        <w:autoSpaceDE w:val="0"/>
        <w:autoSpaceDN w:val="0"/>
        <w:adjustRightInd w:val="0"/>
        <w:spacing w:after="120" w:line="240" w:lineRule="auto"/>
      </w:pPr>
      <w:r w:rsidRPr="00314E34">
        <w:t xml:space="preserve">The </w:t>
      </w:r>
      <w:r w:rsidRPr="00314E34">
        <w:rPr>
          <w:b/>
        </w:rPr>
        <w:t>dataset</w:t>
      </w:r>
      <w:r w:rsidRPr="00314E34">
        <w:t xml:space="preserve">, standardized as to content, structure and format, issued for use with </w:t>
      </w:r>
      <w:r w:rsidRPr="00314E34">
        <w:rPr>
          <w:b/>
        </w:rPr>
        <w:t>ECDIS</w:t>
      </w:r>
      <w:r w:rsidRPr="00314E34">
        <w:t xml:space="preserve"> by or on the authority of a Government authorized Hydrographic Office or other relevant government institution, an</w:t>
      </w:r>
      <w:r w:rsidR="00713FAD" w:rsidRPr="00314E34">
        <w:t xml:space="preserve">d conforming to IHO standards. </w:t>
      </w:r>
      <w:r w:rsidRPr="00314E34">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Pr="00314E34" w:rsidRDefault="00CF7858" w:rsidP="00802D18">
      <w:pPr>
        <w:autoSpaceDE w:val="0"/>
        <w:autoSpaceDN w:val="0"/>
        <w:adjustRightInd w:val="0"/>
        <w:spacing w:after="0" w:line="240" w:lineRule="auto"/>
        <w:rPr>
          <w:b/>
        </w:rPr>
      </w:pPr>
      <w:r w:rsidRPr="00314E34">
        <w:rPr>
          <w:b/>
        </w:rPr>
        <w:t>ENDS</w:t>
      </w:r>
    </w:p>
    <w:p w14:paraId="0BFD70A8" w14:textId="4E034DA6" w:rsidR="00CF7858" w:rsidRPr="00314E34" w:rsidRDefault="00CF7858" w:rsidP="00C128E3">
      <w:pPr>
        <w:autoSpaceDE w:val="0"/>
        <w:autoSpaceDN w:val="0"/>
        <w:adjustRightInd w:val="0"/>
        <w:spacing w:after="120" w:line="240" w:lineRule="auto"/>
      </w:pPr>
      <w:r w:rsidRPr="00314E34">
        <w:t xml:space="preserve">A special-purpose database compiled from nautical chart and nautical publication data, standardized as to content, structure and format, issued for use with </w:t>
      </w:r>
      <w:r w:rsidRPr="00314E34">
        <w:rPr>
          <w:b/>
        </w:rPr>
        <w:t>ECDIS</w:t>
      </w:r>
      <w:r w:rsidRPr="00314E34">
        <w:t xml:space="preserve"> by or on the authority of a </w:t>
      </w:r>
      <w:r w:rsidR="00E27C80" w:rsidRPr="00314E34">
        <w:t>G</w:t>
      </w:r>
      <w:r w:rsidRPr="00314E34">
        <w:t xml:space="preserve">overnment, authorized </w:t>
      </w:r>
      <w:r w:rsidR="00E27C80" w:rsidRPr="00314E34">
        <w:t>H</w:t>
      </w:r>
      <w:r w:rsidRPr="00314E34">
        <w:t xml:space="preserve">ydrographic </w:t>
      </w:r>
      <w:r w:rsidR="00E27C80" w:rsidRPr="00314E34">
        <w:t>O</w:t>
      </w:r>
      <w:r w:rsidRPr="00314E34">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rsidRPr="00314E34">
        <w:t>E</w:t>
      </w:r>
      <w:r w:rsidRPr="00314E34">
        <w:t xml:space="preserve">lectronic </w:t>
      </w:r>
      <w:r w:rsidR="00E27C80" w:rsidRPr="00314E34">
        <w:t>N</w:t>
      </w:r>
      <w:r w:rsidRPr="00314E34">
        <w:t xml:space="preserve">avigational </w:t>
      </w:r>
      <w:r w:rsidR="00E27C80" w:rsidRPr="00314E34">
        <w:t>C</w:t>
      </w:r>
      <w:r w:rsidRPr="00314E34">
        <w:t>hart (</w:t>
      </w:r>
      <w:r w:rsidRPr="00314E34">
        <w:rPr>
          <w:b/>
        </w:rPr>
        <w:t>ENC</w:t>
      </w:r>
      <w:r w:rsidRPr="00314E34">
        <w:t>).</w:t>
      </w:r>
    </w:p>
    <w:p w14:paraId="7F292215" w14:textId="6DC945EA" w:rsidR="00EE117D" w:rsidRPr="00314E34" w:rsidRDefault="00EE117D" w:rsidP="00C128E3">
      <w:pPr>
        <w:autoSpaceDE w:val="0"/>
        <w:autoSpaceDN w:val="0"/>
        <w:adjustRightInd w:val="0"/>
        <w:spacing w:after="0" w:line="240" w:lineRule="auto"/>
        <w:rPr>
          <w:b/>
        </w:rPr>
      </w:pPr>
      <w:r w:rsidRPr="00314E34">
        <w:rPr>
          <w:b/>
        </w:rPr>
        <w:t>Enumeration</w:t>
      </w:r>
    </w:p>
    <w:p w14:paraId="680D7A36" w14:textId="00ACA8E7" w:rsidR="00EE117D" w:rsidRPr="00314E34" w:rsidRDefault="00EE117D" w:rsidP="00C128E3">
      <w:pPr>
        <w:autoSpaceDE w:val="0"/>
        <w:autoSpaceDN w:val="0"/>
        <w:adjustRightInd w:val="0"/>
        <w:spacing w:after="120" w:line="240" w:lineRule="auto"/>
      </w:pPr>
      <w:r w:rsidRPr="00314E34">
        <w:t xml:space="preserve">A fixed list of valid identifiers of named literal values. </w:t>
      </w:r>
      <w:r w:rsidRPr="00314E34">
        <w:rPr>
          <w:b/>
        </w:rPr>
        <w:t>Attributes</w:t>
      </w:r>
      <w:r w:rsidRPr="00314E34">
        <w:t xml:space="preserve"> of an </w:t>
      </w:r>
      <w:r w:rsidR="00017D75" w:rsidRPr="00314E34">
        <w:t xml:space="preserve">enumeration </w:t>
      </w:r>
      <w:r w:rsidRPr="00314E34">
        <w:t>type may only take values from this list.</w:t>
      </w:r>
    </w:p>
    <w:p w14:paraId="4C49AFB8" w14:textId="77777777" w:rsidR="00E73EDF" w:rsidRPr="00314E34" w:rsidRDefault="007653F1" w:rsidP="00C128E3">
      <w:pPr>
        <w:autoSpaceDE w:val="0"/>
        <w:autoSpaceDN w:val="0"/>
        <w:adjustRightInd w:val="0"/>
        <w:spacing w:after="0" w:line="240" w:lineRule="auto"/>
        <w:rPr>
          <w:b/>
        </w:rPr>
      </w:pPr>
      <w:r w:rsidRPr="00314E34">
        <w:rPr>
          <w:b/>
        </w:rPr>
        <w:t>Feature</w:t>
      </w:r>
    </w:p>
    <w:p w14:paraId="41E70BF9" w14:textId="5FE85B47" w:rsidR="00E73EDF" w:rsidRPr="00314E34" w:rsidRDefault="007653F1" w:rsidP="00C128E3">
      <w:pPr>
        <w:autoSpaceDE w:val="0"/>
        <w:autoSpaceDN w:val="0"/>
        <w:adjustRightInd w:val="0"/>
        <w:spacing w:after="60" w:line="240" w:lineRule="auto"/>
      </w:pPr>
      <w:r w:rsidRPr="00314E34">
        <w:t>Abstraction of real world phenomena</w:t>
      </w:r>
      <w:r w:rsidR="002560B5" w:rsidRPr="00314E34">
        <w:t>.</w:t>
      </w:r>
    </w:p>
    <w:p w14:paraId="72A45658" w14:textId="691A403F" w:rsidR="00E73EDF" w:rsidRPr="00314E34" w:rsidRDefault="007653F1" w:rsidP="00C128E3">
      <w:pPr>
        <w:autoSpaceDE w:val="0"/>
        <w:autoSpaceDN w:val="0"/>
        <w:adjustRightInd w:val="0"/>
        <w:spacing w:after="60" w:line="240" w:lineRule="auto"/>
      </w:pPr>
      <w:r w:rsidRPr="00314E34">
        <w:t>NOTE</w:t>
      </w:r>
      <w:r w:rsidR="00713FAD" w:rsidRPr="00314E34">
        <w:t xml:space="preserve">: </w:t>
      </w:r>
      <w:r w:rsidRPr="00314E34">
        <w:t>A feature may occur as a type or an instance.</w:t>
      </w:r>
      <w:r w:rsidR="00953516" w:rsidRPr="00314E34">
        <w:t xml:space="preserve"> </w:t>
      </w:r>
      <w:r w:rsidRPr="00314E34">
        <w:t>Feature type or feature instance should be used when only one is meant.</w:t>
      </w:r>
    </w:p>
    <w:p w14:paraId="53346E15" w14:textId="69DF2C96" w:rsidR="00E73EDF" w:rsidRPr="00314E34" w:rsidRDefault="007653F1" w:rsidP="00C128E3">
      <w:pPr>
        <w:autoSpaceDE w:val="0"/>
        <w:autoSpaceDN w:val="0"/>
        <w:adjustRightInd w:val="0"/>
        <w:spacing w:after="120" w:line="240" w:lineRule="auto"/>
      </w:pPr>
      <w:r w:rsidRPr="00314E34">
        <w:t>EXAMPLE</w:t>
      </w:r>
      <w:r w:rsidR="00713FAD" w:rsidRPr="00314E34">
        <w:t xml:space="preserve">: </w:t>
      </w:r>
      <w:r w:rsidRPr="00314E34">
        <w:t>The phenomenon named ‘London Eye’ may be classified as a feature instance with other phenomena into a feature type ‘landmark’</w:t>
      </w:r>
    </w:p>
    <w:p w14:paraId="0E1A92A0" w14:textId="464B1B3A" w:rsidR="002560B5" w:rsidRPr="00314E34" w:rsidRDefault="002560B5" w:rsidP="00C128E3">
      <w:pPr>
        <w:keepNext/>
        <w:keepLines/>
        <w:spacing w:after="0" w:line="240" w:lineRule="auto"/>
        <w:rPr>
          <w:b/>
          <w:lang w:eastAsia="en-GB"/>
        </w:rPr>
      </w:pPr>
      <w:r w:rsidRPr="00314E34">
        <w:rPr>
          <w:b/>
          <w:lang w:eastAsia="en-GB"/>
        </w:rPr>
        <w:t>Feature Association</w:t>
      </w:r>
    </w:p>
    <w:p w14:paraId="2C77BA00" w14:textId="07F273C7" w:rsidR="002560B5" w:rsidRPr="00314E34" w:rsidRDefault="0080400F" w:rsidP="00C128E3">
      <w:pPr>
        <w:tabs>
          <w:tab w:val="left" w:pos="2811"/>
        </w:tabs>
        <w:spacing w:after="120" w:line="240" w:lineRule="auto"/>
      </w:pPr>
      <w:r w:rsidRPr="00314E34">
        <w:rPr>
          <w:b/>
        </w:rPr>
        <w:t>Relationship</w:t>
      </w:r>
      <w:r w:rsidRPr="00314E34">
        <w:t xml:space="preserve"> that links instances of one </w:t>
      </w:r>
      <w:r w:rsidRPr="00314E34">
        <w:rPr>
          <w:b/>
        </w:rPr>
        <w:t>feature</w:t>
      </w:r>
      <w:r w:rsidRPr="00314E34">
        <w:t xml:space="preserve"> type with instances of the same or a different </w:t>
      </w:r>
      <w:r w:rsidRPr="00314E34">
        <w:rPr>
          <w:b/>
        </w:rPr>
        <w:t>feature</w:t>
      </w:r>
      <w:r w:rsidRPr="00314E34">
        <w:t xml:space="preserve"> type</w:t>
      </w:r>
      <w:r w:rsidR="002560B5" w:rsidRPr="00314E34">
        <w:t>.</w:t>
      </w:r>
    </w:p>
    <w:p w14:paraId="6002E753" w14:textId="7F93CE5B" w:rsidR="0080400F" w:rsidRPr="00314E34" w:rsidRDefault="0080400F" w:rsidP="00C128E3">
      <w:pPr>
        <w:keepNext/>
        <w:keepLines/>
        <w:spacing w:after="0" w:line="240" w:lineRule="auto"/>
        <w:jc w:val="left"/>
        <w:rPr>
          <w:lang w:eastAsia="en-GB"/>
        </w:rPr>
      </w:pPr>
      <w:bookmarkStart w:id="266" w:name="_Toc346149784"/>
      <w:bookmarkStart w:id="267" w:name="_Toc412540100"/>
      <w:bookmarkStart w:id="268" w:name="_Toc346156158"/>
      <w:bookmarkStart w:id="269" w:name="_Toc392576963"/>
      <w:bookmarkStart w:id="270" w:name="_Toc348447688"/>
      <w:bookmarkStart w:id="271" w:name="_Toc368904926"/>
      <w:bookmarkStart w:id="272" w:name="_Toc439685234"/>
      <w:r w:rsidRPr="00314E34">
        <w:rPr>
          <w:b/>
          <w:lang w:eastAsia="en-GB"/>
        </w:rPr>
        <w:t>Feature Attribute</w:t>
      </w:r>
    </w:p>
    <w:p w14:paraId="6A7148D8" w14:textId="4983CF14" w:rsidR="0080400F" w:rsidRPr="00314E34" w:rsidRDefault="0080400F" w:rsidP="00C128E3">
      <w:pPr>
        <w:spacing w:after="60" w:line="240" w:lineRule="auto"/>
        <w:rPr>
          <w:rFonts w:cs="Arial"/>
          <w:lang w:eastAsia="en-GB"/>
        </w:rPr>
      </w:pPr>
      <w:r w:rsidRPr="00314E34">
        <w:rPr>
          <w:rFonts w:cs="Arial"/>
          <w:lang w:eastAsia="en-GB"/>
        </w:rPr>
        <w:t xml:space="preserve">Characteristic of a </w:t>
      </w:r>
      <w:r w:rsidRPr="00314E34">
        <w:rPr>
          <w:rFonts w:cs="Arial"/>
          <w:b/>
          <w:lang w:eastAsia="en-GB"/>
        </w:rPr>
        <w:t>feature</w:t>
      </w:r>
      <w:r w:rsidRPr="00314E34">
        <w:rPr>
          <w:rFonts w:cs="Arial"/>
          <w:lang w:eastAsia="en-GB"/>
        </w:rPr>
        <w:t>.</w:t>
      </w:r>
    </w:p>
    <w:p w14:paraId="170483AD" w14:textId="0498DB38" w:rsidR="0080400F" w:rsidRPr="00314E34" w:rsidRDefault="0080400F" w:rsidP="00C128E3">
      <w:pPr>
        <w:spacing w:after="6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w:t>
      </w:r>
      <w:r w:rsidR="008D2F07" w:rsidRPr="00314E34">
        <w:rPr>
          <w:rFonts w:cs="Arial"/>
          <w:lang w:eastAsia="en-GB"/>
        </w:rPr>
        <w:t>A feature attribute may occur as a type or an instance.</w:t>
      </w:r>
      <w:r w:rsidR="00953516" w:rsidRPr="00314E34">
        <w:rPr>
          <w:rFonts w:cs="Arial"/>
          <w:lang w:eastAsia="en-GB"/>
        </w:rPr>
        <w:t xml:space="preserve"> </w:t>
      </w:r>
      <w:r w:rsidR="008D2F07" w:rsidRPr="00314E34">
        <w:rPr>
          <w:rFonts w:cs="Arial"/>
          <w:lang w:eastAsia="en-GB"/>
        </w:rPr>
        <w:t>Feature attribute type or feature attribute instance is used when only one is meant</w:t>
      </w:r>
      <w:r w:rsidRPr="00314E34">
        <w:rPr>
          <w:rFonts w:cs="Arial"/>
          <w:lang w:eastAsia="en-GB"/>
        </w:rPr>
        <w:t>.</w:t>
      </w:r>
    </w:p>
    <w:p w14:paraId="233C4B55" w14:textId="771EA039" w:rsidR="0080400F" w:rsidRPr="00314E34" w:rsidRDefault="0080400F" w:rsidP="00C128E3">
      <w:pPr>
        <w:spacing w:after="6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w:t>
      </w:r>
      <w:r w:rsidR="008D2F07" w:rsidRPr="00314E34">
        <w:rPr>
          <w:rFonts w:cs="Arial"/>
          <w:lang w:eastAsia="en-GB"/>
        </w:rPr>
        <w:t>A feature attribute type has a name, a data type and a domain associated to it.</w:t>
      </w:r>
      <w:r w:rsidR="00953516" w:rsidRPr="00314E34">
        <w:rPr>
          <w:rFonts w:cs="Arial"/>
          <w:lang w:eastAsia="en-GB"/>
        </w:rPr>
        <w:t xml:space="preserve"> </w:t>
      </w:r>
      <w:r w:rsidR="008D2F07" w:rsidRPr="00314E34">
        <w:rPr>
          <w:rFonts w:cs="Arial"/>
          <w:lang w:eastAsia="en-GB"/>
        </w:rPr>
        <w:t>A feature attribute instance has an attribute value taken from the value domain of the feature attribute type.</w:t>
      </w:r>
    </w:p>
    <w:p w14:paraId="53CD460E" w14:textId="12E6EE57" w:rsidR="008D2F07" w:rsidRPr="00314E34" w:rsidRDefault="008D2F07" w:rsidP="00C128E3">
      <w:pPr>
        <w:spacing w:after="6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In a </w:t>
      </w:r>
      <w:r w:rsidR="00B653D6" w:rsidRPr="00314E34">
        <w:rPr>
          <w:rFonts w:cs="Arial"/>
          <w:lang w:eastAsia="en-GB"/>
        </w:rPr>
        <w:t>Feature Catalogue</w:t>
      </w:r>
      <w:r w:rsidRPr="00314E34">
        <w:rPr>
          <w:rFonts w:cs="Arial"/>
          <w:lang w:eastAsia="en-GB"/>
        </w:rPr>
        <w:t>, a feature attribute may include a value domain but does not specify attribute values for feature instances.</w:t>
      </w:r>
    </w:p>
    <w:p w14:paraId="5B22BA4B" w14:textId="3644DD29" w:rsidR="0080400F" w:rsidRPr="00314E34" w:rsidRDefault="0080400F" w:rsidP="00C128E3">
      <w:pPr>
        <w:spacing w:after="60" w:line="240" w:lineRule="auto"/>
        <w:rPr>
          <w:rFonts w:cs="Arial"/>
          <w:lang w:eastAsia="en-GB"/>
        </w:rPr>
      </w:pPr>
      <w:r w:rsidRPr="00314E34">
        <w:rPr>
          <w:rFonts w:cs="Arial"/>
          <w:lang w:eastAsia="en-GB"/>
        </w:rPr>
        <w:t>EXAMPLE</w:t>
      </w:r>
      <w:r w:rsidR="008D2F07" w:rsidRPr="00314E34">
        <w:rPr>
          <w:rFonts w:cs="Arial"/>
          <w:lang w:eastAsia="en-GB"/>
        </w:rPr>
        <w:t xml:space="preserve"> 1</w:t>
      </w:r>
      <w:r w:rsidR="00713FAD" w:rsidRPr="00314E34">
        <w:rPr>
          <w:rFonts w:cs="Arial"/>
          <w:lang w:eastAsia="en-GB"/>
        </w:rPr>
        <w:t xml:space="preserve">: </w:t>
      </w:r>
      <w:r w:rsidR="008D2F07" w:rsidRPr="00314E34">
        <w:rPr>
          <w:rFonts w:cs="Arial"/>
          <w:lang w:eastAsia="en-GB"/>
        </w:rPr>
        <w:t xml:space="preserve">A feature attribute named </w:t>
      </w:r>
      <w:r w:rsidR="006C31D7" w:rsidRPr="00314E34">
        <w:rPr>
          <w:rFonts w:cs="Arial"/>
          <w:i/>
          <w:iCs/>
          <w:lang w:eastAsia="en-GB"/>
        </w:rPr>
        <w:t>communication channel</w:t>
      </w:r>
      <w:r w:rsidR="008D2F07" w:rsidRPr="00314E34">
        <w:rPr>
          <w:rFonts w:cs="Arial"/>
          <w:i/>
          <w:iCs/>
          <w:lang w:eastAsia="en-GB"/>
        </w:rPr>
        <w:t xml:space="preserve"> </w:t>
      </w:r>
      <w:r w:rsidR="008D2F07" w:rsidRPr="00314E34">
        <w:rPr>
          <w:rFonts w:cs="Arial"/>
          <w:lang w:eastAsia="en-GB"/>
        </w:rPr>
        <w:t xml:space="preserve">may have an attribute value </w:t>
      </w:r>
      <w:r w:rsidR="006C31D7" w:rsidRPr="00314E34">
        <w:rPr>
          <w:rFonts w:cs="Arial"/>
          <w:i/>
          <w:iCs/>
          <w:lang w:eastAsia="en-GB"/>
        </w:rPr>
        <w:t>VHF0007</w:t>
      </w:r>
      <w:r w:rsidR="008D2F07" w:rsidRPr="00314E34">
        <w:rPr>
          <w:rFonts w:cs="Arial"/>
          <w:i/>
          <w:iCs/>
          <w:lang w:eastAsia="en-GB"/>
        </w:rPr>
        <w:t xml:space="preserve"> </w:t>
      </w:r>
      <w:r w:rsidR="008D2F07" w:rsidRPr="00314E34">
        <w:rPr>
          <w:rFonts w:cs="Arial"/>
          <w:lang w:eastAsia="en-GB"/>
        </w:rPr>
        <w:t xml:space="preserve">which belongs to the data type </w:t>
      </w:r>
      <w:r w:rsidR="008D2F07" w:rsidRPr="00314E34">
        <w:rPr>
          <w:rFonts w:cs="Arial"/>
          <w:i/>
          <w:iCs/>
          <w:lang w:eastAsia="en-GB"/>
        </w:rPr>
        <w:t>text</w:t>
      </w:r>
      <w:r w:rsidRPr="00314E34">
        <w:rPr>
          <w:rFonts w:cs="Arial"/>
          <w:lang w:eastAsia="en-GB"/>
        </w:rPr>
        <w:t xml:space="preserve">  </w:t>
      </w:r>
    </w:p>
    <w:p w14:paraId="28F1B15C" w14:textId="17FDF47B" w:rsidR="008D2F07" w:rsidRPr="00314E34" w:rsidRDefault="00713FAD" w:rsidP="00C128E3">
      <w:pPr>
        <w:spacing w:after="120" w:line="240" w:lineRule="auto"/>
        <w:rPr>
          <w:rFonts w:cs="Arial"/>
          <w:lang w:eastAsia="en-GB"/>
        </w:rPr>
      </w:pPr>
      <w:r w:rsidRPr="00314E34">
        <w:rPr>
          <w:rFonts w:cs="Arial"/>
          <w:lang w:eastAsia="en-GB"/>
        </w:rPr>
        <w:t xml:space="preserve">EXAMPLE 2: </w:t>
      </w:r>
      <w:r w:rsidR="008D2F07" w:rsidRPr="00314E34">
        <w:rPr>
          <w:rFonts w:cs="Arial"/>
          <w:lang w:eastAsia="en-GB"/>
        </w:rPr>
        <w:t xml:space="preserve">A feature attribute named </w:t>
      </w:r>
      <w:r w:rsidR="008D2F07" w:rsidRPr="00314E34">
        <w:rPr>
          <w:rFonts w:cs="Arial"/>
          <w:i/>
          <w:iCs/>
          <w:lang w:eastAsia="en-GB"/>
        </w:rPr>
        <w:t xml:space="preserve">length </w:t>
      </w:r>
      <w:r w:rsidR="008D2F07" w:rsidRPr="00314E34">
        <w:rPr>
          <w:rFonts w:cs="Arial"/>
          <w:lang w:eastAsia="en-GB"/>
        </w:rPr>
        <w:t xml:space="preserve">may have an attribute value </w:t>
      </w:r>
      <w:r w:rsidR="008D2F07" w:rsidRPr="00314E34">
        <w:rPr>
          <w:rFonts w:cs="Arial"/>
          <w:i/>
          <w:iCs/>
          <w:lang w:eastAsia="en-GB"/>
        </w:rPr>
        <w:t xml:space="preserve">82.4 </w:t>
      </w:r>
      <w:r w:rsidR="008D2F07" w:rsidRPr="00314E34">
        <w:rPr>
          <w:rFonts w:cs="Arial"/>
          <w:lang w:eastAsia="en-GB"/>
        </w:rPr>
        <w:t xml:space="preserve">which belongs to the data type </w:t>
      </w:r>
      <w:r w:rsidR="008D2F07" w:rsidRPr="00314E34">
        <w:rPr>
          <w:rFonts w:cs="Arial"/>
          <w:i/>
          <w:iCs/>
          <w:lang w:eastAsia="en-GB"/>
        </w:rPr>
        <w:t>real</w:t>
      </w:r>
      <w:r w:rsidR="008D2F07" w:rsidRPr="00314E34">
        <w:rPr>
          <w:rFonts w:cs="Arial"/>
          <w:lang w:eastAsia="en-GB"/>
        </w:rPr>
        <w:t xml:space="preserve">  </w:t>
      </w:r>
    </w:p>
    <w:p w14:paraId="5011E7C2" w14:textId="6102CAE4" w:rsidR="00FF51AB" w:rsidRPr="00314E34" w:rsidRDefault="00FF51AB">
      <w:pPr>
        <w:keepNext/>
        <w:keepLines/>
        <w:spacing w:after="0" w:line="240" w:lineRule="auto"/>
        <w:rPr>
          <w:b/>
          <w:lang w:eastAsia="en-GB"/>
        </w:rPr>
        <w:pPrChange w:id="273" w:author="Jeff Wootton" w:date="2025-03-07T11:20:00Z" w16du:dateUtc="2025-03-07T10:20:00Z">
          <w:pPr>
            <w:spacing w:after="0" w:line="240" w:lineRule="auto"/>
          </w:pPr>
        </w:pPrChange>
      </w:pPr>
      <w:r w:rsidRPr="00314E34">
        <w:rPr>
          <w:b/>
          <w:lang w:eastAsia="en-GB"/>
        </w:rPr>
        <w:lastRenderedPageBreak/>
        <w:t>Feature Catalogue</w:t>
      </w:r>
    </w:p>
    <w:p w14:paraId="59F4EFF7" w14:textId="60AC214F" w:rsidR="00FF51AB" w:rsidRPr="00314E34" w:rsidRDefault="00FF51AB" w:rsidP="00C128E3">
      <w:pPr>
        <w:tabs>
          <w:tab w:val="left" w:pos="2811"/>
        </w:tabs>
        <w:spacing w:after="120" w:line="240" w:lineRule="auto"/>
      </w:pPr>
      <w:r w:rsidRPr="00314E34">
        <w:t xml:space="preserve">A catalogue containing definitions and descriptions of the </w:t>
      </w:r>
      <w:r w:rsidRPr="00314E34">
        <w:rPr>
          <w:b/>
        </w:rPr>
        <w:t>feature</w:t>
      </w:r>
      <w:r w:rsidRPr="00314E34">
        <w:t xml:space="preserve"> types, </w:t>
      </w:r>
      <w:r w:rsidRPr="00314E34">
        <w:rPr>
          <w:b/>
        </w:rPr>
        <w:t>feature attributes</w:t>
      </w:r>
      <w:r w:rsidRPr="00314E34">
        <w:t xml:space="preserve">, and </w:t>
      </w:r>
      <w:r w:rsidRPr="00314E34">
        <w:rPr>
          <w:b/>
        </w:rPr>
        <w:t>feature associations</w:t>
      </w:r>
      <w:r w:rsidRPr="00314E34">
        <w:t xml:space="preserve"> occurring in one or more sets of geographic data.</w:t>
      </w:r>
    </w:p>
    <w:p w14:paraId="6E5649AA" w14:textId="77777777" w:rsidR="00E73EDF" w:rsidRPr="00314E34" w:rsidRDefault="007653F1" w:rsidP="00C128E3">
      <w:pPr>
        <w:spacing w:after="0" w:line="240" w:lineRule="auto"/>
        <w:jc w:val="left"/>
      </w:pPr>
      <w:r w:rsidRPr="00314E34">
        <w:rPr>
          <w:b/>
        </w:rPr>
        <w:t>Geometric Primitive</w:t>
      </w:r>
      <w:bookmarkEnd w:id="266"/>
      <w:bookmarkEnd w:id="267"/>
      <w:bookmarkEnd w:id="268"/>
      <w:bookmarkEnd w:id="269"/>
      <w:bookmarkEnd w:id="270"/>
      <w:bookmarkEnd w:id="271"/>
      <w:bookmarkEnd w:id="272"/>
    </w:p>
    <w:p w14:paraId="2D4F99A9" w14:textId="279F85DF" w:rsidR="00976204" w:rsidRPr="00314E34" w:rsidRDefault="00976204" w:rsidP="00C128E3">
      <w:pPr>
        <w:autoSpaceDE w:val="0"/>
        <w:autoSpaceDN w:val="0"/>
        <w:adjustRightInd w:val="0"/>
        <w:spacing w:after="60" w:line="240" w:lineRule="auto"/>
        <w:jc w:val="left"/>
        <w:rPr>
          <w:rFonts w:cs="Arial"/>
          <w:lang w:eastAsia="fr-FR"/>
        </w:rPr>
      </w:pPr>
      <w:r w:rsidRPr="00314E34">
        <w:rPr>
          <w:rFonts w:cs="Arial"/>
          <w:lang w:eastAsia="fr-FR"/>
        </w:rPr>
        <w:t>Geometric object representing a single, connected, homogeneous element of geometry.</w:t>
      </w:r>
    </w:p>
    <w:p w14:paraId="7F54EF26" w14:textId="26882B88" w:rsidR="00E73EDF" w:rsidRPr="00314E34" w:rsidRDefault="00713FAD" w:rsidP="00C128E3">
      <w:pPr>
        <w:autoSpaceDE w:val="0"/>
        <w:autoSpaceDN w:val="0"/>
        <w:adjustRightInd w:val="0"/>
        <w:spacing w:after="120" w:line="240" w:lineRule="auto"/>
        <w:rPr>
          <w:rFonts w:cs="Arial"/>
          <w:lang w:eastAsia="fr-FR"/>
        </w:rPr>
      </w:pPr>
      <w:r w:rsidRPr="00314E34">
        <w:rPr>
          <w:rFonts w:cs="Arial"/>
          <w:lang w:eastAsia="fr-FR"/>
        </w:rPr>
        <w:t xml:space="preserve">NOTE: </w:t>
      </w:r>
      <w:r w:rsidR="00976204" w:rsidRPr="00314E34">
        <w:rPr>
          <w:rFonts w:cs="Arial"/>
          <w:lang w:eastAsia="fr-FR"/>
        </w:rPr>
        <w:t>Geometric primitives are non-decomposed objects that present information about geometric configuration.  They include points, curves, surfaces, and solids.</w:t>
      </w:r>
    </w:p>
    <w:p w14:paraId="56581B8E" w14:textId="59984AD8" w:rsidR="002B6D8A" w:rsidRPr="00314E34" w:rsidRDefault="002B6D8A" w:rsidP="00C128E3">
      <w:pPr>
        <w:spacing w:after="0" w:line="240" w:lineRule="auto"/>
        <w:rPr>
          <w:b/>
          <w:lang w:eastAsia="en-GB"/>
        </w:rPr>
      </w:pPr>
      <w:r w:rsidRPr="00314E34">
        <w:rPr>
          <w:b/>
          <w:lang w:eastAsia="en-GB"/>
        </w:rPr>
        <w:t>Human Readable</w:t>
      </w:r>
    </w:p>
    <w:p w14:paraId="0D25EE41" w14:textId="4CE75531" w:rsidR="002B6D8A" w:rsidRPr="00314E34" w:rsidRDefault="006109A9" w:rsidP="00C128E3">
      <w:pPr>
        <w:tabs>
          <w:tab w:val="left" w:pos="2811"/>
        </w:tabs>
        <w:spacing w:after="120" w:line="240" w:lineRule="auto"/>
      </w:pPr>
      <w:r w:rsidRPr="00314E34">
        <w:t>A representation of information that can be naturally read by humans</w:t>
      </w:r>
      <w:r w:rsidR="002B6D8A" w:rsidRPr="00314E34">
        <w:t>.</w:t>
      </w:r>
    </w:p>
    <w:p w14:paraId="2B964446" w14:textId="247C49FD" w:rsidR="006109A9" w:rsidRPr="00314E34" w:rsidRDefault="006109A9" w:rsidP="00C128E3">
      <w:pPr>
        <w:spacing w:after="0" w:line="240" w:lineRule="auto"/>
        <w:rPr>
          <w:b/>
          <w:lang w:eastAsia="en-GB"/>
        </w:rPr>
      </w:pPr>
      <w:bookmarkStart w:id="274" w:name="_Toc392576964"/>
      <w:bookmarkStart w:id="275" w:name="_Toc412540101"/>
      <w:bookmarkStart w:id="276" w:name="_Toc368904927"/>
      <w:bookmarkStart w:id="277" w:name="_Toc439685235"/>
      <w:bookmarkStart w:id="278" w:name="_Toc348447689"/>
      <w:bookmarkStart w:id="279" w:name="_Toc346149785"/>
      <w:bookmarkStart w:id="280" w:name="_Toc346156159"/>
      <w:r w:rsidRPr="00314E34">
        <w:rPr>
          <w:b/>
          <w:lang w:eastAsia="en-GB"/>
        </w:rPr>
        <w:t>Identifier</w:t>
      </w:r>
    </w:p>
    <w:p w14:paraId="3EC60BF2" w14:textId="3A9DA9DC" w:rsidR="006109A9" w:rsidRPr="00314E34" w:rsidRDefault="006109A9" w:rsidP="00C128E3">
      <w:pPr>
        <w:tabs>
          <w:tab w:val="left" w:pos="2811"/>
        </w:tabs>
        <w:spacing w:after="120" w:line="240" w:lineRule="auto"/>
      </w:pPr>
      <w:r w:rsidRPr="00314E34">
        <w:t>A linguistically independent sequence of characters capable of uniquely and permanently identifying that with which it is associated.</w:t>
      </w:r>
    </w:p>
    <w:p w14:paraId="78677053" w14:textId="77777777" w:rsidR="00E73EDF" w:rsidRPr="00314E34" w:rsidRDefault="007653F1" w:rsidP="00C128E3">
      <w:pPr>
        <w:spacing w:after="0" w:line="240" w:lineRule="auto"/>
        <w:jc w:val="left"/>
      </w:pPr>
      <w:r w:rsidRPr="00314E34">
        <w:rPr>
          <w:b/>
        </w:rPr>
        <w:t>Indication</w:t>
      </w:r>
      <w:bookmarkEnd w:id="274"/>
      <w:bookmarkEnd w:id="275"/>
      <w:bookmarkEnd w:id="276"/>
      <w:bookmarkEnd w:id="277"/>
    </w:p>
    <w:p w14:paraId="334D132B" w14:textId="77777777" w:rsidR="00E73EDF" w:rsidRPr="00314E34" w:rsidRDefault="007653F1" w:rsidP="00C128E3">
      <w:pPr>
        <w:spacing w:after="120" w:line="240" w:lineRule="auto"/>
        <w:rPr>
          <w:rFonts w:cs="Arial"/>
          <w:bCs/>
          <w:lang w:eastAsia="en-GB"/>
        </w:rPr>
      </w:pPr>
      <w:bookmarkStart w:id="281" w:name="_Toc353889549"/>
      <w:bookmarkStart w:id="282" w:name="_Toc353889829"/>
      <w:bookmarkStart w:id="283" w:name="_Toc353960579"/>
      <w:r w:rsidRPr="00314E34">
        <w:rPr>
          <w:rFonts w:cs="Arial"/>
          <w:lang w:eastAsia="en-GB"/>
        </w:rPr>
        <w:t>Visual indication giving information about the condition of a system or equipment.</w:t>
      </w:r>
      <w:r w:rsidRPr="00314E34">
        <w:rPr>
          <w:rFonts w:cs="Arial"/>
          <w:bCs/>
          <w:lang w:eastAsia="en-GB"/>
        </w:rPr>
        <w:t xml:space="preserve"> </w:t>
      </w:r>
      <w:bookmarkEnd w:id="278"/>
      <w:bookmarkEnd w:id="279"/>
      <w:bookmarkEnd w:id="280"/>
      <w:bookmarkEnd w:id="281"/>
      <w:bookmarkEnd w:id="282"/>
      <w:bookmarkEnd w:id="283"/>
    </w:p>
    <w:p w14:paraId="14EA8A9E" w14:textId="3DD3AA1F" w:rsidR="006109A9" w:rsidRPr="00314E34" w:rsidRDefault="006109A9" w:rsidP="00C128E3">
      <w:pPr>
        <w:keepNext/>
        <w:keepLines/>
        <w:spacing w:after="0" w:line="240" w:lineRule="auto"/>
        <w:rPr>
          <w:b/>
          <w:lang w:eastAsia="en-GB"/>
        </w:rPr>
      </w:pPr>
      <w:r w:rsidRPr="00314E34">
        <w:rPr>
          <w:b/>
          <w:lang w:eastAsia="en-GB"/>
        </w:rPr>
        <w:t>Instance</w:t>
      </w:r>
    </w:p>
    <w:p w14:paraId="04D47B16" w14:textId="4D8A3231" w:rsidR="006109A9" w:rsidRPr="00314E34" w:rsidRDefault="006109A9" w:rsidP="00C128E3">
      <w:pPr>
        <w:tabs>
          <w:tab w:val="left" w:pos="2811"/>
        </w:tabs>
        <w:spacing w:after="60" w:line="240" w:lineRule="auto"/>
      </w:pPr>
      <w:r w:rsidRPr="00314E34">
        <w:t>Entity to which a set of operations can be applied and which has a state that stores the effects of the operations.</w:t>
      </w:r>
    </w:p>
    <w:p w14:paraId="3F171557" w14:textId="00B5A395" w:rsidR="00890DB1" w:rsidRPr="00314E34" w:rsidRDefault="00890DB1" w:rsidP="00C128E3">
      <w:pPr>
        <w:spacing w:after="12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See </w:t>
      </w:r>
      <w:r w:rsidRPr="00314E34">
        <w:rPr>
          <w:rFonts w:cs="Arial"/>
          <w:b/>
          <w:lang w:eastAsia="en-GB"/>
        </w:rPr>
        <w:t>feature</w:t>
      </w:r>
      <w:r w:rsidRPr="00314E34">
        <w:rPr>
          <w:rFonts w:cs="Arial"/>
          <w:lang w:eastAsia="en-GB"/>
        </w:rPr>
        <w:t>.</w:t>
      </w:r>
    </w:p>
    <w:p w14:paraId="04E9B8E0" w14:textId="295BDB8B" w:rsidR="00890DB1" w:rsidRPr="00314E34" w:rsidRDefault="00890DB1" w:rsidP="00C128E3">
      <w:pPr>
        <w:keepNext/>
        <w:keepLines/>
        <w:spacing w:after="0" w:line="240" w:lineRule="auto"/>
        <w:rPr>
          <w:b/>
          <w:lang w:eastAsia="en-GB"/>
        </w:rPr>
      </w:pPr>
      <w:r w:rsidRPr="00314E34">
        <w:rPr>
          <w:b/>
          <w:lang w:eastAsia="en-GB"/>
        </w:rPr>
        <w:t>Machine Readable</w:t>
      </w:r>
    </w:p>
    <w:p w14:paraId="1566240C" w14:textId="22DE561A" w:rsidR="00890DB1" w:rsidRPr="00314E34" w:rsidRDefault="00890DB1" w:rsidP="00C128E3">
      <w:pPr>
        <w:tabs>
          <w:tab w:val="left" w:pos="2811"/>
        </w:tabs>
        <w:spacing w:after="120" w:line="240" w:lineRule="auto"/>
      </w:pPr>
      <w:r w:rsidRPr="00314E34">
        <w:t>A representation of information that can be processed by computers.</w:t>
      </w:r>
    </w:p>
    <w:p w14:paraId="26B04EED" w14:textId="77777777" w:rsidR="00890DB1" w:rsidRPr="00314E34" w:rsidRDefault="00890DB1" w:rsidP="00C128E3">
      <w:pPr>
        <w:spacing w:after="0" w:line="240" w:lineRule="auto"/>
        <w:rPr>
          <w:b/>
        </w:rPr>
      </w:pPr>
      <w:r w:rsidRPr="00314E34">
        <w:rPr>
          <w:rFonts w:cs="Arial"/>
          <w:b/>
        </w:rPr>
        <w:t xml:space="preserve">Maximum Display Scale </w:t>
      </w:r>
    </w:p>
    <w:p w14:paraId="54D0AA58" w14:textId="6C08882E" w:rsidR="00890DB1" w:rsidRPr="00314E34" w:rsidRDefault="00080112" w:rsidP="00A6468A">
      <w:pPr>
        <w:autoSpaceDE w:val="0"/>
        <w:autoSpaceDN w:val="0"/>
        <w:adjustRightInd w:val="0"/>
        <w:spacing w:after="120" w:line="240" w:lineRule="auto"/>
        <w:rPr>
          <w:rFonts w:cs="Arial"/>
        </w:rPr>
      </w:pPr>
      <w:r w:rsidRPr="00314E34">
        <w:t xml:space="preserve">The value considered by the Data Producer to be the </w:t>
      </w:r>
      <w:r w:rsidR="00376255" w:rsidRPr="00314E34">
        <w:t>maximum</w:t>
      </w:r>
      <w:r w:rsidR="00864E5F" w:rsidRPr="00314E34">
        <w:t xml:space="preserve"> (largest)</w:t>
      </w:r>
      <w:r w:rsidR="00376255" w:rsidRPr="00314E34">
        <w:t xml:space="preserve"> scale </w:t>
      </w:r>
      <w:r w:rsidR="008C3264" w:rsidRPr="00314E34">
        <w:t xml:space="preserve">at </w:t>
      </w:r>
      <w:r w:rsidR="00376255" w:rsidRPr="00314E34">
        <w:t xml:space="preserve">which the data is </w:t>
      </w:r>
      <w:r w:rsidR="005F7A8E" w:rsidRPr="00314E34">
        <w:t xml:space="preserve">to be </w:t>
      </w:r>
      <w:r w:rsidR="00376255" w:rsidRPr="00314E34">
        <w:t>displayed</w:t>
      </w:r>
      <w:r w:rsidRPr="00314E34">
        <w:t xml:space="preserve"> before </w:t>
      </w:r>
      <w:r w:rsidR="0038714A" w:rsidRPr="00314E34">
        <w:t>it</w:t>
      </w:r>
      <w:r w:rsidR="00A6468A" w:rsidRPr="00314E34">
        <w:t xml:space="preserve"> can be considered to be</w:t>
      </w:r>
      <w:r w:rsidR="004935F5" w:rsidRPr="00314E34">
        <w:t xml:space="preserve"> </w:t>
      </w:r>
      <w:r w:rsidR="007B3B9C" w:rsidRPr="00314E34">
        <w:t>“</w:t>
      </w:r>
      <w:r w:rsidR="004935F5" w:rsidRPr="00314E34">
        <w:t>gross</w:t>
      </w:r>
      <w:r w:rsidR="007B3B9C" w:rsidRPr="00314E34">
        <w:t>ly</w:t>
      </w:r>
      <w:r w:rsidR="004935F5" w:rsidRPr="00314E34">
        <w:t xml:space="preserve"> </w:t>
      </w:r>
      <w:proofErr w:type="spellStart"/>
      <w:r w:rsidR="004935F5" w:rsidRPr="00314E34">
        <w:t>overscale</w:t>
      </w:r>
      <w:r w:rsidR="007B3B9C" w:rsidRPr="00314E34">
        <w:t>d</w:t>
      </w:r>
      <w:proofErr w:type="spellEnd"/>
      <w:r w:rsidR="007B3B9C" w:rsidRPr="00314E34">
        <w:t>”</w:t>
      </w:r>
      <w:r w:rsidR="00376255" w:rsidRPr="00314E34">
        <w:rPr>
          <w:rFonts w:cs="Arial"/>
        </w:rPr>
        <w:t>.</w:t>
      </w:r>
    </w:p>
    <w:p w14:paraId="3E339B95" w14:textId="1BC1796C" w:rsidR="00890DB1" w:rsidRPr="00314E34" w:rsidRDefault="00890DB1" w:rsidP="00C128E3">
      <w:pPr>
        <w:keepNext/>
        <w:keepLines/>
        <w:spacing w:after="0" w:line="240" w:lineRule="auto"/>
        <w:rPr>
          <w:b/>
          <w:lang w:eastAsia="en-GB"/>
        </w:rPr>
      </w:pPr>
      <w:r w:rsidRPr="00314E34">
        <w:rPr>
          <w:b/>
          <w:lang w:eastAsia="en-GB"/>
        </w:rPr>
        <w:t>Metadata</w:t>
      </w:r>
    </w:p>
    <w:p w14:paraId="5CE481C3" w14:textId="5232890A" w:rsidR="00890DB1" w:rsidRPr="00314E34" w:rsidRDefault="00890DB1" w:rsidP="00C128E3">
      <w:pPr>
        <w:tabs>
          <w:tab w:val="left" w:pos="2811"/>
        </w:tabs>
        <w:spacing w:after="120" w:line="240" w:lineRule="auto"/>
      </w:pPr>
      <w:r w:rsidRPr="00314E34">
        <w:t>Data about data.</w:t>
      </w:r>
    </w:p>
    <w:p w14:paraId="2EE52B91" w14:textId="77777777" w:rsidR="00E73EDF" w:rsidRPr="00314E34" w:rsidRDefault="007653F1" w:rsidP="00C128E3">
      <w:pPr>
        <w:keepNext/>
        <w:keepLines/>
        <w:spacing w:after="0" w:line="240" w:lineRule="auto"/>
        <w:rPr>
          <w:b/>
        </w:rPr>
      </w:pPr>
      <w:r w:rsidRPr="00314E34">
        <w:rPr>
          <w:rFonts w:cs="Arial"/>
          <w:b/>
        </w:rPr>
        <w:t xml:space="preserve">Minimum Display Scale </w:t>
      </w:r>
    </w:p>
    <w:p w14:paraId="28C53670" w14:textId="15E6C849" w:rsidR="00E73EDF" w:rsidRPr="00314E34" w:rsidRDefault="00376255" w:rsidP="00C128E3">
      <w:pPr>
        <w:spacing w:after="120" w:line="240" w:lineRule="auto"/>
        <w:rPr>
          <w:rFonts w:cs="Arial"/>
        </w:rPr>
      </w:pPr>
      <w:r w:rsidRPr="00314E34">
        <w:t xml:space="preserve">The minimum </w:t>
      </w:r>
      <w:r w:rsidR="00864E5F" w:rsidRPr="00314E34">
        <w:t xml:space="preserve">(smallest) </w:t>
      </w:r>
      <w:r w:rsidRPr="00314E34">
        <w:t>scale with which the data</w:t>
      </w:r>
      <w:r w:rsidR="00864E5F" w:rsidRPr="00314E34">
        <w:t xml:space="preserve"> is</w:t>
      </w:r>
      <w:r w:rsidR="005F7A8E" w:rsidRPr="00314E34">
        <w:t xml:space="preserve"> intended to be</w:t>
      </w:r>
      <w:r w:rsidRPr="00314E34">
        <w:t xml:space="preserve"> displayed</w:t>
      </w:r>
      <w:r w:rsidRPr="00314E34">
        <w:rPr>
          <w:rFonts w:cs="Arial"/>
        </w:rPr>
        <w:t>.</w:t>
      </w:r>
    </w:p>
    <w:p w14:paraId="67C1A56B" w14:textId="6C5F8793" w:rsidR="00890DB1" w:rsidRPr="00314E34" w:rsidRDefault="00ED1DAE" w:rsidP="00C128E3">
      <w:pPr>
        <w:spacing w:after="0" w:line="240" w:lineRule="auto"/>
        <w:rPr>
          <w:b/>
          <w:lang w:eastAsia="en-GB"/>
        </w:rPr>
      </w:pPr>
      <w:r w:rsidRPr="00314E34">
        <w:rPr>
          <w:b/>
          <w:lang w:eastAsia="en-GB"/>
        </w:rPr>
        <w:t>Model</w:t>
      </w:r>
    </w:p>
    <w:p w14:paraId="0AF3EA0B" w14:textId="0E2E07F2" w:rsidR="00890DB1" w:rsidRPr="00314E34" w:rsidRDefault="00ED1DAE" w:rsidP="00C128E3">
      <w:pPr>
        <w:tabs>
          <w:tab w:val="left" w:pos="2811"/>
        </w:tabs>
        <w:spacing w:after="60" w:line="240" w:lineRule="auto"/>
      </w:pPr>
      <w:r w:rsidRPr="00314E34">
        <w:t>Abstraction of some aspects of universe of discourse</w:t>
      </w:r>
      <w:r w:rsidR="00890DB1" w:rsidRPr="00314E34">
        <w:t>.</w:t>
      </w:r>
    </w:p>
    <w:p w14:paraId="4A665840" w14:textId="7C4B9F5F" w:rsidR="00890DB1" w:rsidRPr="00314E34" w:rsidRDefault="00890DB1"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w:t>
      </w:r>
      <w:r w:rsidR="00ED1DAE" w:rsidRPr="00314E34">
        <w:rPr>
          <w:rFonts w:cs="Arial"/>
          <w:lang w:eastAsia="en-GB"/>
        </w:rPr>
        <w:t>A semantically complete abstraction of a system.</w:t>
      </w:r>
    </w:p>
    <w:p w14:paraId="33D05FA8" w14:textId="77CF117D" w:rsidR="00ED1DAE" w:rsidRPr="00314E34" w:rsidRDefault="00ED1DAE" w:rsidP="00C128E3">
      <w:pPr>
        <w:keepNext/>
        <w:keepLines/>
        <w:spacing w:after="0" w:line="240" w:lineRule="auto"/>
        <w:rPr>
          <w:b/>
          <w:lang w:eastAsia="en-GB"/>
        </w:rPr>
      </w:pPr>
      <w:r w:rsidRPr="00314E34">
        <w:rPr>
          <w:b/>
          <w:lang w:eastAsia="en-GB"/>
        </w:rPr>
        <w:t>Multiplicity</w:t>
      </w:r>
    </w:p>
    <w:p w14:paraId="5BF282AD" w14:textId="16F383F7" w:rsidR="00ED1DAE" w:rsidRPr="00314E34" w:rsidRDefault="00ED1DAE" w:rsidP="00C128E3">
      <w:pPr>
        <w:tabs>
          <w:tab w:val="left" w:pos="2811"/>
        </w:tabs>
        <w:spacing w:after="60" w:line="240" w:lineRule="auto"/>
      </w:pPr>
      <w:r w:rsidRPr="00314E34">
        <w:t xml:space="preserve">Specification of the number of possible </w:t>
      </w:r>
      <w:r w:rsidR="00C96CF9" w:rsidRPr="00314E34">
        <w:t>occurrences</w:t>
      </w:r>
      <w:r w:rsidRPr="00314E34">
        <w:t xml:space="preserve"> of a property, or the number of allowable elements that may participate in a given relationship.</w:t>
      </w:r>
    </w:p>
    <w:p w14:paraId="018C0E1A" w14:textId="7C2E040E" w:rsidR="00ED1DAE" w:rsidRPr="00314E34" w:rsidRDefault="00ED1DAE" w:rsidP="00C128E3">
      <w:pPr>
        <w:spacing w:after="120" w:line="240" w:lineRule="auto"/>
        <w:rPr>
          <w:rFonts w:cs="Arial"/>
          <w:lang w:eastAsia="en-GB"/>
        </w:rPr>
      </w:pPr>
      <w:r w:rsidRPr="00314E34">
        <w:rPr>
          <w:rFonts w:cs="Arial"/>
          <w:lang w:eastAsia="en-GB"/>
        </w:rPr>
        <w:t xml:space="preserve">EXAMPLES: </w:t>
      </w:r>
      <w:r w:rsidR="005134E3" w:rsidRPr="00314E34">
        <w:rPr>
          <w:rFonts w:cs="Arial"/>
          <w:lang w:eastAsia="en-GB"/>
        </w:rPr>
        <w:t>1..* (one to many); 1 (exactly one);</w:t>
      </w:r>
      <w:r w:rsidRPr="00314E34">
        <w:rPr>
          <w:rFonts w:cs="Arial"/>
          <w:lang w:eastAsia="en-GB"/>
        </w:rPr>
        <w:t xml:space="preserve"> 0..1 (zero or one)</w:t>
      </w:r>
    </w:p>
    <w:p w14:paraId="101C7F01" w14:textId="633163E8" w:rsidR="008616D5" w:rsidRPr="00314E34" w:rsidRDefault="008616D5" w:rsidP="008616D5">
      <w:pPr>
        <w:spacing w:after="0" w:line="240" w:lineRule="auto"/>
        <w:rPr>
          <w:b/>
        </w:rPr>
      </w:pPr>
      <w:r w:rsidRPr="00314E34">
        <w:rPr>
          <w:rFonts w:cs="Arial"/>
          <w:b/>
        </w:rPr>
        <w:t xml:space="preserve">Optimum Display Scale </w:t>
      </w:r>
    </w:p>
    <w:p w14:paraId="30410B14" w14:textId="77777777" w:rsidR="008616D5" w:rsidRPr="00314E34" w:rsidRDefault="008616D5" w:rsidP="008616D5">
      <w:pPr>
        <w:autoSpaceDE w:val="0"/>
        <w:autoSpaceDN w:val="0"/>
        <w:adjustRightInd w:val="0"/>
        <w:spacing w:after="60" w:line="240" w:lineRule="auto"/>
        <w:rPr>
          <w:rFonts w:cs="Arial"/>
        </w:rPr>
      </w:pPr>
      <w:r w:rsidRPr="00314E34">
        <w:t>The maximum (largest) scale with which the data is intended to be displayed</w:t>
      </w:r>
      <w:r w:rsidRPr="00314E34">
        <w:rPr>
          <w:rFonts w:cs="Arial"/>
        </w:rPr>
        <w:t>.</w:t>
      </w:r>
    </w:p>
    <w:p w14:paraId="44DD1356" w14:textId="5C09C211" w:rsidR="008616D5" w:rsidRPr="00314E34" w:rsidRDefault="008616D5" w:rsidP="008616D5">
      <w:pPr>
        <w:autoSpaceDE w:val="0"/>
        <w:autoSpaceDN w:val="0"/>
        <w:adjustRightInd w:val="0"/>
        <w:spacing w:after="120" w:line="240" w:lineRule="auto"/>
        <w:rPr>
          <w:rFonts w:cs="Arial"/>
        </w:rPr>
      </w:pPr>
      <w:r w:rsidRPr="00314E34">
        <w:rPr>
          <w:rFonts w:cs="Arial"/>
          <w:lang w:eastAsia="fr-FR"/>
        </w:rPr>
        <w:t>NOTE: Optimum Display Scale may be considered to be the compilation scale for the data</w:t>
      </w:r>
      <w:r w:rsidR="007B3B9C" w:rsidRPr="00314E34">
        <w:rPr>
          <w:rFonts w:cs="Arial"/>
          <w:lang w:eastAsia="fr-FR"/>
        </w:rPr>
        <w:t>, and is the reference for the overscale indication</w:t>
      </w:r>
      <w:r w:rsidRPr="00314E34">
        <w:rPr>
          <w:rFonts w:cs="Arial"/>
          <w:lang w:eastAsia="fr-FR"/>
        </w:rPr>
        <w:t xml:space="preserve">. </w:t>
      </w:r>
      <w:r w:rsidR="00D44394" w:rsidRPr="00314E34">
        <w:rPr>
          <w:rFonts w:cs="Arial"/>
          <w:lang w:eastAsia="fr-FR"/>
        </w:rPr>
        <w:t xml:space="preserve">When the Mariners Selected Viewing Scale (MSVS) is set to a scale that is larger than Optimum Display Scale, this triggers the overscale indication in the </w:t>
      </w:r>
      <w:r w:rsidR="00A6468A" w:rsidRPr="00314E34">
        <w:rPr>
          <w:rFonts w:cs="Arial"/>
          <w:lang w:eastAsia="fr-FR"/>
        </w:rPr>
        <w:t>end user system</w:t>
      </w:r>
      <w:r w:rsidR="00D44394" w:rsidRPr="00314E34">
        <w:rPr>
          <w:rFonts w:cs="Arial"/>
          <w:lang w:eastAsia="fr-FR"/>
        </w:rPr>
        <w:t>.</w:t>
      </w:r>
    </w:p>
    <w:p w14:paraId="338BBE0C" w14:textId="7D4207D0" w:rsidR="00C42F2A" w:rsidRPr="00314E34" w:rsidRDefault="00C42F2A" w:rsidP="00C128E3">
      <w:pPr>
        <w:spacing w:after="0" w:line="240" w:lineRule="auto"/>
        <w:jc w:val="left"/>
      </w:pPr>
      <w:r w:rsidRPr="00314E34">
        <w:rPr>
          <w:b/>
        </w:rPr>
        <w:t>Overscale</w:t>
      </w:r>
    </w:p>
    <w:p w14:paraId="13069FD7" w14:textId="33693D2A" w:rsidR="00C42F2A" w:rsidRPr="00314E34"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rPr>
          <w:rFonts w:cs="Arial"/>
        </w:rPr>
        <w:t xml:space="preserve">The viewing scale is larger than the value considered by the </w:t>
      </w:r>
      <w:r w:rsidR="00080112" w:rsidRPr="00314E34">
        <w:rPr>
          <w:rFonts w:cs="Arial"/>
        </w:rPr>
        <w:t xml:space="preserve">Data Producer </w:t>
      </w:r>
      <w:r w:rsidRPr="00314E34">
        <w:rPr>
          <w:rFonts w:cs="Arial"/>
        </w:rPr>
        <w:t xml:space="preserve">to be the largest intended </w:t>
      </w:r>
      <w:r w:rsidR="006C31D7" w:rsidRPr="00314E34">
        <w:rPr>
          <w:rFonts w:cs="Arial"/>
        </w:rPr>
        <w:t>(</w:t>
      </w:r>
      <w:r w:rsidR="00080112" w:rsidRPr="00314E34">
        <w:rPr>
          <w:rFonts w:cs="Arial"/>
        </w:rPr>
        <w:t>optimum</w:t>
      </w:r>
      <w:r w:rsidR="006C31D7" w:rsidRPr="00314E34">
        <w:rPr>
          <w:rFonts w:cs="Arial"/>
        </w:rPr>
        <w:t>) display</w:t>
      </w:r>
      <w:r w:rsidRPr="00314E34">
        <w:rPr>
          <w:rFonts w:cs="Arial"/>
        </w:rPr>
        <w:t xml:space="preserve"> scale </w:t>
      </w:r>
      <w:r w:rsidR="006C31D7" w:rsidRPr="00314E34">
        <w:rPr>
          <w:rFonts w:cs="Arial"/>
        </w:rPr>
        <w:t>for</w:t>
      </w:r>
      <w:r w:rsidRPr="00314E34">
        <w:rPr>
          <w:rFonts w:cs="Arial"/>
        </w:rPr>
        <w:t xml:space="preserve"> the data</w:t>
      </w:r>
      <w:r w:rsidR="00C42F2A" w:rsidRPr="00314E34">
        <w:rPr>
          <w:rFonts w:cs="Arial"/>
        </w:rPr>
        <w:t>.</w:t>
      </w:r>
    </w:p>
    <w:p w14:paraId="2847F19A" w14:textId="5A365281" w:rsidR="0017347B" w:rsidRPr="00314E34" w:rsidRDefault="0017347B" w:rsidP="00C128E3">
      <w:pPr>
        <w:keepNext/>
        <w:keepLines/>
        <w:spacing w:after="0" w:line="240" w:lineRule="auto"/>
        <w:rPr>
          <w:b/>
          <w:lang w:eastAsia="en-GB"/>
        </w:rPr>
      </w:pPr>
      <w:r w:rsidRPr="00314E34">
        <w:rPr>
          <w:b/>
          <w:lang w:eastAsia="en-GB"/>
        </w:rPr>
        <w:t>Point</w:t>
      </w:r>
    </w:p>
    <w:p w14:paraId="6B0C7B4E" w14:textId="64E8989E" w:rsidR="0017347B" w:rsidRPr="00314E34" w:rsidRDefault="0017347B" w:rsidP="00C128E3">
      <w:pPr>
        <w:keepNext/>
        <w:keepLines/>
        <w:tabs>
          <w:tab w:val="left" w:pos="2811"/>
        </w:tabs>
        <w:spacing w:after="60" w:line="240" w:lineRule="auto"/>
      </w:pPr>
      <w:r w:rsidRPr="00314E34">
        <w:t xml:space="preserve">0-dimensional </w:t>
      </w:r>
      <w:r w:rsidRPr="00314E34">
        <w:rPr>
          <w:b/>
        </w:rPr>
        <w:t>geometric primitive</w:t>
      </w:r>
      <w:r w:rsidRPr="00314E34">
        <w:t>, representing a position.</w:t>
      </w:r>
    </w:p>
    <w:p w14:paraId="58E361C9" w14:textId="243C4C2A" w:rsidR="0017347B" w:rsidRPr="00314E34" w:rsidRDefault="0017347B"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The boundary of a point is the empty set.</w:t>
      </w:r>
    </w:p>
    <w:p w14:paraId="086E9915" w14:textId="106309DB" w:rsidR="00074CF2" w:rsidRPr="00314E34" w:rsidRDefault="00074CF2" w:rsidP="00074CF2">
      <w:pPr>
        <w:spacing w:after="0" w:line="240" w:lineRule="auto"/>
        <w:rPr>
          <w:rFonts w:cs="Arial"/>
          <w:b/>
        </w:rPr>
      </w:pPr>
      <w:r w:rsidRPr="00314E34">
        <w:rPr>
          <w:rFonts w:cs="Arial"/>
          <w:b/>
        </w:rPr>
        <w:t>Pointset</w:t>
      </w:r>
    </w:p>
    <w:p w14:paraId="15F37A2C" w14:textId="7AD84D7A" w:rsidR="00074CF2" w:rsidRPr="00314E34" w:rsidRDefault="00F41C90" w:rsidP="00074CF2">
      <w:pPr>
        <w:spacing w:after="120" w:line="240" w:lineRule="auto"/>
        <w:rPr>
          <w:rFonts w:cs="Arial"/>
          <w:color w:val="FF0000"/>
        </w:rPr>
      </w:pPr>
      <w:r w:rsidRPr="00314E34">
        <w:rPr>
          <w:rFonts w:cs="Arial"/>
        </w:rPr>
        <w:t xml:space="preserve">A set of </w:t>
      </w:r>
      <w:r w:rsidRPr="00314E34">
        <w:rPr>
          <w:rFonts w:cs="Arial"/>
          <w:b/>
          <w:bCs/>
        </w:rPr>
        <w:t>points</w:t>
      </w:r>
      <w:r w:rsidRPr="00314E34">
        <w:rPr>
          <w:rFonts w:cs="Arial"/>
        </w:rPr>
        <w:t xml:space="preserve"> in geometric space.</w:t>
      </w:r>
    </w:p>
    <w:p w14:paraId="69A088E6" w14:textId="0831C9F8" w:rsidR="0017347B" w:rsidRPr="00314E34" w:rsidRDefault="0017347B" w:rsidP="00C128E3">
      <w:pPr>
        <w:keepNext/>
        <w:keepLines/>
        <w:spacing w:after="0" w:line="240" w:lineRule="auto"/>
        <w:rPr>
          <w:b/>
          <w:lang w:eastAsia="en-GB"/>
        </w:rPr>
      </w:pPr>
      <w:bookmarkStart w:id="284" w:name="_Toc346149790"/>
      <w:bookmarkStart w:id="285" w:name="_Toc348447694"/>
      <w:bookmarkStart w:id="286" w:name="_Toc368904933"/>
      <w:bookmarkStart w:id="287" w:name="_Toc346156164"/>
      <w:bookmarkStart w:id="288" w:name="_Toc392576969"/>
      <w:bookmarkStart w:id="289" w:name="_Toc412540106"/>
      <w:bookmarkStart w:id="290" w:name="_Toc439685240"/>
      <w:r w:rsidRPr="00314E34">
        <w:rPr>
          <w:b/>
          <w:lang w:eastAsia="en-GB"/>
        </w:rPr>
        <w:t>Portrayal Catalogue</w:t>
      </w:r>
    </w:p>
    <w:p w14:paraId="4EB0D9B0" w14:textId="12C4257E" w:rsidR="0017347B" w:rsidRPr="00314E34" w:rsidRDefault="0017347B" w:rsidP="00C128E3">
      <w:pPr>
        <w:tabs>
          <w:tab w:val="left" w:pos="2811"/>
        </w:tabs>
        <w:spacing w:after="60" w:line="240" w:lineRule="auto"/>
      </w:pPr>
      <w:r w:rsidRPr="00314E34">
        <w:t xml:space="preserve">Collection of defined </w:t>
      </w:r>
      <w:r w:rsidRPr="00314E34">
        <w:rPr>
          <w:bCs/>
        </w:rPr>
        <w:t xml:space="preserve">portrayals </w:t>
      </w:r>
      <w:r w:rsidRPr="00314E34">
        <w:t xml:space="preserve">for a </w:t>
      </w:r>
      <w:r w:rsidRPr="00314E34">
        <w:rPr>
          <w:b/>
        </w:rPr>
        <w:t>feature catalogue</w:t>
      </w:r>
      <w:r w:rsidRPr="00314E34">
        <w:t>.</w:t>
      </w:r>
    </w:p>
    <w:p w14:paraId="719C119F" w14:textId="70283998" w:rsidR="0017347B" w:rsidRPr="00314E34" w:rsidRDefault="0017347B" w:rsidP="00C128E3">
      <w:pPr>
        <w:spacing w:after="120" w:line="240" w:lineRule="auto"/>
        <w:rPr>
          <w:rFonts w:cs="Arial"/>
          <w:bCs/>
          <w:lang w:eastAsia="en-GB"/>
        </w:rPr>
      </w:pPr>
      <w:r w:rsidRPr="00314E34">
        <w:rPr>
          <w:rFonts w:cs="Arial"/>
          <w:lang w:eastAsia="en-GB"/>
        </w:rPr>
        <w:lastRenderedPageBreak/>
        <w:t>NOTE</w:t>
      </w:r>
      <w:r w:rsidR="00283FB5" w:rsidRPr="00314E34">
        <w:rPr>
          <w:rFonts w:cs="Arial"/>
          <w:lang w:eastAsia="en-GB"/>
        </w:rPr>
        <w:t>:</w:t>
      </w:r>
      <w:r w:rsidRPr="00314E34">
        <w:rPr>
          <w:rFonts w:cs="Arial"/>
          <w:lang w:eastAsia="en-GB"/>
        </w:rPr>
        <w:t xml:space="preserve"> Content of a portrayal catalogue includes </w:t>
      </w:r>
      <w:r w:rsidRPr="00314E34">
        <w:rPr>
          <w:rFonts w:cs="Arial"/>
          <w:bCs/>
          <w:lang w:eastAsia="en-GB"/>
        </w:rPr>
        <w:t>portrayal functions</w:t>
      </w:r>
      <w:r w:rsidRPr="00314E34">
        <w:rPr>
          <w:rFonts w:cs="Arial"/>
          <w:lang w:eastAsia="en-GB"/>
        </w:rPr>
        <w:t xml:space="preserve">, </w:t>
      </w:r>
      <w:r w:rsidRPr="00314E34">
        <w:rPr>
          <w:rFonts w:cs="Arial"/>
          <w:bCs/>
          <w:lang w:eastAsia="en-GB"/>
        </w:rPr>
        <w:t>symbols</w:t>
      </w:r>
      <w:r w:rsidRPr="00314E34">
        <w:rPr>
          <w:rFonts w:cs="Arial"/>
          <w:lang w:eastAsia="en-GB"/>
        </w:rPr>
        <w:t xml:space="preserve">, and </w:t>
      </w:r>
      <w:r w:rsidRPr="00314E34">
        <w:rPr>
          <w:rFonts w:cs="Arial"/>
          <w:bCs/>
          <w:lang w:eastAsia="en-GB"/>
        </w:rPr>
        <w:t>portrayal context</w:t>
      </w:r>
      <w:r w:rsidRPr="00314E34">
        <w:rPr>
          <w:rFonts w:cs="Arial"/>
          <w:lang w:eastAsia="en-GB"/>
        </w:rPr>
        <w:t>.</w:t>
      </w:r>
    </w:p>
    <w:bookmarkEnd w:id="284"/>
    <w:bookmarkEnd w:id="285"/>
    <w:bookmarkEnd w:id="286"/>
    <w:bookmarkEnd w:id="287"/>
    <w:bookmarkEnd w:id="288"/>
    <w:bookmarkEnd w:id="289"/>
    <w:bookmarkEnd w:id="290"/>
    <w:p w14:paraId="4A558155" w14:textId="20C1C761" w:rsidR="00904D4F" w:rsidRPr="00314E34" w:rsidRDefault="00904D4F" w:rsidP="00C128E3">
      <w:pPr>
        <w:spacing w:after="0" w:line="240" w:lineRule="auto"/>
        <w:rPr>
          <w:b/>
          <w:lang w:eastAsia="en-GB"/>
        </w:rPr>
      </w:pPr>
      <w:r w:rsidRPr="00314E34">
        <w:rPr>
          <w:b/>
          <w:lang w:eastAsia="en-GB"/>
        </w:rPr>
        <w:t>Record</w:t>
      </w:r>
    </w:p>
    <w:p w14:paraId="4D4F772A" w14:textId="5E9F95BA" w:rsidR="00904D4F" w:rsidRPr="00314E34" w:rsidRDefault="00904D4F" w:rsidP="00C128E3">
      <w:pPr>
        <w:tabs>
          <w:tab w:val="left" w:pos="2811"/>
        </w:tabs>
        <w:spacing w:after="120" w:line="240" w:lineRule="auto"/>
      </w:pPr>
      <w:r w:rsidRPr="00314E34">
        <w:t>Finite, named collection of related items (objects or values).</w:t>
      </w:r>
    </w:p>
    <w:p w14:paraId="7C9B6590" w14:textId="0BE35481" w:rsidR="00904D4F" w:rsidRPr="00314E34" w:rsidRDefault="00904D4F"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Logically, a record is a set of pairs &lt;name, item &gt;.</w:t>
      </w:r>
    </w:p>
    <w:p w14:paraId="61C83607" w14:textId="38FE5645" w:rsidR="00E01649" w:rsidRPr="00314E34" w:rsidRDefault="00E01649" w:rsidP="00C128E3">
      <w:pPr>
        <w:spacing w:after="0" w:line="240" w:lineRule="auto"/>
        <w:rPr>
          <w:b/>
          <w:lang w:eastAsia="en-GB"/>
        </w:rPr>
      </w:pPr>
      <w:r w:rsidRPr="00314E34">
        <w:rPr>
          <w:b/>
          <w:lang w:eastAsia="en-GB"/>
        </w:rPr>
        <w:t>Relationship</w:t>
      </w:r>
    </w:p>
    <w:p w14:paraId="58CDA3B3" w14:textId="5A2C6454" w:rsidR="00E01649" w:rsidRPr="00314E34" w:rsidRDefault="00E01649" w:rsidP="00C128E3">
      <w:pPr>
        <w:tabs>
          <w:tab w:val="left" w:pos="2811"/>
        </w:tabs>
        <w:spacing w:after="60" w:line="240" w:lineRule="auto"/>
      </w:pPr>
      <w:r w:rsidRPr="00314E34">
        <w:t>Semantic connection among model elements.</w:t>
      </w:r>
    </w:p>
    <w:p w14:paraId="640DFF37" w14:textId="0E174FA7" w:rsidR="00E01649" w:rsidRPr="00314E34" w:rsidRDefault="00E01649"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Kinds of relationships include association, generalization, </w:t>
      </w:r>
      <w:proofErr w:type="spellStart"/>
      <w:r w:rsidRPr="00314E34">
        <w:rPr>
          <w:rFonts w:cs="Arial"/>
          <w:lang w:eastAsia="en-GB"/>
        </w:rPr>
        <w:t>metarelationship</w:t>
      </w:r>
      <w:proofErr w:type="spellEnd"/>
      <w:r w:rsidRPr="00314E34">
        <w:rPr>
          <w:rFonts w:cs="Arial"/>
          <w:lang w:eastAsia="en-GB"/>
        </w:rPr>
        <w:t>, flow, and several kinds grouped under dependency.</w:t>
      </w:r>
    </w:p>
    <w:p w14:paraId="0C20E2F8" w14:textId="49CA930F" w:rsidR="00E73EDF" w:rsidRPr="00314E34" w:rsidRDefault="007653F1" w:rsidP="00C128E3">
      <w:pPr>
        <w:spacing w:after="0" w:line="240" w:lineRule="auto"/>
        <w:jc w:val="left"/>
      </w:pPr>
      <w:r w:rsidRPr="00314E34">
        <w:rPr>
          <w:b/>
        </w:rPr>
        <w:t>Scale Minimum</w:t>
      </w:r>
    </w:p>
    <w:p w14:paraId="64AFF3D2" w14:textId="2FAC0C49" w:rsidR="00E73EDF" w:rsidRPr="00314E34"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rPr>
          <w:rFonts w:cs="Arial"/>
        </w:rPr>
        <w:t xml:space="preserve">The smallest scale at which a feature is </w:t>
      </w:r>
      <w:r w:rsidR="000153C6" w:rsidRPr="00314E34">
        <w:rPr>
          <w:rFonts w:cs="Arial"/>
        </w:rPr>
        <w:t xml:space="preserve">intended to be </w:t>
      </w:r>
      <w:r w:rsidRPr="00314E34">
        <w:rPr>
          <w:rFonts w:cs="Arial"/>
        </w:rPr>
        <w:t>displayed (</w:t>
      </w:r>
      <w:r w:rsidR="00E01649" w:rsidRPr="00314E34">
        <w:rPr>
          <w:rFonts w:cs="Arial"/>
        </w:rPr>
        <w:t xml:space="preserve">for </w:t>
      </w:r>
      <w:r w:rsidRPr="00314E34">
        <w:rPr>
          <w:rFonts w:cs="Arial"/>
        </w:rPr>
        <w:t xml:space="preserve">example, a minor light, </w:t>
      </w:r>
      <w:r w:rsidR="00FD51F4" w:rsidRPr="00314E34">
        <w:rPr>
          <w:rFonts w:cs="Arial"/>
        </w:rPr>
        <w:t xml:space="preserve">with a </w:t>
      </w:r>
      <w:r w:rsidRPr="00314E34">
        <w:rPr>
          <w:rFonts w:cs="Arial"/>
        </w:rPr>
        <w:t xml:space="preserve">scale minimum of 1:45,000, would not </w:t>
      </w:r>
      <w:r w:rsidR="000153C6" w:rsidRPr="00314E34">
        <w:rPr>
          <w:rFonts w:cs="Arial"/>
        </w:rPr>
        <w:t xml:space="preserve">normally </w:t>
      </w:r>
      <w:r w:rsidRPr="00314E34">
        <w:rPr>
          <w:rFonts w:cs="Arial"/>
        </w:rPr>
        <w:t>be displayed at a scale of 1:90,000).</w:t>
      </w:r>
    </w:p>
    <w:p w14:paraId="01564DDA" w14:textId="2C5C8B12" w:rsidR="00E73EDF" w:rsidRPr="00314E34" w:rsidRDefault="007653F1" w:rsidP="00C128E3">
      <w:pPr>
        <w:keepNext/>
        <w:keepLines/>
        <w:spacing w:after="0" w:line="240" w:lineRule="auto"/>
        <w:rPr>
          <w:rFonts w:cs="Arial"/>
          <w:sz w:val="18"/>
        </w:rPr>
      </w:pPr>
      <w:r w:rsidRPr="00314E34">
        <w:rPr>
          <w:rFonts w:cs="Arial"/>
          <w:b/>
        </w:rPr>
        <w:t xml:space="preserve">Skin of the </w:t>
      </w:r>
      <w:r w:rsidR="000F66B6" w:rsidRPr="00314E34">
        <w:rPr>
          <w:rFonts w:cs="Arial"/>
          <w:b/>
        </w:rPr>
        <w:t>Earth</w:t>
      </w:r>
    </w:p>
    <w:p w14:paraId="66F54DC7" w14:textId="12095574" w:rsidR="00E73EDF" w:rsidRPr="00314E34" w:rsidRDefault="007653F1" w:rsidP="00C128E3">
      <w:pPr>
        <w:spacing w:after="120" w:line="240" w:lineRule="auto"/>
        <w:rPr>
          <w:rFonts w:cs="Arial"/>
        </w:rPr>
      </w:pPr>
      <w:r w:rsidRPr="00314E34">
        <w:rPr>
          <w:rFonts w:cs="Arial"/>
        </w:rPr>
        <w:t xml:space="preserve">A defined set of non-overlapping geographic features of geometric primitive surface, </w:t>
      </w:r>
      <w:r w:rsidR="00C152C1" w:rsidRPr="00314E34">
        <w:rPr>
          <w:rFonts w:cs="Arial"/>
        </w:rPr>
        <w:t xml:space="preserve">completely </w:t>
      </w:r>
      <w:r w:rsidRPr="00314E34">
        <w:rPr>
          <w:rFonts w:cs="Arial"/>
        </w:rPr>
        <w:t xml:space="preserve">covering an area equivalent to that of meta-features </w:t>
      </w:r>
      <w:r w:rsidRPr="00314E34">
        <w:rPr>
          <w:rFonts w:cs="Arial"/>
          <w:b/>
        </w:rPr>
        <w:t>Data Coverage</w:t>
      </w:r>
      <w:r w:rsidRPr="00314E34">
        <w:rPr>
          <w:rFonts w:cs="Arial"/>
        </w:rPr>
        <w:t xml:space="preserve">.  </w:t>
      </w:r>
    </w:p>
    <w:p w14:paraId="7235D160" w14:textId="6618D6A1" w:rsidR="00E01649" w:rsidRPr="00314E34" w:rsidRDefault="00E01649" w:rsidP="00C128E3">
      <w:pPr>
        <w:spacing w:after="0" w:line="240" w:lineRule="auto"/>
        <w:rPr>
          <w:b/>
          <w:lang w:eastAsia="en-GB"/>
        </w:rPr>
      </w:pPr>
      <w:r w:rsidRPr="00314E34">
        <w:rPr>
          <w:b/>
          <w:lang w:eastAsia="en-GB"/>
        </w:rPr>
        <w:t>Surface</w:t>
      </w:r>
    </w:p>
    <w:p w14:paraId="15AE546D" w14:textId="01A0A05D" w:rsidR="00E01649" w:rsidRPr="00314E34" w:rsidRDefault="00E01649" w:rsidP="00C128E3">
      <w:pPr>
        <w:tabs>
          <w:tab w:val="left" w:pos="2811"/>
        </w:tabs>
        <w:spacing w:after="60" w:line="240" w:lineRule="auto"/>
      </w:pPr>
      <w:r w:rsidRPr="00314E34">
        <w:t xml:space="preserve">Connected 2-dimensional </w:t>
      </w:r>
      <w:r w:rsidRPr="00314E34">
        <w:rPr>
          <w:b/>
        </w:rPr>
        <w:t>geometric primitive</w:t>
      </w:r>
      <w:r w:rsidRPr="00314E34">
        <w:t>, representing the continuous image of a region of a plane.</w:t>
      </w:r>
    </w:p>
    <w:p w14:paraId="5BE99983" w14:textId="196C8580" w:rsidR="00E01649" w:rsidRPr="00314E34" w:rsidRDefault="00E01649"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The boundary of a surface is the set of oriented, closed curves that delineate the limits of the surface.</w:t>
      </w:r>
    </w:p>
    <w:p w14:paraId="3279865E" w14:textId="0E441AD9" w:rsidR="005F185E" w:rsidRPr="00314E34" w:rsidRDefault="005F185E" w:rsidP="005F185E">
      <w:pPr>
        <w:keepNext/>
        <w:keepLines/>
        <w:spacing w:after="0" w:line="240" w:lineRule="auto"/>
        <w:jc w:val="left"/>
      </w:pPr>
      <w:r w:rsidRPr="00314E34">
        <w:rPr>
          <w:b/>
        </w:rPr>
        <w:t>System Database</w:t>
      </w:r>
    </w:p>
    <w:p w14:paraId="7B24930B" w14:textId="073A4D6D" w:rsidR="005F185E" w:rsidRPr="00314E34" w:rsidRDefault="00D66E3F" w:rsidP="005F185E">
      <w:pPr>
        <w:spacing w:after="120" w:line="240" w:lineRule="auto"/>
      </w:pPr>
      <w:r w:rsidRPr="00314E34">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14E34" w:rsidRDefault="00007CB4" w:rsidP="00C128E3">
      <w:pPr>
        <w:spacing w:after="0" w:line="240" w:lineRule="auto"/>
        <w:rPr>
          <w:b/>
          <w:lang w:eastAsia="en-GB"/>
        </w:rPr>
      </w:pPr>
      <w:r w:rsidRPr="00314E34">
        <w:rPr>
          <w:b/>
          <w:lang w:eastAsia="en-GB"/>
        </w:rPr>
        <w:t>Temporal Reference System</w:t>
      </w:r>
    </w:p>
    <w:p w14:paraId="1987EB10" w14:textId="06DE1E52" w:rsidR="00007CB4" w:rsidRPr="00314E34" w:rsidRDefault="00007CB4" w:rsidP="00C128E3">
      <w:pPr>
        <w:tabs>
          <w:tab w:val="left" w:pos="2811"/>
        </w:tabs>
        <w:spacing w:after="120" w:line="240" w:lineRule="auto"/>
      </w:pPr>
      <w:r w:rsidRPr="00314E34">
        <w:t>Reference system against which time is measured.</w:t>
      </w:r>
    </w:p>
    <w:p w14:paraId="174D960B" w14:textId="2137E4C7" w:rsidR="00007CB4" w:rsidRPr="00314E34" w:rsidRDefault="00007CB4" w:rsidP="00C128E3">
      <w:pPr>
        <w:spacing w:after="0" w:line="240" w:lineRule="auto"/>
        <w:rPr>
          <w:b/>
          <w:lang w:eastAsia="en-GB"/>
        </w:rPr>
      </w:pPr>
      <w:r w:rsidRPr="00314E34">
        <w:rPr>
          <w:b/>
          <w:lang w:eastAsia="en-GB"/>
        </w:rPr>
        <w:t>Vertical Datum</w:t>
      </w:r>
    </w:p>
    <w:p w14:paraId="1681E5F0" w14:textId="700B9966" w:rsidR="00007CB4" w:rsidRPr="00314E34" w:rsidRDefault="00007CB4" w:rsidP="00C128E3">
      <w:pPr>
        <w:tabs>
          <w:tab w:val="left" w:pos="2811"/>
        </w:tabs>
        <w:spacing w:after="120" w:line="240" w:lineRule="auto"/>
      </w:pPr>
      <w:r w:rsidRPr="00314E34">
        <w:t>Datum describing the relation of gravity-related heights or depths to the Earth.</w:t>
      </w:r>
    </w:p>
    <w:p w14:paraId="08700A96" w14:textId="5EE9DBCC" w:rsidR="00376255" w:rsidRPr="00314E34" w:rsidRDefault="00376255" w:rsidP="00376255">
      <w:pPr>
        <w:spacing w:after="0" w:line="240" w:lineRule="auto"/>
        <w:rPr>
          <w:b/>
          <w:lang w:eastAsia="en-GB"/>
        </w:rPr>
      </w:pPr>
      <w:r w:rsidRPr="00314E34">
        <w:rPr>
          <w:b/>
          <w:lang w:eastAsia="en-GB"/>
        </w:rPr>
        <w:t>Viewing Scale</w:t>
      </w:r>
    </w:p>
    <w:p w14:paraId="4D52E180" w14:textId="43D40ABB" w:rsidR="00376255" w:rsidRPr="00314E34" w:rsidRDefault="00376255" w:rsidP="00376255">
      <w:pPr>
        <w:tabs>
          <w:tab w:val="left" w:pos="2811"/>
        </w:tabs>
        <w:spacing w:after="120" w:line="240" w:lineRule="auto"/>
        <w:rPr>
          <w:b/>
        </w:rPr>
      </w:pPr>
      <w:r w:rsidRPr="00314E34">
        <w:t xml:space="preserve">The value of the ratio of the linear dimensions of </w:t>
      </w:r>
      <w:r w:rsidRPr="00314E34">
        <w:rPr>
          <w:b/>
          <w:bCs/>
        </w:rPr>
        <w:t>features</w:t>
      </w:r>
      <w:r w:rsidRPr="00314E34">
        <w:t xml:space="preserve"> of a </w:t>
      </w:r>
      <w:r w:rsidRPr="00314E34">
        <w:rPr>
          <w:b/>
          <w:bCs/>
        </w:rPr>
        <w:t>dataset</w:t>
      </w:r>
      <w:r w:rsidRPr="00314E34">
        <w:t xml:space="preserve"> presented in the display and the actual dimensions of the </w:t>
      </w:r>
      <w:r w:rsidRPr="00314E34">
        <w:rPr>
          <w:b/>
          <w:bCs/>
        </w:rPr>
        <w:t>features</w:t>
      </w:r>
      <w:r w:rsidRPr="00314E34">
        <w:t xml:space="preserve"> represented of the </w:t>
      </w:r>
      <w:r w:rsidRPr="00314E34">
        <w:rPr>
          <w:b/>
          <w:bCs/>
        </w:rPr>
        <w:t>dataset</w:t>
      </w:r>
      <w:r w:rsidRPr="00314E34">
        <w:t>.</w:t>
      </w:r>
    </w:p>
    <w:p w14:paraId="6AC7677D" w14:textId="77777777" w:rsidR="00E73EDF" w:rsidRPr="00314E34" w:rsidRDefault="007653F1" w:rsidP="00C128E3">
      <w:pPr>
        <w:spacing w:after="0" w:line="240" w:lineRule="auto"/>
        <w:jc w:val="left"/>
      </w:pPr>
      <w:bookmarkStart w:id="291" w:name="_Toc368904945"/>
      <w:bookmarkStart w:id="292" w:name="_Toc392576977"/>
      <w:bookmarkStart w:id="293" w:name="_Toc412540115"/>
      <w:bookmarkStart w:id="294" w:name="_Toc439685249"/>
      <w:r w:rsidRPr="00314E34">
        <w:rPr>
          <w:b/>
        </w:rPr>
        <w:t>Warning</w:t>
      </w:r>
      <w:bookmarkEnd w:id="291"/>
      <w:bookmarkEnd w:id="292"/>
      <w:bookmarkEnd w:id="293"/>
      <w:bookmarkEnd w:id="294"/>
      <w:r w:rsidRPr="00314E34">
        <w:rPr>
          <w:b/>
        </w:rPr>
        <w:tab/>
      </w:r>
      <w:r w:rsidRPr="00314E34">
        <w:rPr>
          <w:b/>
        </w:rPr>
        <w:tab/>
      </w:r>
    </w:p>
    <w:p w14:paraId="7EDA0DF5" w14:textId="0047B5DC" w:rsidR="00E73EDF" w:rsidRPr="00314E34" w:rsidRDefault="007653F1" w:rsidP="00C128E3">
      <w:pPr>
        <w:spacing w:after="120" w:line="240" w:lineRule="auto"/>
        <w:rPr>
          <w:rFonts w:cs="Arial"/>
        </w:rPr>
      </w:pPr>
      <w:r w:rsidRPr="00314E34">
        <w:rPr>
          <w:rFonts w:cs="Arial"/>
        </w:rPr>
        <w:t xml:space="preserve">(MSC.302/A) </w:t>
      </w:r>
      <w:r w:rsidRPr="00314E34">
        <w:rPr>
          <w:rFonts w:cs="Arial"/>
          <w:b/>
        </w:rPr>
        <w:t>alert</w:t>
      </w:r>
      <w:r w:rsidRPr="00314E34">
        <w:rPr>
          <w:rFonts w:cs="Arial"/>
        </w:rPr>
        <w:t xml:space="preserve"> for condition requiring immediate attention, but no immediate action by the bridge team.</w:t>
      </w:r>
      <w:r w:rsidR="00953516" w:rsidRPr="00314E34">
        <w:rPr>
          <w:rFonts w:cs="Arial"/>
        </w:rPr>
        <w:t xml:space="preserve"> </w:t>
      </w:r>
      <w:r w:rsidRPr="00314E34">
        <w:rPr>
          <w:rFonts w:cs="Arial"/>
        </w:rPr>
        <w:t>Warnings are presented for precautionary reasons to make the bridge team aware of changed conditions which are not immediately hazardous, but may become so if no action is taken.</w:t>
      </w:r>
    </w:p>
    <w:p w14:paraId="254970EF" w14:textId="77777777"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295" w:name="_Toc515440315"/>
      <w:bookmarkStart w:id="296" w:name="_Toc517858824"/>
      <w:bookmarkStart w:id="297" w:name="_Toc519859064"/>
      <w:bookmarkStart w:id="298" w:name="_Toc521495108"/>
      <w:bookmarkStart w:id="299" w:name="_Toc439685250"/>
      <w:bookmarkStart w:id="300" w:name="_Toc225648276"/>
      <w:bookmarkStart w:id="301" w:name="_Toc225065133"/>
      <w:bookmarkStart w:id="302" w:name="_Toc175558568"/>
      <w:bookmarkEnd w:id="295"/>
      <w:bookmarkEnd w:id="296"/>
      <w:bookmarkEnd w:id="297"/>
      <w:bookmarkEnd w:id="298"/>
      <w:r w:rsidRPr="00314E34">
        <w:t>Abbreviations</w:t>
      </w:r>
      <w:bookmarkEnd w:id="299"/>
      <w:bookmarkEnd w:id="300"/>
      <w:bookmarkEnd w:id="301"/>
      <w:bookmarkEnd w:id="302"/>
    </w:p>
    <w:p w14:paraId="0D7E459D" w14:textId="77777777" w:rsidR="00E73EDF" w:rsidRPr="00314E34" w:rsidRDefault="007653F1" w:rsidP="00C128E3">
      <w:pPr>
        <w:spacing w:after="120" w:line="240" w:lineRule="auto"/>
      </w:pPr>
      <w:r w:rsidRPr="00314E34">
        <w:t>CRS</w:t>
      </w:r>
      <w:r w:rsidRPr="00314E34">
        <w:tab/>
      </w:r>
      <w:r w:rsidRPr="00314E34">
        <w:tab/>
        <w:t>Coordinate Reference System</w:t>
      </w:r>
    </w:p>
    <w:p w14:paraId="00DFE9FE" w14:textId="3678D97B" w:rsidR="001D798F" w:rsidRPr="00314E34" w:rsidRDefault="001D798F" w:rsidP="00C128E3">
      <w:pPr>
        <w:spacing w:after="120" w:line="240" w:lineRule="auto"/>
      </w:pPr>
      <w:r w:rsidRPr="00314E34">
        <w:t>DCEG</w:t>
      </w:r>
      <w:r w:rsidRPr="00314E34">
        <w:tab/>
      </w:r>
      <w:r w:rsidRPr="00314E34">
        <w:tab/>
        <w:t>Data Classification and Encoding Guide</w:t>
      </w:r>
    </w:p>
    <w:p w14:paraId="404141C5" w14:textId="77777777" w:rsidR="00E73EDF" w:rsidRPr="00314E34" w:rsidRDefault="007653F1" w:rsidP="00C128E3">
      <w:pPr>
        <w:spacing w:after="120" w:line="240" w:lineRule="auto"/>
      </w:pPr>
      <w:r w:rsidRPr="00314E34">
        <w:t>ECDIS</w:t>
      </w:r>
      <w:r w:rsidRPr="00314E34">
        <w:tab/>
      </w:r>
      <w:r w:rsidRPr="00314E34">
        <w:tab/>
        <w:t>Electronic Chart Display and Information System</w:t>
      </w:r>
    </w:p>
    <w:p w14:paraId="07B79F50" w14:textId="77777777" w:rsidR="001B27C9" w:rsidRPr="00314E34" w:rsidRDefault="001B27C9" w:rsidP="00C128E3">
      <w:pPr>
        <w:spacing w:after="120" w:line="240" w:lineRule="auto"/>
      </w:pPr>
      <w:r w:rsidRPr="00314E34">
        <w:t>ENC</w:t>
      </w:r>
      <w:r w:rsidRPr="00314E34">
        <w:tab/>
      </w:r>
      <w:r w:rsidRPr="00314E34">
        <w:tab/>
        <w:t>Electronic Navigational Chart</w:t>
      </w:r>
    </w:p>
    <w:p w14:paraId="3E15EC53" w14:textId="334C59BE" w:rsidR="00B4459B" w:rsidRPr="00314E34" w:rsidRDefault="00B4459B" w:rsidP="00C128E3">
      <w:pPr>
        <w:spacing w:after="120" w:line="240" w:lineRule="auto"/>
      </w:pPr>
      <w:r w:rsidRPr="00314E34">
        <w:t>ENDS</w:t>
      </w:r>
      <w:r w:rsidRPr="00314E34">
        <w:tab/>
      </w:r>
      <w:r w:rsidRPr="00314E34">
        <w:tab/>
        <w:t>Electronic Navigational Data Service</w:t>
      </w:r>
    </w:p>
    <w:p w14:paraId="22850313" w14:textId="77777777" w:rsidR="00E73EDF" w:rsidRPr="00314E34" w:rsidRDefault="007653F1" w:rsidP="00C128E3">
      <w:pPr>
        <w:spacing w:after="120" w:line="240" w:lineRule="auto"/>
      </w:pPr>
      <w:r w:rsidRPr="00314E34">
        <w:t>EPSG</w:t>
      </w:r>
      <w:r w:rsidRPr="00314E34">
        <w:tab/>
      </w:r>
      <w:r w:rsidRPr="00314E34">
        <w:tab/>
        <w:t>European Petroleum Survey Group</w:t>
      </w:r>
    </w:p>
    <w:p w14:paraId="0C4DDF31" w14:textId="451CCD10" w:rsidR="001B27C9" w:rsidRPr="00314E34" w:rsidRDefault="001B27C9" w:rsidP="00C128E3">
      <w:pPr>
        <w:spacing w:after="120" w:line="240" w:lineRule="auto"/>
      </w:pPr>
      <w:r w:rsidRPr="00314E34">
        <w:t>GFM</w:t>
      </w:r>
      <w:r w:rsidRPr="00314E34">
        <w:tab/>
      </w:r>
      <w:r w:rsidRPr="00314E34">
        <w:tab/>
        <w:t>General Feature Model</w:t>
      </w:r>
    </w:p>
    <w:p w14:paraId="7CF3B7C0" w14:textId="2CDD31E5" w:rsidR="001B27C9" w:rsidRPr="00314E34" w:rsidRDefault="001B27C9" w:rsidP="00C128E3">
      <w:pPr>
        <w:spacing w:after="120" w:line="240" w:lineRule="auto"/>
      </w:pPr>
      <w:r w:rsidRPr="00314E34">
        <w:t>IEC</w:t>
      </w:r>
      <w:r w:rsidRPr="00314E34">
        <w:tab/>
      </w:r>
      <w:r w:rsidRPr="00314E34">
        <w:tab/>
      </w:r>
      <w:r w:rsidRPr="00314E34">
        <w:tab/>
        <w:t>International Electrotechnical Commission</w:t>
      </w:r>
    </w:p>
    <w:p w14:paraId="4EAA52CC" w14:textId="77777777" w:rsidR="00E73EDF" w:rsidRPr="00314E34" w:rsidRDefault="007653F1" w:rsidP="00C128E3">
      <w:pPr>
        <w:spacing w:after="120" w:line="240" w:lineRule="auto"/>
      </w:pPr>
      <w:r w:rsidRPr="00314E34">
        <w:t>IHO</w:t>
      </w:r>
      <w:r w:rsidRPr="00314E34">
        <w:tab/>
      </w:r>
      <w:r w:rsidRPr="00314E34">
        <w:tab/>
        <w:t>International Hydrographic Organization</w:t>
      </w:r>
    </w:p>
    <w:p w14:paraId="77374BAD" w14:textId="77777777" w:rsidR="00E73EDF" w:rsidRPr="00314E34" w:rsidRDefault="007653F1" w:rsidP="00C128E3">
      <w:pPr>
        <w:spacing w:after="120" w:line="240" w:lineRule="auto"/>
      </w:pPr>
      <w:r w:rsidRPr="00314E34">
        <w:t>IMO</w:t>
      </w:r>
      <w:r w:rsidRPr="00314E34">
        <w:tab/>
      </w:r>
      <w:r w:rsidRPr="00314E34">
        <w:tab/>
        <w:t>International Maritime Organization</w:t>
      </w:r>
    </w:p>
    <w:p w14:paraId="1F5F1772" w14:textId="77777777" w:rsidR="00E73EDF" w:rsidRPr="00314E34" w:rsidRDefault="007653F1" w:rsidP="00C128E3">
      <w:pPr>
        <w:spacing w:after="120" w:line="240" w:lineRule="auto"/>
      </w:pPr>
      <w:r w:rsidRPr="00314E34">
        <w:t>ISO</w:t>
      </w:r>
      <w:r w:rsidRPr="00314E34">
        <w:tab/>
      </w:r>
      <w:r w:rsidRPr="00314E34">
        <w:tab/>
        <w:t>International Organization for Standardization</w:t>
      </w:r>
    </w:p>
    <w:p w14:paraId="68B18693" w14:textId="42B0C124" w:rsidR="003F7046" w:rsidRPr="00314E34" w:rsidRDefault="003F7046" w:rsidP="00C128E3">
      <w:pPr>
        <w:spacing w:after="120" w:line="240" w:lineRule="auto"/>
      </w:pPr>
      <w:r w:rsidRPr="00314E34">
        <w:lastRenderedPageBreak/>
        <w:t>MSVS</w:t>
      </w:r>
      <w:r w:rsidRPr="00314E34">
        <w:tab/>
      </w:r>
      <w:r w:rsidRPr="00314E34">
        <w:tab/>
        <w:t>Mariners Selected Viewing Scale</w:t>
      </w:r>
    </w:p>
    <w:p w14:paraId="6422FC26" w14:textId="77777777" w:rsidR="00E73EDF" w:rsidRPr="00314E34" w:rsidRDefault="007653F1" w:rsidP="00C128E3">
      <w:pPr>
        <w:spacing w:after="120" w:line="240" w:lineRule="auto"/>
      </w:pPr>
      <w:r w:rsidRPr="00314E34">
        <w:t>SOLAS</w:t>
      </w:r>
      <w:r w:rsidRPr="00314E34">
        <w:tab/>
      </w:r>
      <w:r w:rsidRPr="00314E34">
        <w:tab/>
        <w:t>Safety of Life at Sea</w:t>
      </w:r>
    </w:p>
    <w:p w14:paraId="402D7177" w14:textId="2A66C776" w:rsidR="00147E47" w:rsidRPr="00314E34" w:rsidRDefault="00147E47" w:rsidP="00C128E3">
      <w:pPr>
        <w:spacing w:after="120" w:line="240" w:lineRule="auto"/>
      </w:pPr>
      <w:r w:rsidRPr="00314E34">
        <w:t>SVG</w:t>
      </w:r>
      <w:r w:rsidRPr="00314E34">
        <w:tab/>
      </w:r>
      <w:r w:rsidRPr="00314E34">
        <w:tab/>
        <w:t>Scalable Vector Graphics</w:t>
      </w:r>
    </w:p>
    <w:p w14:paraId="4E065A74" w14:textId="0E77E42A" w:rsidR="00147E47" w:rsidRPr="00314E34" w:rsidRDefault="00147E47" w:rsidP="00C128E3">
      <w:pPr>
        <w:spacing w:after="120" w:line="240" w:lineRule="auto"/>
      </w:pPr>
      <w:r w:rsidRPr="00314E34">
        <w:t>S-100WG</w:t>
      </w:r>
      <w:r w:rsidRPr="00314E34">
        <w:tab/>
        <w:t>IHO S-100 Working Group</w:t>
      </w:r>
    </w:p>
    <w:p w14:paraId="64C902A8" w14:textId="2EC7557E" w:rsidR="00147E47" w:rsidRPr="00314E34" w:rsidRDefault="00147E47" w:rsidP="00C128E3">
      <w:pPr>
        <w:spacing w:after="120" w:line="240" w:lineRule="auto"/>
      </w:pPr>
      <w:r w:rsidRPr="00314E34">
        <w:t>S-101PT</w:t>
      </w:r>
      <w:r w:rsidRPr="00314E34">
        <w:tab/>
      </w:r>
      <w:r w:rsidR="004C3CAE" w:rsidRPr="00314E34">
        <w:t xml:space="preserve">S-100WG – </w:t>
      </w:r>
      <w:r w:rsidRPr="00314E34">
        <w:t>S-101 Project Team</w:t>
      </w:r>
    </w:p>
    <w:p w14:paraId="35B1C504" w14:textId="7FDFF6A7" w:rsidR="00147E47" w:rsidRPr="00314E34" w:rsidRDefault="00147E47" w:rsidP="00C128E3">
      <w:pPr>
        <w:spacing w:after="120" w:line="240" w:lineRule="auto"/>
      </w:pPr>
      <w:r w:rsidRPr="00314E34">
        <w:t>TIFF</w:t>
      </w:r>
      <w:r w:rsidRPr="00314E34">
        <w:tab/>
      </w:r>
      <w:r w:rsidRPr="00314E34">
        <w:tab/>
        <w:t>Tagged Image File Format</w:t>
      </w:r>
    </w:p>
    <w:p w14:paraId="2D301818" w14:textId="3D4296C6" w:rsidR="00E73EDF" w:rsidRPr="00314E34" w:rsidRDefault="00147E47" w:rsidP="00C128E3">
      <w:pPr>
        <w:spacing w:after="120" w:line="240" w:lineRule="auto"/>
      </w:pPr>
      <w:r w:rsidRPr="00314E34">
        <w:t>UML</w:t>
      </w:r>
      <w:r w:rsidRPr="00314E34">
        <w:tab/>
      </w:r>
      <w:r w:rsidRPr="00314E34">
        <w:tab/>
        <w:t>Unified Modelling Language</w:t>
      </w:r>
    </w:p>
    <w:p w14:paraId="3E9EF77B" w14:textId="73890372" w:rsidR="00147E47" w:rsidRPr="00314E34" w:rsidRDefault="00147E47" w:rsidP="00C128E3">
      <w:pPr>
        <w:spacing w:after="120" w:line="240" w:lineRule="auto"/>
      </w:pPr>
      <w:r w:rsidRPr="00314E34">
        <w:t>URL</w:t>
      </w:r>
      <w:r w:rsidRPr="00314E34">
        <w:tab/>
      </w:r>
      <w:r w:rsidRPr="00314E34">
        <w:tab/>
        <w:t>Universal Resource Locator</w:t>
      </w:r>
    </w:p>
    <w:p w14:paraId="6A561D7B" w14:textId="04B5D546" w:rsidR="00147E47" w:rsidRPr="00314E34" w:rsidRDefault="00147E47" w:rsidP="00C128E3">
      <w:pPr>
        <w:spacing w:after="120" w:line="240" w:lineRule="auto"/>
      </w:pPr>
      <w:r w:rsidRPr="00314E34">
        <w:t>XML</w:t>
      </w:r>
      <w:r w:rsidRPr="00314E34">
        <w:tab/>
      </w:r>
      <w:r w:rsidRPr="00314E34">
        <w:tab/>
        <w:t>Extensible Markup Language</w:t>
      </w:r>
    </w:p>
    <w:p w14:paraId="0C2043F6" w14:textId="36A86DB0" w:rsidR="00283FB5" w:rsidRPr="00314E34" w:rsidRDefault="00283FB5" w:rsidP="00C128E3">
      <w:pPr>
        <w:spacing w:after="120" w:line="240" w:lineRule="auto"/>
      </w:pPr>
    </w:p>
    <w:p w14:paraId="291925D7" w14:textId="2E457813" w:rsidR="00E73EDF" w:rsidRPr="00314E34" w:rsidRDefault="00C11CC2" w:rsidP="00C128E3">
      <w:pPr>
        <w:pStyle w:val="Heading2"/>
        <w:tabs>
          <w:tab w:val="clear" w:pos="540"/>
          <w:tab w:val="clear" w:pos="700"/>
          <w:tab w:val="left" w:pos="709"/>
        </w:tabs>
        <w:spacing w:before="120" w:after="200" w:line="240" w:lineRule="auto"/>
        <w:ind w:left="709" w:hanging="709"/>
      </w:pPr>
      <w:bookmarkStart w:id="303" w:name="_Toc517858826"/>
      <w:bookmarkStart w:id="304" w:name="_Toc519859066"/>
      <w:bookmarkStart w:id="305" w:name="_Toc521495110"/>
      <w:bookmarkStart w:id="306" w:name="_Toc225648277"/>
      <w:bookmarkStart w:id="307" w:name="_Toc225065134"/>
      <w:bookmarkStart w:id="308" w:name="_Toc439685251"/>
      <w:bookmarkStart w:id="309" w:name="_Toc175558569"/>
      <w:bookmarkEnd w:id="303"/>
      <w:bookmarkEnd w:id="304"/>
      <w:bookmarkEnd w:id="305"/>
      <w:r w:rsidRPr="00314E34">
        <w:t xml:space="preserve">General </w:t>
      </w:r>
      <w:r w:rsidR="007653F1" w:rsidRPr="00314E34">
        <w:t xml:space="preserve">S-101 </w:t>
      </w:r>
      <w:r w:rsidRPr="00314E34">
        <w:t>d</w:t>
      </w:r>
      <w:r w:rsidR="007653F1" w:rsidRPr="00314E34">
        <w:t xml:space="preserve">ata </w:t>
      </w:r>
      <w:r w:rsidRPr="00314E34">
        <w:t>p</w:t>
      </w:r>
      <w:r w:rsidR="007653F1" w:rsidRPr="00314E34">
        <w:t xml:space="preserve">roduct </w:t>
      </w:r>
      <w:r w:rsidRPr="00314E34">
        <w:t>d</w:t>
      </w:r>
      <w:r w:rsidR="007653F1" w:rsidRPr="00314E34">
        <w:t>escription</w:t>
      </w:r>
      <w:bookmarkEnd w:id="306"/>
      <w:bookmarkEnd w:id="307"/>
      <w:bookmarkEnd w:id="308"/>
      <w:bookmarkEnd w:id="309"/>
    </w:p>
    <w:p w14:paraId="44CD69C5" w14:textId="46C771A3" w:rsidR="00E73EDF" w:rsidRPr="00314E34" w:rsidRDefault="007653F1" w:rsidP="00C128E3">
      <w:pPr>
        <w:spacing w:after="120" w:line="240" w:lineRule="auto"/>
      </w:pPr>
      <w:r w:rsidRPr="00314E34">
        <w:t>NOTE</w:t>
      </w:r>
      <w:r w:rsidR="00C11CC2" w:rsidRPr="00314E34">
        <w:t>:</w:t>
      </w:r>
      <w:r w:rsidRPr="00314E34">
        <w:t xml:space="preserve"> This </w:t>
      </w:r>
      <w:del w:id="310" w:author="Jeff Wootton" w:date="2025-04-01T14:17:00Z" w16du:dateUtc="2025-04-01T12:17:00Z">
        <w:r w:rsidRPr="00314E34" w:rsidDel="00751B6B">
          <w:delText xml:space="preserve">information </w:delText>
        </w:r>
      </w:del>
      <w:ins w:id="311" w:author="Jeff Wootton" w:date="2025-04-01T14:17:00Z" w16du:dateUtc="2025-04-01T12:17:00Z">
        <w:r w:rsidR="00751B6B" w:rsidRPr="00314E34">
          <w:t xml:space="preserve">clause </w:t>
        </w:r>
      </w:ins>
      <w:r w:rsidRPr="00314E34">
        <w:t xml:space="preserve">contains general information about the data product.                                                                                            </w:t>
      </w:r>
    </w:p>
    <w:p w14:paraId="175F7B0B" w14:textId="77777777" w:rsidR="00E73EDF" w:rsidRPr="00314E34" w:rsidRDefault="007653F1" w:rsidP="00C128E3">
      <w:pPr>
        <w:autoSpaceDE w:val="0"/>
        <w:autoSpaceDN w:val="0"/>
        <w:adjustRightInd w:val="0"/>
        <w:spacing w:after="120" w:line="240" w:lineRule="auto"/>
        <w:ind w:left="1695" w:hanging="1695"/>
        <w:rPr>
          <w:b/>
          <w:sz w:val="22"/>
          <w:szCs w:val="22"/>
        </w:rPr>
      </w:pPr>
      <w:r w:rsidRPr="00314E34">
        <w:rPr>
          <w:b/>
          <w:sz w:val="22"/>
          <w:szCs w:val="22"/>
        </w:rPr>
        <w:t>Title:</w:t>
      </w:r>
      <w:r w:rsidRPr="00314E34">
        <w:rPr>
          <w:b/>
          <w:sz w:val="22"/>
          <w:szCs w:val="22"/>
        </w:rPr>
        <w:tab/>
      </w:r>
      <w:r w:rsidRPr="00314E34">
        <w:t>Electronic Navigational Chart</w:t>
      </w:r>
    </w:p>
    <w:p w14:paraId="2DCA9633" w14:textId="4BC3C984" w:rsidR="00E73EDF" w:rsidRPr="00314E34" w:rsidRDefault="007653F1" w:rsidP="00C128E3">
      <w:pPr>
        <w:autoSpaceDE w:val="0"/>
        <w:autoSpaceDN w:val="0"/>
        <w:adjustRightInd w:val="0"/>
        <w:spacing w:after="120" w:line="240" w:lineRule="auto"/>
        <w:ind w:left="1695" w:hanging="1695"/>
      </w:pPr>
      <w:r w:rsidRPr="00314E34">
        <w:rPr>
          <w:b/>
          <w:sz w:val="22"/>
          <w:szCs w:val="22"/>
        </w:rPr>
        <w:t xml:space="preserve">Abstract: </w:t>
      </w:r>
      <w:r w:rsidRPr="00314E34">
        <w:rPr>
          <w:b/>
          <w:sz w:val="22"/>
          <w:szCs w:val="22"/>
        </w:rPr>
        <w:tab/>
      </w:r>
      <w:r w:rsidRPr="00314E34">
        <w:rPr>
          <w:b/>
          <w:sz w:val="22"/>
          <w:szCs w:val="22"/>
        </w:rPr>
        <w:tab/>
      </w:r>
      <w:r w:rsidRPr="00314E34">
        <w:rPr>
          <w:rFonts w:eastAsia="Times New Roman" w:cs="Arial"/>
          <w:lang w:eastAsia="en-GB"/>
        </w:rPr>
        <w:t xml:space="preserve">An Electronic Navigational Chart (ENC) is a vector chart produced </w:t>
      </w:r>
      <w:r w:rsidRPr="00314E34">
        <w:t>on the authority of a government authorized Hydrographic Office or other relevant government institution. Its primary purpose is</w:t>
      </w:r>
      <w:r w:rsidRPr="00314E34">
        <w:rPr>
          <w:rFonts w:eastAsia="Times New Roman" w:cs="Arial"/>
          <w:lang w:eastAsia="en-GB"/>
        </w:rPr>
        <w:t xml:space="preserve"> </w:t>
      </w:r>
      <w:r w:rsidRPr="00314E34">
        <w:t>for use within an Electronic Chart Display and Information System (ECDIS) to meet International Maritime Organization (IMO) and Safety of Life at Sea (SOLAS) chart carriage re</w:t>
      </w:r>
      <w:r w:rsidRPr="00314E34">
        <w:softHyphen/>
        <w:t>quirements</w:t>
      </w:r>
      <w:r w:rsidR="008F1419" w:rsidRPr="00314E34">
        <w:t xml:space="preserve">; </w:t>
      </w:r>
      <w:r w:rsidR="00375061" w:rsidRPr="00314E34">
        <w:t>however it</w:t>
      </w:r>
      <w:r w:rsidR="008F1419" w:rsidRPr="00314E34">
        <w:t xml:space="preserve"> may also be used as the base dataset in other S-100 based marine navigation systems</w:t>
      </w:r>
      <w:r w:rsidRPr="00314E34">
        <w:t>. The ENC contains an extraction of real world information necessary for the safe navigation of vessels.</w:t>
      </w:r>
    </w:p>
    <w:p w14:paraId="680C167A" w14:textId="71870482" w:rsidR="00E73EDF" w:rsidRPr="00314E34" w:rsidRDefault="007653F1" w:rsidP="00C128E3">
      <w:pPr>
        <w:widowControl w:val="0"/>
        <w:spacing w:after="120" w:line="240" w:lineRule="auto"/>
        <w:ind w:left="1700" w:hanging="1695"/>
        <w:rPr>
          <w:b/>
          <w:sz w:val="22"/>
          <w:szCs w:val="22"/>
        </w:rPr>
      </w:pPr>
      <w:r w:rsidRPr="00314E34">
        <w:rPr>
          <w:b/>
          <w:sz w:val="22"/>
          <w:szCs w:val="22"/>
        </w:rPr>
        <w:t>Content:</w:t>
      </w:r>
      <w:r w:rsidRPr="00314E34">
        <w:t xml:space="preserve"> </w:t>
      </w:r>
      <w:r w:rsidRPr="00314E34">
        <w:rPr>
          <w:b/>
          <w:sz w:val="22"/>
          <w:szCs w:val="22"/>
        </w:rPr>
        <w:tab/>
      </w:r>
      <w:r w:rsidRPr="00314E34">
        <w:t xml:space="preserve">The Product Specification defines all requirements to which ENC data products must conform. Specifically it defines the data product content in terms of features and attributes within the </w:t>
      </w:r>
      <w:r w:rsidR="00E07D00" w:rsidRPr="00314E34">
        <w:t>F</w:t>
      </w:r>
      <w:r w:rsidRPr="00314E34">
        <w:t xml:space="preserve">eature </w:t>
      </w:r>
      <w:r w:rsidR="00E07D00" w:rsidRPr="00314E34">
        <w:t>C</w:t>
      </w:r>
      <w:r w:rsidRPr="00314E34">
        <w:t xml:space="preserve">atalogue. </w:t>
      </w:r>
      <w:r w:rsidR="00953516" w:rsidRPr="00314E34">
        <w:t xml:space="preserve"> </w:t>
      </w:r>
      <w:r w:rsidRPr="00314E34">
        <w:t xml:space="preserve">The display of features is defined by the symbols and rule sets contained in the </w:t>
      </w:r>
      <w:r w:rsidR="00E07D00" w:rsidRPr="00314E34">
        <w:t>P</w:t>
      </w:r>
      <w:r w:rsidRPr="00314E34">
        <w:t xml:space="preserve">ortrayal </w:t>
      </w:r>
      <w:r w:rsidR="00E07D00" w:rsidRPr="00314E34">
        <w:t>C</w:t>
      </w:r>
      <w:r w:rsidRPr="00314E34">
        <w:t xml:space="preserve">atalogue. The Data Classification and Encoding Guide (DCEG) provides guidance on how data product content must be captured. </w:t>
      </w:r>
      <w:r w:rsidR="00953516" w:rsidRPr="00314E34">
        <w:t xml:space="preserve"> </w:t>
      </w:r>
      <w:r w:rsidRPr="00314E34">
        <w:t>(Annex A</w:t>
      </w:r>
      <w:r w:rsidR="00634279" w:rsidRPr="00314E34">
        <w:t>.</w:t>
      </w:r>
      <w:r w:rsidRPr="00314E34">
        <w:t>)</w:t>
      </w:r>
    </w:p>
    <w:p w14:paraId="32C73DFB" w14:textId="77777777" w:rsidR="00E73EDF" w:rsidRPr="00314E34" w:rsidRDefault="007653F1" w:rsidP="00C128E3">
      <w:pPr>
        <w:spacing w:after="60" w:line="240" w:lineRule="auto"/>
        <w:rPr>
          <w:b/>
          <w:sz w:val="22"/>
          <w:szCs w:val="22"/>
        </w:rPr>
      </w:pPr>
      <w:r w:rsidRPr="00314E34">
        <w:rPr>
          <w:b/>
          <w:sz w:val="22"/>
          <w:szCs w:val="22"/>
        </w:rPr>
        <w:t>Spatial Extent:</w:t>
      </w:r>
    </w:p>
    <w:p w14:paraId="20A1A319" w14:textId="77777777" w:rsidR="00E73EDF" w:rsidRPr="00314E34" w:rsidRDefault="007653F1" w:rsidP="00C128E3">
      <w:pPr>
        <w:spacing w:after="60" w:line="240" w:lineRule="auto"/>
        <w:ind w:left="1360" w:firstLine="340"/>
      </w:pPr>
      <w:r w:rsidRPr="00314E34">
        <w:rPr>
          <w:b/>
        </w:rPr>
        <w:t xml:space="preserve">Description: </w:t>
      </w:r>
      <w:r w:rsidRPr="00314E34">
        <w:t>Areas specific to marine navigation.</w:t>
      </w:r>
    </w:p>
    <w:p w14:paraId="73FAB28C" w14:textId="77777777" w:rsidR="00E73EDF" w:rsidRPr="00314E34" w:rsidRDefault="007653F1" w:rsidP="00C128E3">
      <w:pPr>
        <w:spacing w:after="60" w:line="240" w:lineRule="auto"/>
        <w:ind w:left="1360" w:firstLine="340"/>
      </w:pPr>
      <w:r w:rsidRPr="00314E34">
        <w:rPr>
          <w:b/>
        </w:rPr>
        <w:t>East Bounding Longitude:</w:t>
      </w:r>
      <w:r w:rsidRPr="00314E34">
        <w:t xml:space="preserve"> 180°</w:t>
      </w:r>
    </w:p>
    <w:p w14:paraId="73A09519" w14:textId="77777777" w:rsidR="00E73EDF" w:rsidRPr="00314E34" w:rsidRDefault="007653F1" w:rsidP="00C128E3">
      <w:pPr>
        <w:spacing w:after="60" w:line="240" w:lineRule="auto"/>
        <w:ind w:left="1360" w:firstLine="340"/>
      </w:pPr>
      <w:r w:rsidRPr="00314E34">
        <w:rPr>
          <w:b/>
        </w:rPr>
        <w:t>West Bounding Longitude:</w:t>
      </w:r>
      <w:r w:rsidRPr="00314E34">
        <w:t xml:space="preserve"> -180°</w:t>
      </w:r>
    </w:p>
    <w:p w14:paraId="7284E42E" w14:textId="77777777" w:rsidR="00E73EDF" w:rsidRPr="00314E34" w:rsidRDefault="007653F1" w:rsidP="00C128E3">
      <w:pPr>
        <w:spacing w:after="60" w:line="240" w:lineRule="auto"/>
        <w:ind w:left="1360" w:firstLine="340"/>
        <w:rPr>
          <w:b/>
          <w:sz w:val="22"/>
          <w:szCs w:val="22"/>
        </w:rPr>
      </w:pPr>
      <w:r w:rsidRPr="00314E34">
        <w:rPr>
          <w:b/>
        </w:rPr>
        <w:t>North Bounding Latitude:</w:t>
      </w:r>
      <w:r w:rsidRPr="00314E34">
        <w:t xml:space="preserve"> 90°</w:t>
      </w:r>
    </w:p>
    <w:p w14:paraId="6F329B8A" w14:textId="77777777" w:rsidR="00E73EDF" w:rsidRPr="00314E34" w:rsidRDefault="007653F1" w:rsidP="00C128E3">
      <w:pPr>
        <w:spacing w:after="120" w:line="240" w:lineRule="auto"/>
        <w:ind w:left="1361" w:firstLine="340"/>
      </w:pPr>
      <w:r w:rsidRPr="00314E34">
        <w:rPr>
          <w:b/>
        </w:rPr>
        <w:t xml:space="preserve">South Bounding Latitude: </w:t>
      </w:r>
      <w:r w:rsidRPr="00314E34">
        <w:t>-90°</w:t>
      </w:r>
      <w:r w:rsidRPr="00314E34">
        <w:rPr>
          <w:b/>
          <w:sz w:val="22"/>
          <w:szCs w:val="22"/>
        </w:rPr>
        <w:tab/>
      </w:r>
      <w:r w:rsidRPr="00314E34">
        <w:rPr>
          <w:b/>
          <w:sz w:val="22"/>
          <w:szCs w:val="22"/>
        </w:rPr>
        <w:tab/>
      </w:r>
      <w:r w:rsidRPr="00314E34">
        <w:rPr>
          <w:b/>
          <w:sz w:val="22"/>
          <w:szCs w:val="22"/>
        </w:rPr>
        <w:tab/>
      </w:r>
    </w:p>
    <w:p w14:paraId="43F33968" w14:textId="77777777" w:rsidR="00E73EDF" w:rsidRPr="00314E34" w:rsidRDefault="007653F1" w:rsidP="00C128E3">
      <w:pPr>
        <w:autoSpaceDE w:val="0"/>
        <w:autoSpaceDN w:val="0"/>
        <w:adjustRightInd w:val="0"/>
        <w:spacing w:after="120" w:line="240" w:lineRule="auto"/>
        <w:ind w:left="1695" w:hanging="1695"/>
      </w:pPr>
      <w:r w:rsidRPr="00314E34">
        <w:rPr>
          <w:b/>
          <w:sz w:val="22"/>
          <w:szCs w:val="22"/>
        </w:rPr>
        <w:t>Purpose:</w:t>
      </w:r>
      <w:r w:rsidRPr="00314E34">
        <w:rPr>
          <w:lang w:eastAsia="en-GB"/>
        </w:rPr>
        <w:t xml:space="preserve"> </w:t>
      </w:r>
      <w:r w:rsidRPr="00314E34">
        <w:rPr>
          <w:lang w:eastAsia="en-GB"/>
        </w:rPr>
        <w:tab/>
      </w:r>
      <w:r w:rsidRPr="00314E34">
        <w:rPr>
          <w:lang w:eastAsia="en-GB"/>
        </w:rPr>
        <w:tab/>
        <w:t>The purpose of a</w:t>
      </w:r>
      <w:r w:rsidRPr="00314E34">
        <w:t xml:space="preserve">n ENC dataset is to provide official navigational data for navigation systems for the safe passage and route planning of vessels between destinations. </w:t>
      </w:r>
    </w:p>
    <w:p w14:paraId="729B9708" w14:textId="77777777" w:rsidR="00C11CC2" w:rsidRPr="00314E34" w:rsidRDefault="00C11CC2" w:rsidP="00C128E3">
      <w:pPr>
        <w:autoSpaceDE w:val="0"/>
        <w:autoSpaceDN w:val="0"/>
        <w:adjustRightInd w:val="0"/>
        <w:spacing w:after="120" w:line="240" w:lineRule="auto"/>
        <w:ind w:left="1695" w:hanging="1695"/>
      </w:pPr>
    </w:p>
    <w:p w14:paraId="1EAC5D30" w14:textId="7A4D8B6A" w:rsidR="00E73EDF" w:rsidRPr="00314E34" w:rsidRDefault="007653F1" w:rsidP="00C128E3">
      <w:pPr>
        <w:pStyle w:val="Heading2"/>
        <w:tabs>
          <w:tab w:val="clear" w:pos="540"/>
          <w:tab w:val="clear" w:pos="700"/>
          <w:tab w:val="left" w:pos="709"/>
        </w:tabs>
        <w:spacing w:before="120" w:after="200" w:line="240" w:lineRule="auto"/>
        <w:ind w:left="709" w:hanging="709"/>
      </w:pPr>
      <w:bookmarkStart w:id="312" w:name="_Toc439685252"/>
      <w:bookmarkStart w:id="313" w:name="_Toc175558570"/>
      <w:r w:rsidRPr="00314E34">
        <w:t xml:space="preserve">Data </w:t>
      </w:r>
      <w:r w:rsidR="00F564D2" w:rsidRPr="00314E34">
        <w:t xml:space="preserve">Product Specification </w:t>
      </w:r>
      <w:bookmarkEnd w:id="312"/>
      <w:r w:rsidR="00C11CC2" w:rsidRPr="00314E34">
        <w:t>m</w:t>
      </w:r>
      <w:r w:rsidR="00F564D2" w:rsidRPr="00314E34">
        <w:t>etadata</w:t>
      </w:r>
      <w:bookmarkEnd w:id="313"/>
    </w:p>
    <w:p w14:paraId="557FB1E2" w14:textId="4065C680" w:rsidR="00E73EDF" w:rsidRPr="00314E34" w:rsidRDefault="007653F1" w:rsidP="00C128E3">
      <w:pPr>
        <w:spacing w:after="120" w:line="240" w:lineRule="auto"/>
      </w:pPr>
      <w:r w:rsidRPr="00314E34">
        <w:t>NOTE</w:t>
      </w:r>
      <w:r w:rsidR="00C11CC2" w:rsidRPr="00314E34">
        <w:t>:</w:t>
      </w:r>
      <w:r w:rsidR="00C11CC2" w:rsidRPr="00314E34">
        <w:tab/>
      </w:r>
      <w:r w:rsidRPr="00314E34">
        <w:t>This information uniquely identifies this Product Specification and provides information about its creation and maintenance.  For further information on dataset metadata see clause 12.</w:t>
      </w:r>
    </w:p>
    <w:p w14:paraId="1ED814D4" w14:textId="77777777" w:rsidR="00E73EDF" w:rsidRPr="00314E34" w:rsidRDefault="007653F1" w:rsidP="00C128E3">
      <w:pPr>
        <w:spacing w:after="120" w:line="240" w:lineRule="auto"/>
        <w:ind w:left="1695" w:hanging="1695"/>
      </w:pPr>
      <w:r w:rsidRPr="00314E34">
        <w:rPr>
          <w:b/>
          <w:sz w:val="22"/>
          <w:szCs w:val="22"/>
        </w:rPr>
        <w:t>Title:</w:t>
      </w:r>
      <w:r w:rsidRPr="00314E34">
        <w:rPr>
          <w:b/>
          <w:sz w:val="22"/>
          <w:szCs w:val="22"/>
        </w:rPr>
        <w:tab/>
      </w:r>
      <w:r w:rsidRPr="00314E34">
        <w:rPr>
          <w:b/>
          <w:sz w:val="22"/>
          <w:szCs w:val="22"/>
        </w:rPr>
        <w:tab/>
      </w:r>
      <w:r w:rsidRPr="00314E34">
        <w:t>The International Hydrographic Organization Electronic Navigational Chart Product Specification</w:t>
      </w:r>
    </w:p>
    <w:p w14:paraId="62A3C7CE" w14:textId="46F250A2" w:rsidR="00E73EDF" w:rsidRPr="00314E34" w:rsidRDefault="007653F1" w:rsidP="00C128E3">
      <w:pPr>
        <w:spacing w:after="120" w:line="240" w:lineRule="auto"/>
        <w:ind w:left="1695" w:hanging="1695"/>
        <w:rPr>
          <w:sz w:val="22"/>
          <w:szCs w:val="22"/>
        </w:rPr>
      </w:pPr>
      <w:r w:rsidRPr="00314E34">
        <w:rPr>
          <w:b/>
          <w:sz w:val="22"/>
          <w:szCs w:val="22"/>
        </w:rPr>
        <w:t>S-100 Version:</w:t>
      </w:r>
      <w:r w:rsidRPr="00314E34">
        <w:rPr>
          <w:b/>
          <w:sz w:val="22"/>
          <w:szCs w:val="22"/>
        </w:rPr>
        <w:tab/>
      </w:r>
      <w:r w:rsidR="00A3264E" w:rsidRPr="00314E34">
        <w:t>5</w:t>
      </w:r>
      <w:r w:rsidRPr="00314E34">
        <w:t>.</w:t>
      </w:r>
      <w:r w:rsidR="00034EB2" w:rsidRPr="00314E34">
        <w:t>2</w:t>
      </w:r>
      <w:r w:rsidRPr="00314E34">
        <w:t>.0</w:t>
      </w:r>
    </w:p>
    <w:p w14:paraId="40350BEB" w14:textId="41F5ECE7" w:rsidR="00E73EDF" w:rsidRPr="00314E34" w:rsidRDefault="007653F1" w:rsidP="00C128E3">
      <w:pPr>
        <w:spacing w:after="120" w:line="240" w:lineRule="auto"/>
      </w:pPr>
      <w:r w:rsidRPr="00314E34">
        <w:rPr>
          <w:b/>
          <w:sz w:val="22"/>
        </w:rPr>
        <w:t>S-101 Version:</w:t>
      </w:r>
      <w:r w:rsidRPr="00314E34">
        <w:t xml:space="preserve"> </w:t>
      </w:r>
      <w:r w:rsidRPr="00314E34">
        <w:tab/>
      </w:r>
      <w:r w:rsidR="00F7539F" w:rsidRPr="00314E34">
        <w:t>2.</w:t>
      </w:r>
      <w:del w:id="314" w:author="Jeff Wootton" w:date="2025-02-10T10:19:00Z" w16du:dateUtc="2025-02-10T09:19:00Z">
        <w:r w:rsidR="00F7539F" w:rsidRPr="00314E34" w:rsidDel="00F7678E">
          <w:delText>0</w:delText>
        </w:r>
      </w:del>
      <w:ins w:id="315" w:author="Jeff Wootton" w:date="2025-02-10T10:19:00Z" w16du:dateUtc="2025-02-10T09:19:00Z">
        <w:r w:rsidR="00F7678E" w:rsidRPr="00314E34">
          <w:t>1</w:t>
        </w:r>
      </w:ins>
      <w:r w:rsidR="006A580D" w:rsidRPr="00314E34">
        <w:t>.0</w:t>
      </w:r>
      <w:r w:rsidR="0087030F" w:rsidRPr="00314E34">
        <w:t xml:space="preserve"> </w:t>
      </w:r>
    </w:p>
    <w:p w14:paraId="4E17074B" w14:textId="132099B9" w:rsidR="00E73EDF" w:rsidRPr="00314E34" w:rsidRDefault="007653F1" w:rsidP="00C128E3">
      <w:pPr>
        <w:spacing w:after="120" w:line="240" w:lineRule="auto"/>
      </w:pPr>
      <w:r w:rsidRPr="00314E34">
        <w:rPr>
          <w:b/>
          <w:sz w:val="22"/>
        </w:rPr>
        <w:t>Date:</w:t>
      </w:r>
      <w:r w:rsidRPr="00314E34">
        <w:tab/>
      </w:r>
      <w:r w:rsidRPr="00314E34">
        <w:tab/>
      </w:r>
      <w:r w:rsidRPr="00314E34">
        <w:tab/>
      </w:r>
      <w:r w:rsidRPr="00314E34">
        <w:tab/>
      </w:r>
      <w:proofErr w:type="spellStart"/>
      <w:ins w:id="316" w:author="Jeff Wootton" w:date="2025-02-10T10:19:00Z" w16du:dateUtc="2025-02-10T09:19:00Z">
        <w:r w:rsidR="00104C81" w:rsidRPr="00314E34">
          <w:t>X</w:t>
        </w:r>
      </w:ins>
      <w:del w:id="317" w:author="Jeff Wootton" w:date="2025-02-10T10:19:00Z" w16du:dateUtc="2025-02-10T09:19:00Z">
        <w:r w:rsidR="00F7539F" w:rsidRPr="00314E34" w:rsidDel="00F7678E">
          <w:delText xml:space="preserve">December </w:delText>
        </w:r>
      </w:del>
      <w:ins w:id="318" w:author="Jeff Wootton" w:date="2025-02-10T10:19:00Z" w16du:dateUtc="2025-02-10T09:19:00Z">
        <w:r w:rsidR="00F7678E" w:rsidRPr="00314E34">
          <w:t>xxx</w:t>
        </w:r>
        <w:proofErr w:type="spellEnd"/>
        <w:r w:rsidR="00104C81" w:rsidRPr="00314E34">
          <w:t xml:space="preserve"> </w:t>
        </w:r>
      </w:ins>
      <w:del w:id="319" w:author="Jeff Wootton" w:date="2025-02-10T10:19:00Z" w16du:dateUtc="2025-02-10T09:19:00Z">
        <w:r w:rsidR="00573A59" w:rsidRPr="00314E34" w:rsidDel="00104C81">
          <w:delText>2024</w:delText>
        </w:r>
      </w:del>
      <w:ins w:id="320" w:author="Jeff Wootton" w:date="2025-02-10T10:19:00Z" w16du:dateUtc="2025-02-10T09:19:00Z">
        <w:r w:rsidR="00104C81" w:rsidRPr="00314E34">
          <w:t>2025</w:t>
        </w:r>
      </w:ins>
    </w:p>
    <w:p w14:paraId="647FA8AD" w14:textId="77777777" w:rsidR="00E73EDF" w:rsidRPr="00314E34" w:rsidRDefault="007653F1" w:rsidP="00C128E3">
      <w:pPr>
        <w:spacing w:after="120" w:line="240" w:lineRule="auto"/>
      </w:pPr>
      <w:r w:rsidRPr="00314E34">
        <w:rPr>
          <w:b/>
          <w:sz w:val="22"/>
          <w:szCs w:val="22"/>
        </w:rPr>
        <w:lastRenderedPageBreak/>
        <w:t xml:space="preserve">Language: </w:t>
      </w:r>
      <w:r w:rsidRPr="00314E34">
        <w:rPr>
          <w:b/>
          <w:sz w:val="22"/>
          <w:szCs w:val="22"/>
        </w:rPr>
        <w:tab/>
      </w:r>
      <w:r w:rsidRPr="00314E34">
        <w:rPr>
          <w:b/>
          <w:sz w:val="22"/>
          <w:szCs w:val="22"/>
        </w:rPr>
        <w:tab/>
      </w:r>
      <w:r w:rsidRPr="00314E34">
        <w:t>English</w:t>
      </w:r>
    </w:p>
    <w:p w14:paraId="1076EC49" w14:textId="77777777" w:rsidR="00E73EDF" w:rsidRPr="00314E34" w:rsidRDefault="007653F1" w:rsidP="00C128E3">
      <w:pPr>
        <w:widowControl w:val="0"/>
        <w:spacing w:after="120" w:line="240" w:lineRule="auto"/>
      </w:pPr>
      <w:r w:rsidRPr="00314E34">
        <w:rPr>
          <w:b/>
          <w:sz w:val="22"/>
          <w:szCs w:val="22"/>
        </w:rPr>
        <w:t xml:space="preserve">Classification: </w:t>
      </w:r>
      <w:r w:rsidRPr="00314E34">
        <w:rPr>
          <w:b/>
          <w:sz w:val="22"/>
          <w:szCs w:val="22"/>
        </w:rPr>
        <w:tab/>
      </w:r>
      <w:r w:rsidRPr="00314E34">
        <w:t>Unclassified</w:t>
      </w:r>
    </w:p>
    <w:p w14:paraId="3D537487" w14:textId="32E2C9F1" w:rsidR="00E73EDF" w:rsidRPr="00314E34" w:rsidRDefault="007653F1" w:rsidP="00C128E3">
      <w:pPr>
        <w:widowControl w:val="0"/>
        <w:spacing w:after="60" w:line="240" w:lineRule="auto"/>
      </w:pPr>
      <w:r w:rsidRPr="00314E34">
        <w:rPr>
          <w:b/>
          <w:sz w:val="22"/>
          <w:szCs w:val="22"/>
        </w:rPr>
        <w:t xml:space="preserve">Contact: </w:t>
      </w:r>
      <w:r w:rsidRPr="00314E34">
        <w:rPr>
          <w:b/>
          <w:sz w:val="22"/>
          <w:szCs w:val="22"/>
        </w:rPr>
        <w:tab/>
      </w:r>
      <w:r w:rsidRPr="00314E34">
        <w:rPr>
          <w:b/>
          <w:sz w:val="22"/>
          <w:szCs w:val="22"/>
        </w:rPr>
        <w:tab/>
      </w:r>
      <w:r w:rsidRPr="00314E34">
        <w:rPr>
          <w:b/>
          <w:sz w:val="22"/>
          <w:szCs w:val="22"/>
        </w:rPr>
        <w:tab/>
      </w:r>
      <w:r w:rsidRPr="00314E34">
        <w:t>International Hydrographic Organization</w:t>
      </w:r>
    </w:p>
    <w:p w14:paraId="45AA27E0" w14:textId="66AE3461" w:rsidR="00E73EDF" w:rsidRPr="00314E34" w:rsidRDefault="007653F1" w:rsidP="00C128E3">
      <w:pPr>
        <w:widowControl w:val="0"/>
        <w:spacing w:after="0" w:line="240" w:lineRule="auto"/>
        <w:ind w:left="1360" w:firstLine="340"/>
        <w:jc w:val="left"/>
      </w:pPr>
      <w:r w:rsidRPr="00314E34">
        <w:t>4</w:t>
      </w:r>
      <w:r w:rsidR="008E3218" w:rsidRPr="00314E34">
        <w:t>b</w:t>
      </w:r>
      <w:r w:rsidRPr="00314E34">
        <w:t xml:space="preserve"> Quai Antoine 1er</w:t>
      </w:r>
    </w:p>
    <w:p w14:paraId="2BC88522" w14:textId="77777777" w:rsidR="00E73EDF" w:rsidRPr="00314E34" w:rsidRDefault="007653F1" w:rsidP="00C128E3">
      <w:pPr>
        <w:widowControl w:val="0"/>
        <w:spacing w:after="0" w:line="240" w:lineRule="auto"/>
        <w:ind w:left="1360" w:firstLine="340"/>
        <w:jc w:val="left"/>
      </w:pPr>
      <w:r w:rsidRPr="00314E34">
        <w:t>B.P. 445</w:t>
      </w:r>
    </w:p>
    <w:p w14:paraId="46A82B23" w14:textId="57213DED" w:rsidR="00E73EDF" w:rsidRPr="00314E34" w:rsidRDefault="007653F1" w:rsidP="00C128E3">
      <w:pPr>
        <w:widowControl w:val="0"/>
        <w:spacing w:after="0" w:line="240" w:lineRule="auto"/>
        <w:ind w:left="1700"/>
        <w:jc w:val="left"/>
      </w:pPr>
      <w:r w:rsidRPr="00314E34">
        <w:t>MC 98011 MONACO CEDEX</w:t>
      </w:r>
      <w:r w:rsidRPr="00314E34">
        <w:br/>
        <w:t>Telephone: +377 93 10 81 00</w:t>
      </w:r>
      <w:r w:rsidRPr="00314E34">
        <w:br/>
        <w:t>Fax: +377 93 10 81 40</w:t>
      </w:r>
    </w:p>
    <w:p w14:paraId="441C5CBB" w14:textId="0536B572" w:rsidR="008E3218" w:rsidRPr="00314E34" w:rsidRDefault="008E3218" w:rsidP="00C128E3">
      <w:pPr>
        <w:widowControl w:val="0"/>
        <w:spacing w:line="240" w:lineRule="auto"/>
        <w:ind w:left="1700"/>
        <w:jc w:val="left"/>
      </w:pPr>
      <w:r w:rsidRPr="00314E34">
        <w:t xml:space="preserve">Email: </w:t>
      </w:r>
      <w:hyperlink r:id="rId23" w:history="1">
        <w:r w:rsidRPr="00314E34">
          <w:rPr>
            <w:rStyle w:val="Hyperlink"/>
            <w:lang w:val="en-GB"/>
          </w:rPr>
          <w:t>info@iho.int</w:t>
        </w:r>
      </w:hyperlink>
      <w:r w:rsidRPr="00314E34">
        <w:t xml:space="preserve"> </w:t>
      </w:r>
    </w:p>
    <w:p w14:paraId="59D0B471" w14:textId="77777777" w:rsidR="00E73EDF" w:rsidRPr="00314E34" w:rsidRDefault="007653F1" w:rsidP="00C128E3">
      <w:pPr>
        <w:widowControl w:val="0"/>
        <w:spacing w:after="120" w:line="240" w:lineRule="auto"/>
      </w:pPr>
      <w:r w:rsidRPr="00314E34">
        <w:rPr>
          <w:b/>
          <w:sz w:val="22"/>
          <w:szCs w:val="22"/>
        </w:rPr>
        <w:t>URL:</w:t>
      </w:r>
      <w:r w:rsidRPr="00314E34">
        <w:rPr>
          <w:b/>
        </w:rPr>
        <w:t xml:space="preserve"> </w:t>
      </w:r>
      <w:r w:rsidRPr="00314E34">
        <w:rPr>
          <w:b/>
        </w:rPr>
        <w:tab/>
      </w:r>
      <w:r w:rsidRPr="00314E34">
        <w:rPr>
          <w:b/>
        </w:rPr>
        <w:tab/>
      </w:r>
      <w:r w:rsidRPr="00314E34">
        <w:rPr>
          <w:b/>
        </w:rPr>
        <w:tab/>
      </w:r>
      <w:r w:rsidRPr="00314E34">
        <w:rPr>
          <w:b/>
        </w:rPr>
        <w:tab/>
      </w:r>
      <w:hyperlink r:id="rId24" w:history="1">
        <w:r w:rsidRPr="00314E34">
          <w:rPr>
            <w:rStyle w:val="Hyperlink"/>
            <w:lang w:val="en-GB"/>
          </w:rPr>
          <w:t>www.iho.int</w:t>
        </w:r>
      </w:hyperlink>
      <w:r w:rsidRPr="00314E34">
        <w:t xml:space="preserve"> </w:t>
      </w:r>
    </w:p>
    <w:p w14:paraId="36A74278" w14:textId="77777777" w:rsidR="00E73EDF" w:rsidRPr="00314E34" w:rsidRDefault="007653F1" w:rsidP="00C128E3">
      <w:pPr>
        <w:widowControl w:val="0"/>
        <w:spacing w:after="120" w:line="240" w:lineRule="auto"/>
      </w:pPr>
      <w:r w:rsidRPr="00314E34">
        <w:rPr>
          <w:b/>
          <w:sz w:val="22"/>
          <w:szCs w:val="22"/>
        </w:rPr>
        <w:t>Identifier:</w:t>
      </w:r>
      <w:r w:rsidRPr="00314E34">
        <w:t xml:space="preserve"> </w:t>
      </w:r>
      <w:r w:rsidRPr="00314E34">
        <w:tab/>
      </w:r>
      <w:r w:rsidRPr="00314E34">
        <w:tab/>
        <w:t>S-101</w:t>
      </w:r>
    </w:p>
    <w:p w14:paraId="49ADD341" w14:textId="398F6702"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314E34">
        <w:rPr>
          <w:b/>
          <w:sz w:val="22"/>
          <w:szCs w:val="22"/>
        </w:rPr>
        <w:t>Maintenance:</w:t>
      </w:r>
      <w:r w:rsidRPr="00314E34">
        <w:rPr>
          <w:b/>
          <w:sz w:val="22"/>
          <w:szCs w:val="22"/>
        </w:rPr>
        <w:tab/>
      </w:r>
      <w:r w:rsidRPr="00314E34">
        <w:rPr>
          <w:b/>
          <w:sz w:val="22"/>
          <w:szCs w:val="22"/>
        </w:rPr>
        <w:tab/>
      </w:r>
      <w:r w:rsidRPr="00314E34">
        <w:rPr>
          <w:rFonts w:eastAsia="Times New Roman" w:cs="Arial"/>
          <w:lang w:eastAsia="en-GB"/>
        </w:rPr>
        <w:t xml:space="preserve">Changes to the Product Specification S-101 are coordinated by the </w:t>
      </w:r>
      <w:r w:rsidR="007C7DA2" w:rsidRPr="00314E34">
        <w:rPr>
          <w:rFonts w:eastAsia="Times New Roman" w:cs="Arial"/>
          <w:lang w:eastAsia="en-GB"/>
        </w:rPr>
        <w:t>S-101 Project Team</w:t>
      </w:r>
      <w:r w:rsidRPr="00314E34">
        <w:rPr>
          <w:rFonts w:cs="Arial"/>
        </w:rPr>
        <w:t xml:space="preserve"> (</w:t>
      </w:r>
      <w:r w:rsidR="007C7DA2" w:rsidRPr="00314E34">
        <w:rPr>
          <w:rFonts w:eastAsia="Times New Roman" w:cs="Arial"/>
          <w:lang w:eastAsia="en-GB"/>
        </w:rPr>
        <w:t>S-101PT</w:t>
      </w:r>
      <w:r w:rsidRPr="00314E34">
        <w:rPr>
          <w:rFonts w:eastAsiaTheme="minorEastAsia" w:cs="Arial"/>
        </w:rPr>
        <w:t>)</w:t>
      </w:r>
      <w:r w:rsidR="007C7DA2" w:rsidRPr="00314E34">
        <w:rPr>
          <w:rFonts w:eastAsiaTheme="minorEastAsia" w:cs="Arial"/>
        </w:rPr>
        <w:t>, a Project Team under the IHO S-100 Working Group (S-100WG),</w:t>
      </w:r>
      <w:r w:rsidRPr="00314E34">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314E34"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314E34" w:rsidRDefault="007653F1" w:rsidP="00C128E3">
      <w:pPr>
        <w:pStyle w:val="Heading2"/>
        <w:tabs>
          <w:tab w:val="clear" w:pos="540"/>
        </w:tabs>
        <w:spacing w:before="120" w:after="200" w:line="240" w:lineRule="auto"/>
        <w:ind w:left="709" w:hanging="709"/>
        <w:rPr>
          <w:lang w:eastAsia="en-US"/>
        </w:rPr>
      </w:pPr>
      <w:bookmarkStart w:id="321" w:name="_Toc439685253"/>
      <w:bookmarkStart w:id="322" w:name="_Toc175558571"/>
      <w:r w:rsidRPr="00314E34">
        <w:rPr>
          <w:lang w:eastAsia="en-US"/>
        </w:rPr>
        <w:t xml:space="preserve">IHO Product Specification </w:t>
      </w:r>
      <w:r w:rsidR="002A15B8" w:rsidRPr="00314E34">
        <w:rPr>
          <w:lang w:eastAsia="en-US"/>
        </w:rPr>
        <w:t>m</w:t>
      </w:r>
      <w:r w:rsidRPr="00314E34">
        <w:rPr>
          <w:lang w:eastAsia="en-US"/>
        </w:rPr>
        <w:t>aintenance</w:t>
      </w:r>
      <w:bookmarkEnd w:id="321"/>
      <w:bookmarkEnd w:id="322"/>
    </w:p>
    <w:p w14:paraId="68497673" w14:textId="77777777"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23" w:name="_Toc175558572"/>
      <w:r w:rsidRPr="00314E34">
        <w:rPr>
          <w:lang w:eastAsia="en-US"/>
        </w:rPr>
        <w:t>Introduction</w:t>
      </w:r>
      <w:bookmarkEnd w:id="323"/>
    </w:p>
    <w:p w14:paraId="6551FB1B" w14:textId="0C189F83" w:rsidR="00E73EDF" w:rsidRPr="00314E34" w:rsidRDefault="007653F1" w:rsidP="00C128E3">
      <w:pPr>
        <w:spacing w:after="120" w:line="240" w:lineRule="auto"/>
        <w:rPr>
          <w:lang w:eastAsia="en-US"/>
        </w:rPr>
      </w:pPr>
      <w:r w:rsidRPr="00314E34">
        <w:rPr>
          <w:lang w:eastAsia="en-US"/>
        </w:rPr>
        <w:t xml:space="preserve">Changes to S-101 will be released by the IHO as a </w:t>
      </w:r>
      <w:r w:rsidR="006D20D3" w:rsidRPr="00314E34">
        <w:rPr>
          <w:lang w:eastAsia="en-US"/>
        </w:rPr>
        <w:t>New Edition</w:t>
      </w:r>
      <w:r w:rsidRPr="00314E34">
        <w:rPr>
          <w:lang w:eastAsia="en-US"/>
        </w:rPr>
        <w:t>, revision, or clarification.</w:t>
      </w:r>
    </w:p>
    <w:p w14:paraId="151B3924" w14:textId="77777777"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24" w:name="_Toc175558573"/>
      <w:r w:rsidRPr="00314E34">
        <w:rPr>
          <w:lang w:eastAsia="en-US"/>
        </w:rPr>
        <w:t>New Edition</w:t>
      </w:r>
      <w:bookmarkEnd w:id="324"/>
    </w:p>
    <w:p w14:paraId="506BD6FF" w14:textId="6D78CFAF" w:rsidR="00E73EDF" w:rsidRPr="00314E34" w:rsidRDefault="007653F1" w:rsidP="00C128E3">
      <w:pPr>
        <w:autoSpaceDE w:val="0"/>
        <w:autoSpaceDN w:val="0"/>
        <w:adjustRightInd w:val="0"/>
        <w:spacing w:after="120" w:line="240" w:lineRule="auto"/>
        <w:rPr>
          <w:rFonts w:cs="Arial"/>
          <w:lang w:eastAsia="en-US"/>
        </w:rPr>
      </w:pPr>
      <w:r w:rsidRPr="00314E34">
        <w:rPr>
          <w:rFonts w:cs="Arial"/>
          <w:i/>
          <w:iCs/>
          <w:lang w:eastAsia="en-US"/>
        </w:rPr>
        <w:t xml:space="preserve">New Editions </w:t>
      </w:r>
      <w:r w:rsidRPr="00314E34">
        <w:rPr>
          <w:rFonts w:cs="Arial"/>
          <w:lang w:eastAsia="en-US"/>
        </w:rPr>
        <w:t xml:space="preserve">of S-101 introduce significant changes. </w:t>
      </w:r>
      <w:r w:rsidRPr="00314E34">
        <w:rPr>
          <w:rFonts w:cs="Arial"/>
          <w:i/>
          <w:iCs/>
          <w:lang w:eastAsia="en-US"/>
        </w:rPr>
        <w:t xml:space="preserve">New Editions </w:t>
      </w:r>
      <w:r w:rsidRPr="00314E34">
        <w:rPr>
          <w:rFonts w:cs="Arial"/>
          <w:lang w:eastAsia="en-US"/>
        </w:rPr>
        <w:t xml:space="preserve">enable new concepts, such as the ability to support new functions or applications, or the introduction of new constructs or data types. </w:t>
      </w:r>
      <w:r w:rsidRPr="00314E34">
        <w:rPr>
          <w:rFonts w:cs="Arial"/>
          <w:i/>
          <w:iCs/>
          <w:lang w:eastAsia="en-US"/>
        </w:rPr>
        <w:t xml:space="preserve">New Editions </w:t>
      </w:r>
      <w:r w:rsidRPr="00314E34">
        <w:rPr>
          <w:rFonts w:cs="Arial"/>
          <w:lang w:eastAsia="en-US"/>
        </w:rPr>
        <w:t xml:space="preserve">are likely to have a significant impact on either existing users or future users of S-101. </w:t>
      </w:r>
      <w:r w:rsidR="00953516" w:rsidRPr="00314E34">
        <w:rPr>
          <w:rFonts w:cs="Arial"/>
          <w:lang w:eastAsia="en-US"/>
        </w:rPr>
        <w:t xml:space="preserve"> </w:t>
      </w:r>
      <w:r w:rsidRPr="00314E34">
        <w:rPr>
          <w:rFonts w:cs="Arial"/>
          <w:lang w:eastAsia="en-US"/>
        </w:rPr>
        <w:t xml:space="preserve">All cumulative </w:t>
      </w:r>
      <w:r w:rsidRPr="00314E34">
        <w:rPr>
          <w:rFonts w:cs="Arial"/>
          <w:i/>
          <w:lang w:eastAsia="en-US"/>
        </w:rPr>
        <w:t>revisions</w:t>
      </w:r>
      <w:r w:rsidRPr="00314E34">
        <w:rPr>
          <w:rFonts w:cs="Arial"/>
          <w:lang w:eastAsia="en-US"/>
        </w:rPr>
        <w:t xml:space="preserve"> and </w:t>
      </w:r>
      <w:r w:rsidRPr="00314E34">
        <w:rPr>
          <w:rFonts w:cs="Arial"/>
          <w:i/>
          <w:lang w:eastAsia="en-US"/>
        </w:rPr>
        <w:t>clarifications</w:t>
      </w:r>
      <w:r w:rsidRPr="00314E34">
        <w:rPr>
          <w:rFonts w:cs="Arial"/>
          <w:lang w:eastAsia="en-US"/>
        </w:rPr>
        <w:t xml:space="preserve"> must be included with the release of approved New Editions.</w:t>
      </w:r>
    </w:p>
    <w:p w14:paraId="7AD4E596" w14:textId="4D6F8401"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25" w:name="_Toc175558574"/>
      <w:r w:rsidRPr="00314E34">
        <w:rPr>
          <w:lang w:eastAsia="en-US"/>
        </w:rPr>
        <w:t>Revision</w:t>
      </w:r>
      <w:bookmarkEnd w:id="325"/>
    </w:p>
    <w:p w14:paraId="5478A8EC" w14:textId="4A27F0C1" w:rsidR="00E73EDF" w:rsidRPr="00314E34" w:rsidRDefault="007653F1" w:rsidP="00C128E3">
      <w:pPr>
        <w:autoSpaceDE w:val="0"/>
        <w:autoSpaceDN w:val="0"/>
        <w:adjustRightInd w:val="0"/>
        <w:spacing w:after="120" w:line="240" w:lineRule="auto"/>
        <w:rPr>
          <w:rFonts w:cs="Arial"/>
          <w:szCs w:val="22"/>
          <w:lang w:eastAsia="en-US"/>
        </w:rPr>
      </w:pPr>
      <w:r w:rsidRPr="00314E34">
        <w:rPr>
          <w:rFonts w:cs="Arial"/>
          <w:i/>
          <w:iCs/>
          <w:szCs w:val="22"/>
          <w:lang w:eastAsia="en-US"/>
        </w:rPr>
        <w:t xml:space="preserve">Revisions </w:t>
      </w:r>
      <w:r w:rsidRPr="00314E34">
        <w:rPr>
          <w:rFonts w:cs="Arial"/>
          <w:szCs w:val="22"/>
          <w:lang w:eastAsia="en-US"/>
        </w:rPr>
        <w:t>are defined as substantive semantic changes to S-101.</w:t>
      </w:r>
      <w:r w:rsidR="00953516" w:rsidRPr="00314E34">
        <w:rPr>
          <w:rFonts w:cs="Arial"/>
          <w:szCs w:val="22"/>
          <w:lang w:eastAsia="en-US"/>
        </w:rPr>
        <w:t xml:space="preserve"> </w:t>
      </w:r>
      <w:r w:rsidRPr="00314E34">
        <w:rPr>
          <w:rFonts w:cs="Arial"/>
          <w:szCs w:val="22"/>
          <w:lang w:eastAsia="en-US"/>
        </w:rPr>
        <w:t xml:space="preserve">Typically, </w:t>
      </w:r>
      <w:r w:rsidRPr="00314E34">
        <w:rPr>
          <w:rFonts w:cs="Arial"/>
          <w:i/>
          <w:szCs w:val="22"/>
          <w:lang w:eastAsia="en-US"/>
        </w:rPr>
        <w:t>revisions</w:t>
      </w:r>
      <w:r w:rsidRPr="00314E34">
        <w:rPr>
          <w:rFonts w:cs="Arial"/>
          <w:szCs w:val="22"/>
          <w:lang w:eastAsia="en-US"/>
        </w:rPr>
        <w:t xml:space="preserve"> will change S-101 to correct factual errors; or introduce necessary changes that have become evident as a result of practical experience or changing circumstances.</w:t>
      </w:r>
      <w:r w:rsidR="00953516" w:rsidRPr="00314E34">
        <w:rPr>
          <w:rFonts w:cs="Arial"/>
          <w:szCs w:val="22"/>
          <w:lang w:eastAsia="en-US"/>
        </w:rPr>
        <w:t xml:space="preserve"> </w:t>
      </w:r>
      <w:r w:rsidRPr="00314E34">
        <w:rPr>
          <w:rFonts w:cs="Arial"/>
          <w:szCs w:val="22"/>
          <w:lang w:eastAsia="en-US"/>
        </w:rPr>
        <w:t xml:space="preserve">A </w:t>
      </w:r>
      <w:r w:rsidRPr="00314E34">
        <w:rPr>
          <w:rFonts w:cs="Arial"/>
          <w:i/>
          <w:iCs/>
          <w:szCs w:val="22"/>
          <w:lang w:eastAsia="en-US"/>
        </w:rPr>
        <w:t xml:space="preserve">revision </w:t>
      </w:r>
      <w:r w:rsidRPr="00314E34">
        <w:rPr>
          <w:rFonts w:cs="Arial"/>
          <w:szCs w:val="22"/>
          <w:lang w:eastAsia="en-US"/>
        </w:rPr>
        <w:t xml:space="preserve">must not be classified as a clarification. </w:t>
      </w:r>
      <w:r w:rsidRPr="00314E34">
        <w:rPr>
          <w:rFonts w:cs="Arial"/>
          <w:i/>
          <w:iCs/>
          <w:szCs w:val="22"/>
          <w:lang w:eastAsia="en-US"/>
        </w:rPr>
        <w:t xml:space="preserve">Revisions </w:t>
      </w:r>
      <w:r w:rsidRPr="00314E34">
        <w:rPr>
          <w:rFonts w:cs="Arial"/>
          <w:szCs w:val="22"/>
          <w:lang w:eastAsia="en-US"/>
        </w:rPr>
        <w:t>could have an impact on either existing users or future users of S-101.</w:t>
      </w:r>
      <w:r w:rsidR="00953516" w:rsidRPr="00314E34">
        <w:rPr>
          <w:rFonts w:cs="Arial"/>
          <w:szCs w:val="22"/>
          <w:lang w:eastAsia="en-US"/>
        </w:rPr>
        <w:t xml:space="preserve"> </w:t>
      </w:r>
      <w:r w:rsidRPr="00314E34">
        <w:rPr>
          <w:rFonts w:cs="Arial"/>
          <w:szCs w:val="22"/>
          <w:lang w:eastAsia="en-US"/>
        </w:rPr>
        <w:t xml:space="preserve">All cumulative </w:t>
      </w:r>
      <w:r w:rsidRPr="00314E34">
        <w:rPr>
          <w:rFonts w:cs="Arial"/>
          <w:i/>
          <w:iCs/>
          <w:szCs w:val="22"/>
          <w:lang w:eastAsia="en-US"/>
        </w:rPr>
        <w:t xml:space="preserve">clarifications </w:t>
      </w:r>
      <w:r w:rsidRPr="00314E34">
        <w:rPr>
          <w:rFonts w:cs="Arial"/>
          <w:szCs w:val="22"/>
          <w:lang w:eastAsia="en-US"/>
        </w:rPr>
        <w:t xml:space="preserve">must be included with the release of approved revisions. </w:t>
      </w:r>
    </w:p>
    <w:p w14:paraId="62FC376B" w14:textId="036D819F" w:rsidR="00E73EDF" w:rsidRPr="00314E34" w:rsidRDefault="007653F1" w:rsidP="00C128E3">
      <w:pPr>
        <w:pStyle w:val="ISOSecretObservations"/>
        <w:spacing w:before="0" w:after="120" w:line="240" w:lineRule="auto"/>
        <w:jc w:val="both"/>
        <w:rPr>
          <w:sz w:val="20"/>
        </w:rPr>
      </w:pPr>
      <w:r w:rsidRPr="00314E34">
        <w:rPr>
          <w:sz w:val="20"/>
        </w:rPr>
        <w:t xml:space="preserve">Changes in a </w:t>
      </w:r>
      <w:r w:rsidRPr="00314E34">
        <w:rPr>
          <w:i/>
          <w:sz w:val="20"/>
        </w:rPr>
        <w:t>revision</w:t>
      </w:r>
      <w:r w:rsidRPr="00314E34">
        <w:rPr>
          <w:sz w:val="20"/>
        </w:rPr>
        <w:t xml:space="preserve"> are minor and ensure backward compatibility with the previous versions within the same Edition. Newer revisions, for example, introduce new features and attributes.</w:t>
      </w:r>
      <w:r w:rsidR="00953516" w:rsidRPr="00314E34">
        <w:rPr>
          <w:sz w:val="20"/>
        </w:rPr>
        <w:t xml:space="preserve"> </w:t>
      </w:r>
      <w:r w:rsidRPr="00314E34">
        <w:rPr>
          <w:sz w:val="20"/>
        </w:rPr>
        <w:t xml:space="preserve">Within the same Edition, a dataset of one version could always be processed with a later version of the </w:t>
      </w:r>
      <w:r w:rsidR="002A15B8" w:rsidRPr="00314E34">
        <w:rPr>
          <w:sz w:val="20"/>
        </w:rPr>
        <w:t>F</w:t>
      </w:r>
      <w:r w:rsidRPr="00314E34">
        <w:rPr>
          <w:sz w:val="20"/>
        </w:rPr>
        <w:t xml:space="preserve">eature and </w:t>
      </w:r>
      <w:r w:rsidR="002A15B8" w:rsidRPr="00314E34">
        <w:rPr>
          <w:sz w:val="20"/>
        </w:rPr>
        <w:t>P</w:t>
      </w:r>
      <w:r w:rsidRPr="00314E34">
        <w:rPr>
          <w:sz w:val="20"/>
        </w:rPr>
        <w:t xml:space="preserve">ortrayal </w:t>
      </w:r>
      <w:r w:rsidR="002A15B8" w:rsidRPr="00314E34">
        <w:rPr>
          <w:sz w:val="20"/>
        </w:rPr>
        <w:t>C</w:t>
      </w:r>
      <w:r w:rsidRPr="00314E34">
        <w:rPr>
          <w:sz w:val="20"/>
        </w:rPr>
        <w:t>atalogues.</w:t>
      </w:r>
    </w:p>
    <w:p w14:paraId="348698C6" w14:textId="760DE411" w:rsidR="00E73EDF" w:rsidRPr="00314E34" w:rsidRDefault="007653F1" w:rsidP="00C128E3">
      <w:pPr>
        <w:autoSpaceDE w:val="0"/>
        <w:autoSpaceDN w:val="0"/>
        <w:adjustRightInd w:val="0"/>
        <w:spacing w:after="120" w:line="240" w:lineRule="auto"/>
        <w:rPr>
          <w:rFonts w:cs="Arial"/>
          <w:szCs w:val="22"/>
          <w:lang w:eastAsia="en-US"/>
        </w:rPr>
      </w:pPr>
      <w:r w:rsidRPr="00314E34">
        <w:rPr>
          <w:rFonts w:cs="Arial"/>
          <w:szCs w:val="22"/>
          <w:lang w:eastAsia="en-US"/>
        </w:rPr>
        <w:t xml:space="preserve">In most cases a new </w:t>
      </w:r>
      <w:r w:rsidR="002A15B8" w:rsidRPr="00314E34">
        <w:rPr>
          <w:rFonts w:cs="Arial"/>
          <w:szCs w:val="22"/>
          <w:lang w:eastAsia="en-US"/>
        </w:rPr>
        <w:t>F</w:t>
      </w:r>
      <w:r w:rsidRPr="00314E34">
        <w:rPr>
          <w:rFonts w:cs="Arial"/>
          <w:szCs w:val="22"/>
          <w:lang w:eastAsia="en-US"/>
        </w:rPr>
        <w:t xml:space="preserve">eature </w:t>
      </w:r>
      <w:r w:rsidR="002A15B8" w:rsidRPr="00314E34">
        <w:rPr>
          <w:rFonts w:cs="Arial"/>
          <w:szCs w:val="22"/>
          <w:lang w:eastAsia="en-US"/>
        </w:rPr>
        <w:t>C</w:t>
      </w:r>
      <w:r w:rsidRPr="00314E34">
        <w:rPr>
          <w:rFonts w:cs="Arial"/>
          <w:szCs w:val="22"/>
          <w:lang w:eastAsia="en-US"/>
        </w:rPr>
        <w:t xml:space="preserve">atalogue or </w:t>
      </w:r>
      <w:r w:rsidR="002A15B8" w:rsidRPr="00314E34">
        <w:rPr>
          <w:rFonts w:cs="Arial"/>
          <w:szCs w:val="22"/>
          <w:lang w:eastAsia="en-US"/>
        </w:rPr>
        <w:t>P</w:t>
      </w:r>
      <w:r w:rsidRPr="00314E34">
        <w:rPr>
          <w:rFonts w:cs="Arial"/>
          <w:szCs w:val="22"/>
          <w:lang w:eastAsia="en-US"/>
        </w:rPr>
        <w:t xml:space="preserve">ortrayal </w:t>
      </w:r>
      <w:r w:rsidR="002A15B8" w:rsidRPr="00314E34">
        <w:rPr>
          <w:rFonts w:cs="Arial"/>
          <w:szCs w:val="22"/>
          <w:lang w:eastAsia="en-US"/>
        </w:rPr>
        <w:t>C</w:t>
      </w:r>
      <w:r w:rsidRPr="00314E34">
        <w:rPr>
          <w:rFonts w:cs="Arial"/>
          <w:szCs w:val="22"/>
          <w:lang w:eastAsia="en-US"/>
        </w:rPr>
        <w:t xml:space="preserve">atalogue will result in a </w:t>
      </w:r>
      <w:r w:rsidRPr="00314E34">
        <w:rPr>
          <w:rFonts w:cs="Arial"/>
          <w:i/>
          <w:szCs w:val="22"/>
          <w:lang w:eastAsia="en-US"/>
        </w:rPr>
        <w:t>revision</w:t>
      </w:r>
      <w:r w:rsidRPr="00314E34">
        <w:rPr>
          <w:rFonts w:cs="Arial"/>
          <w:szCs w:val="22"/>
          <w:lang w:eastAsia="en-US"/>
        </w:rPr>
        <w:t xml:space="preserve"> of S-101.</w:t>
      </w:r>
    </w:p>
    <w:p w14:paraId="4963383A" w14:textId="77777777"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26" w:name="_Toc175558575"/>
      <w:r w:rsidRPr="00314E34">
        <w:rPr>
          <w:lang w:eastAsia="en-US"/>
        </w:rPr>
        <w:t>Clarification</w:t>
      </w:r>
      <w:bookmarkEnd w:id="326"/>
    </w:p>
    <w:p w14:paraId="7E70EF4E" w14:textId="40AE2317" w:rsidR="00E73EDF" w:rsidRPr="00314E34" w:rsidRDefault="007653F1" w:rsidP="00C128E3">
      <w:pPr>
        <w:autoSpaceDE w:val="0"/>
        <w:autoSpaceDN w:val="0"/>
        <w:adjustRightInd w:val="0"/>
        <w:spacing w:after="120" w:line="240" w:lineRule="auto"/>
        <w:rPr>
          <w:rFonts w:cs="Arial"/>
          <w:szCs w:val="22"/>
          <w:lang w:eastAsia="en-US"/>
        </w:rPr>
      </w:pPr>
      <w:r w:rsidRPr="00314E34">
        <w:rPr>
          <w:rFonts w:cs="Arial"/>
          <w:i/>
          <w:szCs w:val="22"/>
          <w:lang w:eastAsia="en-US"/>
        </w:rPr>
        <w:t>Clarifications</w:t>
      </w:r>
      <w:r w:rsidRPr="00314E34">
        <w:rPr>
          <w:rFonts w:cs="Arial"/>
          <w:szCs w:val="22"/>
          <w:lang w:eastAsia="en-US"/>
        </w:rPr>
        <w:t xml:space="preserve"> are defined as non-substantive changes to S-101.</w:t>
      </w:r>
      <w:r w:rsidR="00953516" w:rsidRPr="00314E34">
        <w:rPr>
          <w:rFonts w:cs="Arial"/>
          <w:szCs w:val="22"/>
          <w:lang w:eastAsia="en-US"/>
        </w:rPr>
        <w:t xml:space="preserve"> </w:t>
      </w:r>
      <w:r w:rsidRPr="00314E34">
        <w:rPr>
          <w:rFonts w:cs="Arial"/>
          <w:szCs w:val="22"/>
          <w:lang w:eastAsia="en-US"/>
        </w:rPr>
        <w:t xml:space="preserve">Typically, </w:t>
      </w:r>
      <w:r w:rsidRPr="00314E34">
        <w:rPr>
          <w:rFonts w:cs="Arial"/>
          <w:i/>
          <w:szCs w:val="22"/>
          <w:lang w:eastAsia="en-US"/>
        </w:rPr>
        <w:t>clarifications</w:t>
      </w:r>
      <w:r w:rsidRPr="00314E34">
        <w:rPr>
          <w:rFonts w:cs="Arial"/>
          <w:szCs w:val="22"/>
          <w:lang w:eastAsia="en-US"/>
        </w:rPr>
        <w:t xml:space="preserve">: remove ambiguity; correct grammatical and spelling errors; amend or update cross references; and insert improved graphics. A </w:t>
      </w:r>
      <w:r w:rsidRPr="00314E34">
        <w:rPr>
          <w:rFonts w:cs="Arial"/>
          <w:i/>
          <w:szCs w:val="22"/>
          <w:lang w:eastAsia="en-US"/>
        </w:rPr>
        <w:t>clarification</w:t>
      </w:r>
      <w:r w:rsidRPr="00314E34">
        <w:rPr>
          <w:rFonts w:cs="Arial"/>
          <w:szCs w:val="22"/>
          <w:lang w:eastAsia="en-US"/>
        </w:rPr>
        <w:t xml:space="preserve"> must not cause any substantive semantic change to S-101. </w:t>
      </w:r>
    </w:p>
    <w:p w14:paraId="175A9FCF" w14:textId="77777777"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pPr>
      <w:r w:rsidRPr="00314E34">
        <w:t xml:space="preserve">Changes in a </w:t>
      </w:r>
      <w:r w:rsidRPr="00314E34">
        <w:rPr>
          <w:i/>
        </w:rPr>
        <w:t>clarification</w:t>
      </w:r>
      <w:r w:rsidRPr="00314E34">
        <w:t xml:space="preserve"> are minor and ensure backward compatibility with the previous versions.</w:t>
      </w:r>
    </w:p>
    <w:p w14:paraId="5697855F" w14:textId="29E78C1D" w:rsidR="00E73EDF" w:rsidRPr="00314E34" w:rsidRDefault="007653F1" w:rsidP="00C128E3">
      <w:pPr>
        <w:pStyle w:val="Heading3"/>
        <w:tabs>
          <w:tab w:val="clear" w:pos="660"/>
          <w:tab w:val="clear" w:pos="880"/>
          <w:tab w:val="left" w:pos="851"/>
        </w:tabs>
        <w:spacing w:before="120" w:after="120" w:line="240" w:lineRule="auto"/>
        <w:ind w:left="851" w:hanging="851"/>
      </w:pPr>
      <w:bookmarkStart w:id="327" w:name="_Toc175558576"/>
      <w:r w:rsidRPr="00314E34">
        <w:t xml:space="preserve">Version </w:t>
      </w:r>
      <w:r w:rsidR="00456219" w:rsidRPr="00314E34">
        <w:t>n</w:t>
      </w:r>
      <w:r w:rsidRPr="00314E34">
        <w:t>umbers</w:t>
      </w:r>
      <w:bookmarkEnd w:id="327"/>
    </w:p>
    <w:p w14:paraId="0DE46FD2" w14:textId="77777777" w:rsidR="00E73EDF" w:rsidRPr="00314E34" w:rsidRDefault="007653F1" w:rsidP="00C128E3">
      <w:pPr>
        <w:spacing w:after="120" w:line="240" w:lineRule="auto"/>
      </w:pPr>
      <w:r w:rsidRPr="00314E34">
        <w:t>The associated version control numbering to identify changes (n) to S-101 must be as follows:</w:t>
      </w:r>
    </w:p>
    <w:p w14:paraId="0FA28AC2" w14:textId="77777777" w:rsidR="00E73EDF" w:rsidRPr="00314E34" w:rsidRDefault="007653F1" w:rsidP="00C128E3">
      <w:pPr>
        <w:spacing w:after="120" w:line="240" w:lineRule="auto"/>
        <w:ind w:left="709"/>
      </w:pPr>
      <w:r w:rsidRPr="00314E34">
        <w:t>New Editions denoted as</w:t>
      </w:r>
      <w:r w:rsidRPr="00314E34">
        <w:rPr>
          <w:sz w:val="18"/>
        </w:rPr>
        <w:t xml:space="preserve"> </w:t>
      </w:r>
      <w:r w:rsidRPr="00314E34">
        <w:rPr>
          <w:b/>
          <w:sz w:val="28"/>
        </w:rPr>
        <w:t>n</w:t>
      </w:r>
      <w:r w:rsidRPr="00314E34">
        <w:t>.0.0</w:t>
      </w:r>
    </w:p>
    <w:p w14:paraId="69B1E22E" w14:textId="77777777" w:rsidR="00E73EDF" w:rsidRPr="00314E34" w:rsidRDefault="007653F1" w:rsidP="00C128E3">
      <w:pPr>
        <w:spacing w:after="120" w:line="240" w:lineRule="auto"/>
        <w:ind w:left="709"/>
      </w:pPr>
      <w:r w:rsidRPr="00314E34">
        <w:t>Revisions denoted as n.</w:t>
      </w:r>
      <w:r w:rsidRPr="00314E34">
        <w:rPr>
          <w:b/>
          <w:sz w:val="28"/>
        </w:rPr>
        <w:t>n</w:t>
      </w:r>
      <w:r w:rsidRPr="00314E34">
        <w:t>.0</w:t>
      </w:r>
    </w:p>
    <w:p w14:paraId="683EF745" w14:textId="77777777" w:rsidR="00E73EDF" w:rsidRPr="00314E34" w:rsidRDefault="007653F1" w:rsidP="00C128E3">
      <w:pPr>
        <w:spacing w:after="120" w:line="240" w:lineRule="auto"/>
        <w:ind w:left="709"/>
        <w:rPr>
          <w:b/>
          <w:sz w:val="24"/>
          <w:szCs w:val="24"/>
        </w:rPr>
      </w:pPr>
      <w:r w:rsidRPr="00314E34">
        <w:t xml:space="preserve">Clarifications denoted as </w:t>
      </w:r>
      <w:proofErr w:type="spellStart"/>
      <w:r w:rsidRPr="00314E34">
        <w:t>n.n.</w:t>
      </w:r>
      <w:r w:rsidRPr="00314E34">
        <w:rPr>
          <w:b/>
          <w:sz w:val="28"/>
        </w:rPr>
        <w:t>n</w:t>
      </w:r>
      <w:proofErr w:type="spellEnd"/>
    </w:p>
    <w:p w14:paraId="52A0F5DF" w14:textId="64B836B3" w:rsidR="00E73EDF" w:rsidRPr="00314E34" w:rsidDel="00AD0B47" w:rsidRDefault="00E73EDF" w:rsidP="00C128E3">
      <w:pPr>
        <w:spacing w:after="120" w:line="240" w:lineRule="auto"/>
        <w:rPr>
          <w:del w:id="328" w:author="Jeff Wootton" w:date="2025-03-07T11:20:00Z" w16du:dateUtc="2025-03-07T10:20:00Z"/>
        </w:rPr>
      </w:pPr>
    </w:p>
    <w:p w14:paraId="040543C2" w14:textId="794C0682" w:rsidR="00E73EDF" w:rsidRPr="00314E34" w:rsidRDefault="007653F1" w:rsidP="00C128E3">
      <w:pPr>
        <w:pStyle w:val="Heading1"/>
        <w:tabs>
          <w:tab w:val="clear" w:pos="400"/>
        </w:tabs>
        <w:spacing w:before="120" w:after="200" w:line="240" w:lineRule="auto"/>
        <w:ind w:left="567" w:hanging="567"/>
      </w:pPr>
      <w:bookmarkStart w:id="329" w:name="_Toc225648278"/>
      <w:bookmarkStart w:id="330" w:name="_Toc225065135"/>
      <w:bookmarkStart w:id="331" w:name="_Toc439685254"/>
      <w:bookmarkStart w:id="332" w:name="_Toc175558577"/>
      <w:r w:rsidRPr="00314E34">
        <w:t>Specification Scope</w:t>
      </w:r>
      <w:bookmarkEnd w:id="329"/>
      <w:bookmarkEnd w:id="330"/>
      <w:bookmarkEnd w:id="331"/>
      <w:bookmarkEnd w:id="332"/>
    </w:p>
    <w:p w14:paraId="5905117D" w14:textId="77777777" w:rsidR="00E73EDF" w:rsidRPr="00314E34"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314E34">
        <w:rPr>
          <w:b/>
          <w:sz w:val="22"/>
          <w:szCs w:val="22"/>
        </w:rPr>
        <w:t xml:space="preserve">Scope ID: </w:t>
      </w:r>
      <w:r w:rsidRPr="00314E34">
        <w:rPr>
          <w:b/>
          <w:sz w:val="22"/>
          <w:szCs w:val="22"/>
        </w:rPr>
        <w:tab/>
      </w:r>
      <w:r w:rsidRPr="00314E34">
        <w:rPr>
          <w:b/>
          <w:sz w:val="22"/>
          <w:szCs w:val="22"/>
        </w:rPr>
        <w:tab/>
      </w:r>
      <w:r w:rsidRPr="00314E34">
        <w:t>Global</w:t>
      </w:r>
    </w:p>
    <w:p w14:paraId="327CC21A" w14:textId="0F639F61" w:rsidR="00E73EDF" w:rsidRPr="00314E34"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314E34">
        <w:rPr>
          <w:b/>
          <w:sz w:val="22"/>
          <w:szCs w:val="22"/>
        </w:rPr>
        <w:t>Level:</w:t>
      </w:r>
      <w:r w:rsidRPr="00314E34">
        <w:rPr>
          <w:b/>
          <w:sz w:val="22"/>
          <w:szCs w:val="22"/>
        </w:rPr>
        <w:tab/>
      </w:r>
      <w:r w:rsidRPr="00314E34">
        <w:rPr>
          <w:b/>
          <w:sz w:val="22"/>
          <w:szCs w:val="22"/>
        </w:rPr>
        <w:tab/>
      </w:r>
      <w:r w:rsidRPr="00314E34">
        <w:rPr>
          <w:b/>
          <w:sz w:val="22"/>
          <w:szCs w:val="22"/>
        </w:rPr>
        <w:tab/>
      </w:r>
      <w:r w:rsidRPr="00314E34">
        <w:t>006</w:t>
      </w:r>
      <w:r w:rsidR="008B6A7E" w:rsidRPr="00314E34">
        <w:t xml:space="preserve"> </w:t>
      </w:r>
      <w:r w:rsidRPr="00314E34">
        <w:t>- series</w:t>
      </w:r>
      <w:r w:rsidRPr="00314E34">
        <w:rPr>
          <w:b/>
          <w:sz w:val="22"/>
          <w:szCs w:val="22"/>
        </w:rPr>
        <w:tab/>
      </w:r>
      <w:r w:rsidRPr="00314E34">
        <w:rPr>
          <w:b/>
          <w:sz w:val="22"/>
          <w:szCs w:val="22"/>
        </w:rPr>
        <w:tab/>
      </w:r>
      <w:r w:rsidRPr="00314E34">
        <w:rPr>
          <w:b/>
          <w:sz w:val="22"/>
          <w:szCs w:val="22"/>
        </w:rPr>
        <w:tab/>
      </w:r>
      <w:r w:rsidRPr="00314E34">
        <w:rPr>
          <w:b/>
          <w:sz w:val="22"/>
          <w:szCs w:val="22"/>
        </w:rPr>
        <w:tab/>
      </w:r>
    </w:p>
    <w:p w14:paraId="772F232D" w14:textId="77777777" w:rsidR="00E73EDF" w:rsidRPr="00314E34"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314E34">
        <w:rPr>
          <w:b/>
          <w:sz w:val="22"/>
          <w:szCs w:val="22"/>
        </w:rPr>
        <w:t>Level name:</w:t>
      </w:r>
      <w:r w:rsidRPr="00314E34">
        <w:rPr>
          <w:b/>
          <w:sz w:val="22"/>
          <w:szCs w:val="22"/>
        </w:rPr>
        <w:tab/>
      </w:r>
      <w:r w:rsidRPr="00314E34">
        <w:t>ENC Dataset</w:t>
      </w:r>
    </w:p>
    <w:p w14:paraId="66657D57" w14:textId="77777777" w:rsidR="00E73EDF" w:rsidRPr="00314E34"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314E34" w:rsidRDefault="007653F1" w:rsidP="00C128E3">
      <w:pPr>
        <w:pStyle w:val="Heading1"/>
        <w:tabs>
          <w:tab w:val="clear" w:pos="400"/>
          <w:tab w:val="clear" w:pos="560"/>
          <w:tab w:val="left" w:pos="567"/>
        </w:tabs>
        <w:spacing w:before="120" w:after="200" w:line="240" w:lineRule="auto"/>
        <w:ind w:left="567" w:hanging="567"/>
      </w:pPr>
      <w:bookmarkStart w:id="333" w:name="_Toc225065136"/>
      <w:bookmarkStart w:id="334" w:name="_Toc225648279"/>
      <w:bookmarkStart w:id="335" w:name="_Toc439685255"/>
      <w:bookmarkStart w:id="336" w:name="_Toc175558578"/>
      <w:r w:rsidRPr="00314E34">
        <w:t xml:space="preserve">Dataset </w:t>
      </w:r>
      <w:bookmarkEnd w:id="333"/>
      <w:bookmarkEnd w:id="334"/>
      <w:r w:rsidRPr="00314E34">
        <w:t>Identification</w:t>
      </w:r>
      <w:bookmarkEnd w:id="335"/>
      <w:bookmarkEnd w:id="336"/>
    </w:p>
    <w:p w14:paraId="6517D614" w14:textId="77777777" w:rsidR="00E73EDF" w:rsidRPr="00314E34" w:rsidRDefault="007653F1" w:rsidP="00C128E3">
      <w:pPr>
        <w:spacing w:after="120" w:line="240" w:lineRule="auto"/>
      </w:pPr>
      <w:r w:rsidRPr="00314E34">
        <w:t xml:space="preserve">A dataset that conforms to this Product Specification may be identified by its discovery metadata as defined in clause 12.  </w:t>
      </w:r>
    </w:p>
    <w:p w14:paraId="5E7CAE55" w14:textId="77777777" w:rsidR="00E73EDF" w:rsidRPr="00314E34" w:rsidRDefault="007653F1" w:rsidP="00C128E3">
      <w:pPr>
        <w:spacing w:after="120" w:line="240" w:lineRule="auto"/>
        <w:rPr>
          <w:sz w:val="18"/>
          <w:szCs w:val="18"/>
        </w:rPr>
      </w:pPr>
      <w:r w:rsidRPr="00314E34">
        <w:rPr>
          <w:b/>
          <w:sz w:val="22"/>
          <w:szCs w:val="22"/>
        </w:rPr>
        <w:t>Title:</w:t>
      </w:r>
      <w:r w:rsidRPr="00314E34">
        <w:t xml:space="preserve"> </w:t>
      </w:r>
      <w:r w:rsidRPr="00314E34">
        <w:tab/>
      </w:r>
      <w:r w:rsidRPr="00314E34">
        <w:tab/>
      </w:r>
      <w:r w:rsidRPr="00314E34">
        <w:tab/>
      </w:r>
      <w:r w:rsidRPr="00314E34">
        <w:tab/>
      </w:r>
      <w:r w:rsidRPr="00314E34">
        <w:tab/>
      </w:r>
      <w:r w:rsidRPr="00314E34">
        <w:tab/>
      </w:r>
      <w:r w:rsidRPr="00314E34">
        <w:tab/>
      </w:r>
      <w:r w:rsidRPr="00314E34">
        <w:tab/>
      </w:r>
      <w:r w:rsidRPr="00314E34">
        <w:tab/>
        <w:t xml:space="preserve">Electronic Navigational Chart </w:t>
      </w:r>
      <w:r w:rsidRPr="00314E34">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p>
    <w:p w14:paraId="7038D063" w14:textId="77777777" w:rsidR="00E73EDF" w:rsidRPr="00314E34" w:rsidRDefault="007653F1" w:rsidP="00C128E3">
      <w:pPr>
        <w:spacing w:after="120" w:line="240" w:lineRule="auto"/>
        <w:rPr>
          <w:sz w:val="18"/>
          <w:szCs w:val="18"/>
        </w:rPr>
      </w:pPr>
      <w:r w:rsidRPr="00314E34">
        <w:rPr>
          <w:b/>
          <w:sz w:val="22"/>
          <w:szCs w:val="22"/>
        </w:rPr>
        <w:t>Alternate Title:</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ENC</w:t>
      </w:r>
    </w:p>
    <w:p w14:paraId="4E9F5A2E" w14:textId="67A3E893" w:rsidR="00E73EDF" w:rsidRPr="00314E34" w:rsidRDefault="007653F1" w:rsidP="00C128E3">
      <w:pPr>
        <w:spacing w:after="120" w:line="240" w:lineRule="auto"/>
        <w:ind w:left="3400" w:hanging="3400"/>
      </w:pPr>
      <w:r w:rsidRPr="00314E34">
        <w:rPr>
          <w:b/>
          <w:sz w:val="22"/>
          <w:szCs w:val="22"/>
        </w:rPr>
        <w:t>Abstract:</w:t>
      </w:r>
      <w:r w:rsidRPr="00314E34">
        <w:rPr>
          <w:sz w:val="18"/>
          <w:szCs w:val="18"/>
        </w:rPr>
        <w:t xml:space="preserve"> </w:t>
      </w:r>
      <w:r w:rsidRPr="00314E34">
        <w:rPr>
          <w:sz w:val="18"/>
          <w:szCs w:val="18"/>
        </w:rPr>
        <w:tab/>
      </w:r>
      <w:r w:rsidRPr="00314E34">
        <w:t>ENCs must be produced in accordance with the rules defined in t</w:t>
      </w:r>
      <w:r w:rsidR="004C7DE3" w:rsidRPr="00314E34">
        <w:t>he S-101 Product Specification.</w:t>
      </w:r>
      <w:r w:rsidR="00953516" w:rsidRPr="00314E34">
        <w:t xml:space="preserve"> </w:t>
      </w:r>
      <w:r w:rsidRPr="00314E34">
        <w:t xml:space="preserve">The S-101 Product </w:t>
      </w:r>
      <w:r w:rsidR="004C7DE3" w:rsidRPr="00314E34">
        <w:t>S</w:t>
      </w:r>
      <w:r w:rsidRPr="00314E34">
        <w:t>pecification contains all the information necessary to enable Hydrographic Offi</w:t>
      </w:r>
      <w:r w:rsidR="004C7DE3" w:rsidRPr="00314E34">
        <w:t>ces to produce a consistent ENC;</w:t>
      </w:r>
      <w:r w:rsidRPr="00314E34">
        <w:t xml:space="preserve"> and manufacturers to use that data within navigation systems.</w:t>
      </w:r>
    </w:p>
    <w:p w14:paraId="5253660F" w14:textId="18BA5CE4" w:rsidR="00E73EDF" w:rsidRPr="00314E34" w:rsidRDefault="007653F1" w:rsidP="00C128E3">
      <w:pPr>
        <w:spacing w:after="120" w:line="240" w:lineRule="auto"/>
        <w:rPr>
          <w:sz w:val="18"/>
          <w:szCs w:val="18"/>
        </w:rPr>
      </w:pPr>
      <w:r w:rsidRPr="00314E34">
        <w:rPr>
          <w:b/>
          <w:sz w:val="22"/>
          <w:szCs w:val="22"/>
        </w:rPr>
        <w:t>Topic Category:</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Transportation (ISO 19115</w:t>
      </w:r>
      <w:r w:rsidR="008D4785" w:rsidRPr="00314E34">
        <w:t xml:space="preserve">-1 </w:t>
      </w:r>
      <w:proofErr w:type="spellStart"/>
      <w:r w:rsidR="008D4785" w:rsidRPr="00314E34">
        <w:t>MD_TopicCategory</w:t>
      </w:r>
      <w:r w:rsidRPr="00314E34">
        <w:t>Code</w:t>
      </w:r>
      <w:proofErr w:type="spellEnd"/>
      <w:r w:rsidRPr="00314E34">
        <w:t xml:space="preserve"> 018)</w:t>
      </w:r>
    </w:p>
    <w:p w14:paraId="647F3500" w14:textId="5BA896F8" w:rsidR="00E73EDF" w:rsidRPr="00314E34" w:rsidRDefault="007653F1" w:rsidP="00C128E3">
      <w:pPr>
        <w:spacing w:after="120" w:line="240" w:lineRule="auto"/>
        <w:ind w:left="3400" w:hanging="3400"/>
        <w:rPr>
          <w:b/>
          <w:sz w:val="22"/>
          <w:szCs w:val="22"/>
        </w:rPr>
      </w:pPr>
      <w:r w:rsidRPr="00314E34">
        <w:rPr>
          <w:b/>
          <w:sz w:val="22"/>
          <w:szCs w:val="22"/>
        </w:rPr>
        <w:t>Geographic Description:</w:t>
      </w:r>
      <w:r w:rsidRPr="00314E34">
        <w:rPr>
          <w:b/>
          <w:sz w:val="22"/>
          <w:szCs w:val="22"/>
        </w:rPr>
        <w:tab/>
      </w:r>
      <w:r w:rsidRPr="00314E34">
        <w:t>Area</w:t>
      </w:r>
      <w:r w:rsidR="004C7DE3" w:rsidRPr="00314E34">
        <w:t>s specific to marine navigation</w:t>
      </w:r>
      <w:r w:rsidRPr="00314E34">
        <w:rPr>
          <w:b/>
          <w:sz w:val="22"/>
          <w:szCs w:val="22"/>
        </w:rPr>
        <w:tab/>
      </w:r>
    </w:p>
    <w:p w14:paraId="7F211BE2" w14:textId="3240FEB0" w:rsidR="00E73EDF" w:rsidRPr="00314E34" w:rsidRDefault="007653F1" w:rsidP="00C128E3">
      <w:pPr>
        <w:spacing w:after="120" w:line="240" w:lineRule="auto"/>
        <w:ind w:left="3400" w:hanging="3400"/>
      </w:pPr>
      <w:r w:rsidRPr="00314E34">
        <w:rPr>
          <w:b/>
          <w:sz w:val="22"/>
          <w:szCs w:val="22"/>
        </w:rPr>
        <w:t>Spatial Resolution:</w:t>
      </w:r>
      <w:r w:rsidRPr="00314E34">
        <w:rPr>
          <w:b/>
          <w:sz w:val="22"/>
          <w:szCs w:val="22"/>
        </w:rPr>
        <w:tab/>
      </w:r>
      <w:r w:rsidRPr="00314E34">
        <w:t xml:space="preserve">An ENC dataset and </w:t>
      </w:r>
      <w:r w:rsidRPr="00314E34">
        <w:rPr>
          <w:b/>
        </w:rPr>
        <w:t>Data Coverage</w:t>
      </w:r>
      <w:r w:rsidRPr="00314E34">
        <w:t xml:space="preserve"> </w:t>
      </w:r>
      <w:r w:rsidR="000F66B6" w:rsidRPr="00314E34">
        <w:t xml:space="preserve">features </w:t>
      </w:r>
      <w:r w:rsidRPr="00314E34">
        <w:t xml:space="preserve">must carry a value for </w:t>
      </w:r>
      <w:r w:rsidR="0038714A" w:rsidRPr="00314E34">
        <w:t xml:space="preserve">optimum </w:t>
      </w:r>
      <w:r w:rsidRPr="00314E34">
        <w:t xml:space="preserve">display scale. Each </w:t>
      </w:r>
      <w:r w:rsidRPr="00314E34">
        <w:rPr>
          <w:b/>
        </w:rPr>
        <w:t>Data Coverage</w:t>
      </w:r>
      <w:r w:rsidRPr="00314E34">
        <w:t xml:space="preserve"> </w:t>
      </w:r>
      <w:r w:rsidR="000F66B6" w:rsidRPr="00314E34">
        <w:t xml:space="preserve">feature </w:t>
      </w:r>
      <w:r w:rsidRPr="00314E34">
        <w:t>must also carry a value for</w:t>
      </w:r>
      <w:r w:rsidR="0038714A" w:rsidRPr="00314E34">
        <w:t xml:space="preserve"> maximum and</w:t>
      </w:r>
      <w:r w:rsidRPr="00314E34">
        <w:t xml:space="preserve"> minimum display scale. Values </w:t>
      </w:r>
      <w:r w:rsidR="002F447C" w:rsidRPr="00314E34">
        <w:t xml:space="preserve">for optimum and minimum display scales </w:t>
      </w:r>
      <w:r w:rsidRPr="00314E34">
        <w:t xml:space="preserve">must be taken from the following </w:t>
      </w:r>
      <w:r w:rsidR="004C7DE3" w:rsidRPr="00314E34">
        <w:t>T</w:t>
      </w:r>
      <w:r w:rsidRPr="00314E34">
        <w:t>able:</w:t>
      </w:r>
    </w:p>
    <w:p w14:paraId="6DB4890C" w14:textId="617F33D8" w:rsidR="004C7DE3" w:rsidRPr="00314E34" w:rsidRDefault="004C7DE3" w:rsidP="00C128E3">
      <w:pPr>
        <w:pStyle w:val="Caption"/>
        <w:spacing w:line="240" w:lineRule="auto"/>
        <w:jc w:val="center"/>
        <w:rPr>
          <w:sz w:val="18"/>
          <w:szCs w:val="18"/>
        </w:rPr>
      </w:pPr>
      <w:r w:rsidRPr="00314E34">
        <w:rPr>
          <w:sz w:val="18"/>
          <w:szCs w:val="18"/>
        </w:rPr>
        <w:t>Table 3-</w:t>
      </w:r>
      <w:r w:rsidRPr="00314E34">
        <w:rPr>
          <w:sz w:val="18"/>
          <w:szCs w:val="18"/>
        </w:rPr>
        <w:fldChar w:fldCharType="begin"/>
      </w:r>
      <w:r w:rsidRPr="00314E34">
        <w:rPr>
          <w:sz w:val="18"/>
          <w:szCs w:val="18"/>
        </w:rPr>
        <w:instrText xml:space="preserve"> SEQ Table \* ARABIC </w:instrText>
      </w:r>
      <w:r w:rsidRPr="00314E34">
        <w:rPr>
          <w:sz w:val="18"/>
          <w:szCs w:val="18"/>
        </w:rPr>
        <w:fldChar w:fldCharType="separate"/>
      </w:r>
      <w:r w:rsidR="00973705" w:rsidRPr="00314E34">
        <w:rPr>
          <w:noProof/>
          <w:sz w:val="18"/>
          <w:szCs w:val="18"/>
        </w:rPr>
        <w:t>1</w:t>
      </w:r>
      <w:r w:rsidRPr="00314E34">
        <w:rPr>
          <w:sz w:val="18"/>
          <w:szCs w:val="18"/>
        </w:rPr>
        <w:fldChar w:fldCharType="end"/>
      </w:r>
      <w:r w:rsidRPr="00314E34">
        <w:rPr>
          <w:sz w:val="18"/>
          <w:szCs w:val="18"/>
        </w:rPr>
        <w:t xml:space="preserve"> – ENC Minimum Display</w:t>
      </w:r>
      <w:r w:rsidR="002F447C" w:rsidRPr="00314E34">
        <w:rPr>
          <w:sz w:val="18"/>
          <w:szCs w:val="18"/>
        </w:rPr>
        <w:t xml:space="preserve"> and </w:t>
      </w:r>
      <w:r w:rsidR="0038714A" w:rsidRPr="00314E34">
        <w:rPr>
          <w:sz w:val="18"/>
          <w:szCs w:val="18"/>
        </w:rPr>
        <w:t>Optimum Display</w:t>
      </w:r>
      <w:r w:rsidRPr="00314E34">
        <w:rPr>
          <w:sz w:val="18"/>
          <w:szCs w:val="18"/>
        </w:rPr>
        <w:t xml:space="preserve">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314E34"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314E34" w:rsidRDefault="007653F1" w:rsidP="00C128E3">
            <w:pPr>
              <w:pStyle w:val="Tabletext9"/>
              <w:spacing w:line="240" w:lineRule="auto"/>
              <w:rPr>
                <w:b/>
              </w:rPr>
            </w:pPr>
            <w:r w:rsidRPr="00314E34">
              <w:rPr>
                <w:b/>
              </w:rPr>
              <w:t>Scale</w:t>
            </w:r>
          </w:p>
        </w:tc>
      </w:tr>
      <w:tr w:rsidR="00E73EDF" w:rsidRPr="00314E34"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02C1CA4" w14:textId="2A4D8731" w:rsidR="00E73EDF" w:rsidRPr="00314E34" w:rsidRDefault="007653F1" w:rsidP="000B61DB">
            <w:pPr>
              <w:pStyle w:val="Tabletext9"/>
              <w:spacing w:line="240" w:lineRule="auto"/>
            </w:pPr>
            <w:r w:rsidRPr="00314E34">
              <w:t xml:space="preserve">NULL (only allowed on minimum display scale </w:t>
            </w:r>
            <w:r w:rsidR="0071412D" w:rsidRPr="00314E34">
              <w:t>(</w:t>
            </w:r>
            <w:r w:rsidR="003153CC" w:rsidRPr="00314E34">
              <w:t>data will continue to be displayed at all smaller scales)</w:t>
            </w:r>
            <w:r w:rsidR="005F09B6" w:rsidRPr="00314E34">
              <w:t>)</w:t>
            </w:r>
          </w:p>
        </w:tc>
      </w:tr>
      <w:tr w:rsidR="00E73EDF" w:rsidRPr="00314E34"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9715ABD" w14:textId="77777777" w:rsidR="00E73EDF" w:rsidRPr="00314E34" w:rsidRDefault="007653F1" w:rsidP="00C128E3">
            <w:pPr>
              <w:pStyle w:val="Tabletext9"/>
              <w:spacing w:line="240" w:lineRule="auto"/>
            </w:pPr>
            <w:r w:rsidRPr="00314E34">
              <w:t>1:10,000,000</w:t>
            </w:r>
          </w:p>
        </w:tc>
      </w:tr>
      <w:tr w:rsidR="00E73EDF" w:rsidRPr="00314E34"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44B2EF7" w14:textId="77777777" w:rsidR="00E73EDF" w:rsidRPr="00314E34" w:rsidRDefault="007653F1" w:rsidP="00C128E3">
            <w:pPr>
              <w:pStyle w:val="Tabletext9"/>
              <w:spacing w:line="240" w:lineRule="auto"/>
            </w:pPr>
            <w:r w:rsidRPr="00314E34">
              <w:t>1:3,500,000</w:t>
            </w:r>
          </w:p>
        </w:tc>
      </w:tr>
      <w:tr w:rsidR="00E73EDF" w:rsidRPr="00314E34"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6C00622" w14:textId="77777777" w:rsidR="00E73EDF" w:rsidRPr="00314E34" w:rsidRDefault="007653F1" w:rsidP="00C128E3">
            <w:pPr>
              <w:pStyle w:val="Tabletext9"/>
              <w:spacing w:line="240" w:lineRule="auto"/>
            </w:pPr>
            <w:r w:rsidRPr="00314E34">
              <w:t>1:1,500,000</w:t>
            </w:r>
          </w:p>
        </w:tc>
      </w:tr>
      <w:tr w:rsidR="00E73EDF" w:rsidRPr="00314E34"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F0F362A" w14:textId="77777777" w:rsidR="00E73EDF" w:rsidRPr="00314E34" w:rsidRDefault="007653F1" w:rsidP="00C128E3">
            <w:pPr>
              <w:pStyle w:val="Tabletext9"/>
              <w:spacing w:line="240" w:lineRule="auto"/>
            </w:pPr>
            <w:r w:rsidRPr="00314E34">
              <w:t>1:700,000</w:t>
            </w:r>
          </w:p>
        </w:tc>
      </w:tr>
      <w:tr w:rsidR="00E73EDF" w:rsidRPr="00314E34"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314E34" w:rsidRDefault="007653F1" w:rsidP="00C128E3">
            <w:pPr>
              <w:pStyle w:val="Tabletext9"/>
              <w:spacing w:line="240" w:lineRule="auto"/>
            </w:pPr>
            <w:r w:rsidRPr="00314E34">
              <w:t>1:350,000</w:t>
            </w:r>
          </w:p>
        </w:tc>
      </w:tr>
      <w:tr w:rsidR="00E73EDF" w:rsidRPr="00314E34"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314E34" w:rsidRDefault="007653F1" w:rsidP="00C128E3">
            <w:pPr>
              <w:pStyle w:val="Tabletext9"/>
              <w:spacing w:line="240" w:lineRule="auto"/>
            </w:pPr>
            <w:r w:rsidRPr="00314E34">
              <w:t>1:180,000</w:t>
            </w:r>
          </w:p>
        </w:tc>
      </w:tr>
      <w:tr w:rsidR="00E73EDF" w:rsidRPr="00314E34"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314E34" w:rsidRDefault="007653F1" w:rsidP="00C128E3">
            <w:pPr>
              <w:pStyle w:val="Tabletext9"/>
              <w:spacing w:line="240" w:lineRule="auto"/>
            </w:pPr>
            <w:r w:rsidRPr="00314E34">
              <w:t>1:90,000</w:t>
            </w:r>
          </w:p>
        </w:tc>
      </w:tr>
      <w:tr w:rsidR="00E73EDF" w:rsidRPr="00314E34"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314E34" w:rsidRDefault="007653F1" w:rsidP="00C128E3">
            <w:pPr>
              <w:pStyle w:val="Tabletext9"/>
              <w:spacing w:line="240" w:lineRule="auto"/>
            </w:pPr>
            <w:r w:rsidRPr="00314E34">
              <w:t>1:45,000</w:t>
            </w:r>
          </w:p>
        </w:tc>
      </w:tr>
      <w:tr w:rsidR="00E73EDF" w:rsidRPr="00314E34"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314E34" w:rsidRDefault="007653F1" w:rsidP="00C128E3">
            <w:pPr>
              <w:pStyle w:val="Tabletext9"/>
              <w:spacing w:line="240" w:lineRule="auto"/>
            </w:pPr>
            <w:r w:rsidRPr="00314E34">
              <w:t>1:22,000</w:t>
            </w:r>
          </w:p>
        </w:tc>
      </w:tr>
      <w:tr w:rsidR="00E73EDF" w:rsidRPr="00314E34"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314E34" w:rsidRDefault="007653F1" w:rsidP="00C128E3">
            <w:pPr>
              <w:pStyle w:val="Tabletext9"/>
              <w:spacing w:line="240" w:lineRule="auto"/>
            </w:pPr>
            <w:r w:rsidRPr="00314E34">
              <w:t>1:12,000</w:t>
            </w:r>
          </w:p>
        </w:tc>
      </w:tr>
      <w:tr w:rsidR="00E73EDF" w:rsidRPr="00314E34"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314E34" w:rsidRDefault="007653F1" w:rsidP="00C128E3">
            <w:pPr>
              <w:pStyle w:val="Tabletext9"/>
              <w:spacing w:line="240" w:lineRule="auto"/>
            </w:pPr>
            <w:r w:rsidRPr="00314E34">
              <w:t>1:8,000</w:t>
            </w:r>
          </w:p>
        </w:tc>
      </w:tr>
      <w:tr w:rsidR="00E73EDF" w:rsidRPr="00314E34"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314E34" w:rsidRDefault="007653F1" w:rsidP="00C128E3">
            <w:pPr>
              <w:pStyle w:val="Tabletext9"/>
              <w:spacing w:line="240" w:lineRule="auto"/>
            </w:pPr>
            <w:r w:rsidRPr="00314E34">
              <w:t>1:4,000</w:t>
            </w:r>
          </w:p>
        </w:tc>
      </w:tr>
      <w:tr w:rsidR="00E73EDF" w:rsidRPr="00314E34"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314E34" w:rsidRDefault="007653F1" w:rsidP="00C128E3">
            <w:pPr>
              <w:pStyle w:val="Tabletext9"/>
              <w:spacing w:line="240" w:lineRule="auto"/>
            </w:pPr>
            <w:r w:rsidRPr="00314E34">
              <w:t>1:3,000</w:t>
            </w:r>
          </w:p>
        </w:tc>
      </w:tr>
      <w:tr w:rsidR="00E73EDF" w:rsidRPr="00314E34"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314E34" w:rsidRDefault="007653F1" w:rsidP="00C128E3">
            <w:pPr>
              <w:pStyle w:val="Tabletext9"/>
              <w:spacing w:line="240" w:lineRule="auto"/>
            </w:pPr>
            <w:r w:rsidRPr="00314E34">
              <w:t>1:2,000</w:t>
            </w:r>
          </w:p>
        </w:tc>
      </w:tr>
      <w:tr w:rsidR="00E73EDF" w:rsidRPr="00314E34"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314E34" w:rsidRDefault="007653F1" w:rsidP="00D26480">
            <w:pPr>
              <w:pStyle w:val="Tabletext9"/>
              <w:spacing w:line="240" w:lineRule="auto"/>
            </w:pPr>
            <w:r w:rsidRPr="00314E34">
              <w:t>1:1,000</w:t>
            </w:r>
            <w:r w:rsidR="00E33502" w:rsidRPr="00314E34">
              <w:t xml:space="preserve"> (only allowed on</w:t>
            </w:r>
            <w:r w:rsidR="0038714A" w:rsidRPr="00314E34">
              <w:t xml:space="preserve"> optimum and</w:t>
            </w:r>
            <w:r w:rsidR="00E33502" w:rsidRPr="00314E34">
              <w:t xml:space="preserve"> maximum display scale)</w:t>
            </w:r>
          </w:p>
        </w:tc>
      </w:tr>
    </w:tbl>
    <w:p w14:paraId="1E4F51DC" w14:textId="77777777" w:rsidR="00E73EDF" w:rsidRPr="00314E34" w:rsidRDefault="007653F1" w:rsidP="00C128E3">
      <w:pPr>
        <w:spacing w:after="0" w:line="240" w:lineRule="auto"/>
        <w:ind w:left="3400" w:hanging="3400"/>
      </w:pPr>
      <w:r w:rsidRPr="00314E34">
        <w:rPr>
          <w:b/>
        </w:rPr>
        <w:lastRenderedPageBreak/>
        <w:tab/>
      </w:r>
    </w:p>
    <w:p w14:paraId="64041FD0" w14:textId="77777777" w:rsidR="00E73EDF" w:rsidRPr="00314E34" w:rsidRDefault="007653F1" w:rsidP="00C128E3">
      <w:pPr>
        <w:spacing w:after="120" w:line="240" w:lineRule="auto"/>
        <w:ind w:left="3400" w:hanging="3400"/>
        <w:rPr>
          <w:sz w:val="18"/>
          <w:szCs w:val="18"/>
        </w:rPr>
      </w:pPr>
      <w:r w:rsidRPr="00314E34">
        <w:rPr>
          <w:b/>
          <w:sz w:val="22"/>
          <w:szCs w:val="22"/>
        </w:rPr>
        <w:t>Purpose:</w:t>
      </w:r>
      <w:r w:rsidRPr="00314E34">
        <w:rPr>
          <w:b/>
          <w:sz w:val="22"/>
          <w:szCs w:val="22"/>
        </w:rPr>
        <w:tab/>
      </w:r>
      <w:r w:rsidRPr="00314E34">
        <w:t>Electronic Navigational Chart for use in Electronic Chart Display and Information Systems</w:t>
      </w:r>
      <w:r w:rsidRPr="00314E34">
        <w:rPr>
          <w:sz w:val="18"/>
          <w:szCs w:val="18"/>
        </w:rPr>
        <w:t xml:space="preserve">  </w:t>
      </w:r>
    </w:p>
    <w:p w14:paraId="0D4565ED" w14:textId="77777777" w:rsidR="00E73EDF" w:rsidRPr="00314E34" w:rsidRDefault="007653F1" w:rsidP="00C128E3">
      <w:pPr>
        <w:spacing w:after="120" w:line="240" w:lineRule="auto"/>
        <w:rPr>
          <w:sz w:val="18"/>
          <w:szCs w:val="18"/>
        </w:rPr>
      </w:pPr>
      <w:r w:rsidRPr="00314E34">
        <w:rPr>
          <w:b/>
          <w:sz w:val="22"/>
          <w:szCs w:val="22"/>
        </w:rPr>
        <w:t>Language:</w:t>
      </w:r>
      <w:r w:rsidRPr="00314E34">
        <w:rPr>
          <w:sz w:val="18"/>
          <w:szCs w:val="18"/>
        </w:rPr>
        <w:t xml:space="preserve"> </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English (Mandatory), other (Optional)</w:t>
      </w:r>
    </w:p>
    <w:p w14:paraId="3A63F623" w14:textId="77777777" w:rsidR="00E73EDF" w:rsidRPr="00314E34" w:rsidRDefault="007653F1" w:rsidP="00C128E3">
      <w:pPr>
        <w:autoSpaceDE w:val="0"/>
        <w:autoSpaceDN w:val="0"/>
        <w:adjustRightInd w:val="0"/>
        <w:spacing w:after="60" w:line="240" w:lineRule="auto"/>
      </w:pPr>
      <w:r w:rsidRPr="00314E34">
        <w:rPr>
          <w:b/>
          <w:sz w:val="22"/>
          <w:szCs w:val="22"/>
        </w:rPr>
        <w:t>Classification:</w:t>
      </w:r>
      <w:r w:rsidRPr="00314E34">
        <w:rPr>
          <w:sz w:val="18"/>
          <w:szCs w:val="18"/>
        </w:rPr>
        <w:t xml:space="preserve"> </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Data may be classified as one of the following:</w:t>
      </w:r>
    </w:p>
    <w:p w14:paraId="4D708D80" w14:textId="53797C6B" w:rsidR="00E73EDF" w:rsidRPr="00314E34" w:rsidRDefault="00762607" w:rsidP="00C128E3">
      <w:pPr>
        <w:autoSpaceDE w:val="0"/>
        <w:autoSpaceDN w:val="0"/>
        <w:adjustRightInd w:val="0"/>
        <w:spacing w:after="0" w:line="240" w:lineRule="auto"/>
        <w:ind w:left="3686" w:hanging="2"/>
      </w:pPr>
      <w:r w:rsidRPr="00314E34">
        <w:t xml:space="preserve">1) </w:t>
      </w:r>
      <w:r w:rsidR="007653F1" w:rsidRPr="00314E34">
        <w:t>Unclassified</w:t>
      </w:r>
      <w:r w:rsidRPr="00314E34">
        <w:t>;</w:t>
      </w:r>
    </w:p>
    <w:p w14:paraId="71F1532B" w14:textId="230AEF80" w:rsidR="00E73EDF" w:rsidRPr="00314E34" w:rsidRDefault="00762607" w:rsidP="00C128E3">
      <w:pPr>
        <w:autoSpaceDE w:val="0"/>
        <w:autoSpaceDN w:val="0"/>
        <w:adjustRightInd w:val="0"/>
        <w:spacing w:after="0" w:line="240" w:lineRule="auto"/>
        <w:ind w:left="3686" w:hanging="2"/>
      </w:pPr>
      <w:r w:rsidRPr="00314E34">
        <w:t xml:space="preserve">2) </w:t>
      </w:r>
      <w:r w:rsidR="007653F1" w:rsidRPr="00314E34">
        <w:t>Restricted</w:t>
      </w:r>
      <w:r w:rsidRPr="00314E34">
        <w:t>;</w:t>
      </w:r>
    </w:p>
    <w:p w14:paraId="5210997F" w14:textId="7592C5FB" w:rsidR="00E73EDF" w:rsidRPr="00314E34" w:rsidRDefault="00762607" w:rsidP="00C128E3">
      <w:pPr>
        <w:autoSpaceDE w:val="0"/>
        <w:autoSpaceDN w:val="0"/>
        <w:adjustRightInd w:val="0"/>
        <w:spacing w:after="0" w:line="240" w:lineRule="auto"/>
        <w:ind w:left="3686" w:hanging="2"/>
      </w:pPr>
      <w:r w:rsidRPr="00314E34">
        <w:t xml:space="preserve">3) </w:t>
      </w:r>
      <w:r w:rsidR="007653F1" w:rsidRPr="00314E34">
        <w:t>Confidential</w:t>
      </w:r>
      <w:r w:rsidRPr="00314E34">
        <w:t>;</w:t>
      </w:r>
    </w:p>
    <w:p w14:paraId="61DD8729" w14:textId="1AC22F23" w:rsidR="00E73EDF" w:rsidRPr="00314E34" w:rsidRDefault="00762607" w:rsidP="00C128E3">
      <w:pPr>
        <w:autoSpaceDE w:val="0"/>
        <w:autoSpaceDN w:val="0"/>
        <w:adjustRightInd w:val="0"/>
        <w:spacing w:after="0" w:line="240" w:lineRule="auto"/>
        <w:ind w:left="3686" w:hanging="2"/>
      </w:pPr>
      <w:r w:rsidRPr="00314E34">
        <w:t xml:space="preserve">4) </w:t>
      </w:r>
      <w:r w:rsidR="007653F1" w:rsidRPr="00314E34">
        <w:t>Secret</w:t>
      </w:r>
      <w:r w:rsidRPr="00314E34">
        <w:t>;</w:t>
      </w:r>
    </w:p>
    <w:p w14:paraId="0A970A90" w14:textId="26971C6C" w:rsidR="00E73EDF" w:rsidRPr="00314E34" w:rsidRDefault="00762607" w:rsidP="00C128E3">
      <w:pPr>
        <w:autoSpaceDE w:val="0"/>
        <w:autoSpaceDN w:val="0"/>
        <w:adjustRightInd w:val="0"/>
        <w:spacing w:after="0" w:line="240" w:lineRule="auto"/>
        <w:ind w:left="3686" w:hanging="2"/>
      </w:pPr>
      <w:r w:rsidRPr="00314E34">
        <w:t xml:space="preserve">5) </w:t>
      </w:r>
      <w:r w:rsidR="007653F1" w:rsidRPr="00314E34">
        <w:t>Top Secret</w:t>
      </w:r>
      <w:r w:rsidRPr="00314E34">
        <w:t>;</w:t>
      </w:r>
    </w:p>
    <w:p w14:paraId="764EE580" w14:textId="0E2A1263" w:rsidR="00753E8D" w:rsidRPr="00314E34" w:rsidRDefault="00762607" w:rsidP="00C128E3">
      <w:pPr>
        <w:autoSpaceDE w:val="0"/>
        <w:autoSpaceDN w:val="0"/>
        <w:adjustRightInd w:val="0"/>
        <w:spacing w:after="0" w:line="240" w:lineRule="auto"/>
        <w:ind w:left="3686" w:hanging="2"/>
      </w:pPr>
      <w:r w:rsidRPr="00314E34">
        <w:t xml:space="preserve">6) </w:t>
      </w:r>
      <w:r w:rsidR="00753E8D" w:rsidRPr="00314E34">
        <w:t>Sensitive but Unclassified</w:t>
      </w:r>
      <w:r w:rsidRPr="00314E34">
        <w:t>;</w:t>
      </w:r>
    </w:p>
    <w:p w14:paraId="4BC74733" w14:textId="7F100773" w:rsidR="00753E8D" w:rsidRPr="00314E34" w:rsidRDefault="00762607" w:rsidP="00C128E3">
      <w:pPr>
        <w:autoSpaceDE w:val="0"/>
        <w:autoSpaceDN w:val="0"/>
        <w:adjustRightInd w:val="0"/>
        <w:spacing w:after="0" w:line="240" w:lineRule="auto"/>
        <w:ind w:left="3686" w:hanging="2"/>
      </w:pPr>
      <w:r w:rsidRPr="00314E34">
        <w:t xml:space="preserve">7) </w:t>
      </w:r>
      <w:r w:rsidR="00753E8D" w:rsidRPr="00314E34">
        <w:t>For Official Use Only</w:t>
      </w:r>
      <w:r w:rsidRPr="00314E34">
        <w:t>;</w:t>
      </w:r>
    </w:p>
    <w:p w14:paraId="166152F5" w14:textId="24FABC6B" w:rsidR="00753E8D" w:rsidRPr="00314E34" w:rsidRDefault="00762607" w:rsidP="00C128E3">
      <w:pPr>
        <w:autoSpaceDE w:val="0"/>
        <w:autoSpaceDN w:val="0"/>
        <w:adjustRightInd w:val="0"/>
        <w:spacing w:after="0" w:line="240" w:lineRule="auto"/>
        <w:ind w:left="3686" w:hanging="2"/>
      </w:pPr>
      <w:r w:rsidRPr="00314E34">
        <w:t xml:space="preserve">8) </w:t>
      </w:r>
      <w:r w:rsidR="00753E8D" w:rsidRPr="00314E34">
        <w:t>Protected</w:t>
      </w:r>
      <w:r w:rsidRPr="00314E34">
        <w:t>; or</w:t>
      </w:r>
    </w:p>
    <w:p w14:paraId="6EA7C2FD" w14:textId="421B0F3E" w:rsidR="00753E8D" w:rsidRPr="00314E34" w:rsidRDefault="00762607" w:rsidP="00C128E3">
      <w:pPr>
        <w:autoSpaceDE w:val="0"/>
        <w:autoSpaceDN w:val="0"/>
        <w:adjustRightInd w:val="0"/>
        <w:spacing w:after="120" w:line="240" w:lineRule="auto"/>
        <w:ind w:left="3686" w:hanging="2"/>
        <w:rPr>
          <w:rFonts w:ascii="Helvetica" w:hAnsi="Helvetica" w:cs="Helvetica"/>
          <w:sz w:val="16"/>
          <w:szCs w:val="16"/>
          <w:lang w:eastAsia="en-US"/>
        </w:rPr>
      </w:pPr>
      <w:r w:rsidRPr="00314E34">
        <w:t xml:space="preserve">9) </w:t>
      </w:r>
      <w:r w:rsidR="00753E8D" w:rsidRPr="00314E34">
        <w:t>Limited Distribution</w:t>
      </w:r>
      <w:r w:rsidRPr="00314E34">
        <w:t>.</w:t>
      </w:r>
    </w:p>
    <w:p w14:paraId="54E58A48" w14:textId="77777777" w:rsidR="00E73EDF" w:rsidRPr="00314E34" w:rsidRDefault="007653F1" w:rsidP="00C128E3">
      <w:pPr>
        <w:spacing w:after="120" w:line="240" w:lineRule="auto"/>
        <w:rPr>
          <w:rFonts w:cs="Arial"/>
          <w:szCs w:val="18"/>
        </w:rPr>
      </w:pPr>
      <w:r w:rsidRPr="00314E34">
        <w:rPr>
          <w:b/>
          <w:sz w:val="22"/>
          <w:szCs w:val="22"/>
        </w:rPr>
        <w:t>Spatial Representation Type</w:t>
      </w:r>
      <w:r w:rsidRPr="00314E34">
        <w:rPr>
          <w:rFonts w:cs="Arial"/>
          <w:b/>
          <w:sz w:val="22"/>
          <w:szCs w:val="22"/>
        </w:rPr>
        <w:t>:</w:t>
      </w:r>
      <w:r w:rsidRPr="00314E34">
        <w:rPr>
          <w:rFonts w:cs="Arial"/>
          <w:szCs w:val="18"/>
        </w:rPr>
        <w:t xml:space="preserve"> </w:t>
      </w:r>
      <w:r w:rsidRPr="00314E34">
        <w:rPr>
          <w:rFonts w:cs="Arial"/>
          <w:szCs w:val="18"/>
        </w:rPr>
        <w:tab/>
        <w:t>Vector</w:t>
      </w:r>
    </w:p>
    <w:p w14:paraId="04F6BE82" w14:textId="7C01BFFD" w:rsidR="00E73EDF" w:rsidRPr="00314E34" w:rsidRDefault="007653F1" w:rsidP="00C128E3">
      <w:pPr>
        <w:spacing w:after="120" w:line="240" w:lineRule="auto"/>
        <w:rPr>
          <w:rFonts w:cs="Arial"/>
          <w:sz w:val="18"/>
          <w:szCs w:val="18"/>
        </w:rPr>
      </w:pPr>
      <w:r w:rsidRPr="00314E34">
        <w:rPr>
          <w:rFonts w:cs="Arial"/>
          <w:b/>
          <w:sz w:val="22"/>
          <w:szCs w:val="22"/>
        </w:rPr>
        <w:t>Point of Contact:</w:t>
      </w:r>
      <w:r w:rsidR="00762607" w:rsidRPr="00314E34">
        <w:rPr>
          <w:rFonts w:cs="Arial"/>
          <w:szCs w:val="18"/>
        </w:rPr>
        <w:t xml:space="preserve"> </w:t>
      </w:r>
      <w:r w:rsidR="00762607" w:rsidRPr="00314E34">
        <w:rPr>
          <w:rFonts w:cs="Arial"/>
          <w:szCs w:val="18"/>
        </w:rPr>
        <w:tab/>
      </w:r>
      <w:r w:rsidR="00762607" w:rsidRPr="00314E34">
        <w:rPr>
          <w:rFonts w:cs="Arial"/>
          <w:szCs w:val="18"/>
        </w:rPr>
        <w:tab/>
      </w:r>
      <w:r w:rsidR="00762607" w:rsidRPr="00314E34">
        <w:rPr>
          <w:rFonts w:cs="Arial"/>
          <w:szCs w:val="18"/>
        </w:rPr>
        <w:tab/>
      </w:r>
      <w:r w:rsidR="00762607" w:rsidRPr="00314E34">
        <w:rPr>
          <w:rFonts w:cs="Arial"/>
          <w:szCs w:val="18"/>
        </w:rPr>
        <w:tab/>
      </w:r>
      <w:r w:rsidR="00762607" w:rsidRPr="00314E34">
        <w:rPr>
          <w:rFonts w:cs="Arial"/>
          <w:szCs w:val="18"/>
        </w:rPr>
        <w:tab/>
        <w:t>Producing Agency</w:t>
      </w:r>
    </w:p>
    <w:p w14:paraId="08F7263F" w14:textId="1AB28E25" w:rsidR="00E73EDF" w:rsidRPr="00314E34" w:rsidRDefault="007653F1" w:rsidP="00C128E3">
      <w:pPr>
        <w:spacing w:after="120" w:line="240" w:lineRule="auto"/>
        <w:rPr>
          <w:rFonts w:cs="Arial"/>
        </w:rPr>
      </w:pPr>
      <w:r w:rsidRPr="00314E34">
        <w:rPr>
          <w:rFonts w:cs="Arial"/>
          <w:b/>
          <w:sz w:val="22"/>
          <w:szCs w:val="22"/>
        </w:rPr>
        <w:t>Use Limitation:</w:t>
      </w:r>
      <w:r w:rsidRPr="00314E34">
        <w:rPr>
          <w:rFonts w:cs="Arial"/>
          <w:sz w:val="18"/>
          <w:szCs w:val="18"/>
        </w:rPr>
        <w:t xml:space="preserve"> </w:t>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rPr>
        <w:t xml:space="preserve">Not to </w:t>
      </w:r>
      <w:r w:rsidR="00774B13" w:rsidRPr="00314E34">
        <w:rPr>
          <w:rFonts w:cs="Arial"/>
        </w:rPr>
        <w:t>be used for navigation on land</w:t>
      </w:r>
    </w:p>
    <w:p w14:paraId="34C216DE" w14:textId="77777777" w:rsidR="00762607" w:rsidRPr="00314E34" w:rsidRDefault="00762607" w:rsidP="00C128E3">
      <w:pPr>
        <w:spacing w:after="120" w:line="240" w:lineRule="auto"/>
        <w:rPr>
          <w:rFonts w:cs="Arial"/>
        </w:rPr>
      </w:pPr>
    </w:p>
    <w:p w14:paraId="150BFD4F" w14:textId="7323E285" w:rsidR="00E73EDF" w:rsidRPr="00314E34" w:rsidRDefault="007653F1" w:rsidP="00C128E3">
      <w:pPr>
        <w:pStyle w:val="Heading1"/>
        <w:tabs>
          <w:tab w:val="clear" w:pos="400"/>
        </w:tabs>
        <w:spacing w:before="120" w:after="200" w:line="240" w:lineRule="auto"/>
        <w:ind w:left="567" w:hanging="567"/>
      </w:pPr>
      <w:bookmarkStart w:id="337" w:name="_Toc439685256"/>
      <w:bookmarkStart w:id="338" w:name="_Toc225648280"/>
      <w:bookmarkStart w:id="339" w:name="_Toc225065137"/>
      <w:bookmarkStart w:id="340" w:name="_Toc175558579"/>
      <w:r w:rsidRPr="00314E34">
        <w:t xml:space="preserve">Data Content and </w:t>
      </w:r>
      <w:bookmarkEnd w:id="337"/>
      <w:bookmarkEnd w:id="338"/>
      <w:bookmarkEnd w:id="339"/>
      <w:r w:rsidR="001360F7" w:rsidRPr="00314E34">
        <w:t>Structure</w:t>
      </w:r>
      <w:bookmarkEnd w:id="340"/>
    </w:p>
    <w:p w14:paraId="08016BFC" w14:textId="77777777" w:rsidR="00E73EDF" w:rsidRPr="00314E34" w:rsidRDefault="007653F1" w:rsidP="00C128E3">
      <w:pPr>
        <w:pStyle w:val="Heading2"/>
        <w:tabs>
          <w:tab w:val="clear" w:pos="540"/>
        </w:tabs>
        <w:spacing w:before="120" w:after="200" w:line="240" w:lineRule="auto"/>
        <w:ind w:left="709" w:hanging="709"/>
      </w:pPr>
      <w:bookmarkStart w:id="341" w:name="_Toc439685257"/>
      <w:bookmarkStart w:id="342" w:name="_Toc175558580"/>
      <w:bookmarkStart w:id="343" w:name="_Toc225065138"/>
      <w:bookmarkStart w:id="344" w:name="_Toc225648281"/>
      <w:r w:rsidRPr="00314E34">
        <w:t>Introduction</w:t>
      </w:r>
      <w:bookmarkEnd w:id="341"/>
      <w:bookmarkEnd w:id="342"/>
    </w:p>
    <w:p w14:paraId="3998636F" w14:textId="5DBC45C2" w:rsidR="00E73EDF" w:rsidRPr="00314E34" w:rsidRDefault="007653F1" w:rsidP="00C128E3">
      <w:pPr>
        <w:spacing w:after="120" w:line="240" w:lineRule="auto"/>
        <w:rPr>
          <w:rFonts w:cs="Arial"/>
        </w:rPr>
      </w:pPr>
      <w:r w:rsidRPr="00314E34">
        <w:t>An S-101 ENC is a feature-based p</w:t>
      </w:r>
      <w:r w:rsidR="00C128E3" w:rsidRPr="00314E34">
        <w:t xml:space="preserve">roduct. </w:t>
      </w:r>
      <w:r w:rsidRPr="00314E34">
        <w:t xml:space="preserve">The content information is described in terms of a </w:t>
      </w:r>
      <w:r w:rsidR="003264BA" w:rsidRPr="00314E34">
        <w:t xml:space="preserve">General Feature Model </w:t>
      </w:r>
      <w:r w:rsidRPr="00314E34">
        <w:t xml:space="preserve">and a </w:t>
      </w:r>
      <w:r w:rsidR="003264BA" w:rsidRPr="00314E34">
        <w:t>Feature Catalogue</w:t>
      </w:r>
      <w:r w:rsidRPr="00314E34">
        <w:rPr>
          <w:rFonts w:cs="Arial"/>
        </w:rPr>
        <w:t>.</w:t>
      </w:r>
    </w:p>
    <w:p w14:paraId="4693C610" w14:textId="77777777" w:rsidR="00C128E3" w:rsidRPr="00314E34" w:rsidRDefault="00C128E3" w:rsidP="00C128E3">
      <w:pPr>
        <w:spacing w:after="120" w:line="240" w:lineRule="auto"/>
        <w:rPr>
          <w:rFonts w:cs="Arial"/>
        </w:rPr>
      </w:pPr>
    </w:p>
    <w:p w14:paraId="262B7EB4" w14:textId="77777777" w:rsidR="00E73EDF" w:rsidRPr="00314E34" w:rsidRDefault="007653F1" w:rsidP="00C128E3">
      <w:pPr>
        <w:pStyle w:val="Heading2"/>
        <w:tabs>
          <w:tab w:val="clear" w:pos="540"/>
          <w:tab w:val="clear" w:pos="700"/>
          <w:tab w:val="left" w:pos="709"/>
        </w:tabs>
        <w:spacing w:before="120" w:after="200" w:line="240" w:lineRule="auto"/>
        <w:ind w:left="709" w:hanging="709"/>
      </w:pPr>
      <w:bookmarkStart w:id="345" w:name="_Toc439685258"/>
      <w:bookmarkStart w:id="346" w:name="_Toc175558581"/>
      <w:r w:rsidRPr="00314E34">
        <w:t>Application Schema</w:t>
      </w:r>
      <w:bookmarkEnd w:id="343"/>
      <w:bookmarkEnd w:id="344"/>
      <w:bookmarkEnd w:id="345"/>
      <w:bookmarkEnd w:id="346"/>
    </w:p>
    <w:p w14:paraId="6DA89003" w14:textId="295E6A6E" w:rsidR="00E73EDF" w:rsidRPr="00314E34" w:rsidRDefault="007653F1" w:rsidP="00C128E3">
      <w:pPr>
        <w:spacing w:after="120" w:line="240" w:lineRule="auto"/>
      </w:pPr>
      <w:r w:rsidRPr="00314E34">
        <w:t xml:space="preserve">S-101 conforms to the General Feature </w:t>
      </w:r>
      <w:r w:rsidR="00C128E3" w:rsidRPr="00314E34">
        <w:t xml:space="preserve">Model (GFM) from S-100 Part 3. </w:t>
      </w:r>
      <w:r w:rsidRPr="00314E34">
        <w:t>The GFM is the conceptual model and the implementation is def</w:t>
      </w:r>
      <w:r w:rsidR="00C128E3" w:rsidRPr="00314E34">
        <w:t xml:space="preserve">ined in the Feature Catalogue. </w:t>
      </w:r>
      <w:r w:rsidRPr="00314E34">
        <w:t xml:space="preserve">The S-101 Application Schema is realised in the </w:t>
      </w:r>
      <w:r w:rsidR="00C128E3" w:rsidRPr="00314E34">
        <w:t>F</w:t>
      </w:r>
      <w:r w:rsidRPr="00314E34">
        <w:t xml:space="preserve">eature </w:t>
      </w:r>
      <w:r w:rsidR="00C128E3" w:rsidRPr="00314E34">
        <w:t>C</w:t>
      </w:r>
      <w:r w:rsidRPr="00314E34">
        <w:t xml:space="preserve">atalogue and the </w:t>
      </w:r>
      <w:r w:rsidR="00C128E3" w:rsidRPr="00314E34">
        <w:t>P</w:t>
      </w:r>
      <w:r w:rsidRPr="00314E34">
        <w:t xml:space="preserve">roduct </w:t>
      </w:r>
      <w:r w:rsidR="00C128E3" w:rsidRPr="00314E34">
        <w:t>S</w:t>
      </w:r>
      <w:r w:rsidRPr="00314E34">
        <w:t>pecification only contains specific examples.</w:t>
      </w:r>
    </w:p>
    <w:p w14:paraId="70B82DFF" w14:textId="77777777" w:rsidR="00C128E3" w:rsidRPr="00314E34" w:rsidRDefault="00C128E3" w:rsidP="00C128E3">
      <w:pPr>
        <w:spacing w:after="120" w:line="240" w:lineRule="auto"/>
      </w:pPr>
    </w:p>
    <w:p w14:paraId="76A9AE02" w14:textId="77777777" w:rsidR="00E73EDF" w:rsidRPr="00314E34" w:rsidRDefault="007653F1" w:rsidP="00C128E3">
      <w:pPr>
        <w:pStyle w:val="Heading2"/>
        <w:tabs>
          <w:tab w:val="clear" w:pos="540"/>
        </w:tabs>
        <w:spacing w:before="120" w:after="200" w:line="240" w:lineRule="auto"/>
        <w:ind w:left="709" w:hanging="709"/>
      </w:pPr>
      <w:bookmarkStart w:id="347" w:name="_Toc225648301"/>
      <w:bookmarkStart w:id="348" w:name="_Toc225065158"/>
      <w:bookmarkStart w:id="349" w:name="_Toc439685259"/>
      <w:bookmarkStart w:id="350" w:name="_Toc175558582"/>
      <w:bookmarkStart w:id="351" w:name="_Toc225648282"/>
      <w:bookmarkStart w:id="352" w:name="_Toc225065139"/>
      <w:r w:rsidRPr="00314E34">
        <w:t>Feature Catalogue</w:t>
      </w:r>
      <w:bookmarkEnd w:id="347"/>
      <w:bookmarkEnd w:id="348"/>
      <w:bookmarkEnd w:id="349"/>
      <w:bookmarkEnd w:id="350"/>
      <w:r w:rsidRPr="00314E34">
        <w:t xml:space="preserve"> </w:t>
      </w:r>
    </w:p>
    <w:p w14:paraId="66858AB8" w14:textId="77777777" w:rsidR="00E73EDF" w:rsidRPr="00314E34"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53" w:name="_Toc439685260"/>
      <w:bookmarkStart w:id="354" w:name="_Toc175558583"/>
      <w:r w:rsidRPr="00314E34">
        <w:rPr>
          <w:lang w:eastAsia="en-US"/>
        </w:rPr>
        <w:t>Introduction</w:t>
      </w:r>
      <w:bookmarkEnd w:id="353"/>
      <w:bookmarkEnd w:id="354"/>
    </w:p>
    <w:p w14:paraId="2C27A8C2" w14:textId="77777777" w:rsidR="00E73EDF" w:rsidRPr="00314E34" w:rsidRDefault="007653F1" w:rsidP="00C128E3">
      <w:pPr>
        <w:spacing w:after="120" w:line="240" w:lineRule="auto"/>
      </w:pPr>
      <w:r w:rsidRPr="00314E34">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314E34" w:rsidRDefault="007653F1" w:rsidP="00C128E3">
      <w:pPr>
        <w:spacing w:after="120" w:line="240" w:lineRule="auto"/>
        <w:rPr>
          <w:ins w:id="355" w:author="Jeff Wootton" w:date="2025-03-06T10:21:00Z" w16du:dateUtc="2025-03-06T09:21:00Z"/>
          <w:lang w:eastAsia="en-US"/>
        </w:rPr>
      </w:pPr>
      <w:r w:rsidRPr="00314E34">
        <w:rPr>
          <w:lang w:eastAsia="en-US"/>
        </w:rPr>
        <w:t xml:space="preserve">The S-101 Feature Catalogue is available in an XML document which conforms to the S-100 XML Feature Catalogue Schema and can be downloaded from the IHO website. </w:t>
      </w:r>
      <w:r w:rsidR="00123A62" w:rsidRPr="00314E34">
        <w:rPr>
          <w:lang w:eastAsia="en-US"/>
        </w:rPr>
        <w:t>S-101 Annex A – Data Classification and Encoding Guide, constitutes</w:t>
      </w:r>
      <w:r w:rsidRPr="00314E34">
        <w:rPr>
          <w:lang w:eastAsia="en-US"/>
        </w:rPr>
        <w:t xml:space="preserve"> a human readable </w:t>
      </w:r>
      <w:r w:rsidR="00123A62" w:rsidRPr="00314E34">
        <w:rPr>
          <w:lang w:eastAsia="en-US"/>
        </w:rPr>
        <w:t>interpretation of the Feature Catalogue</w:t>
      </w:r>
      <w:r w:rsidRPr="00314E34">
        <w:rPr>
          <w:lang w:eastAsia="en-US"/>
        </w:rPr>
        <w:t>.</w:t>
      </w:r>
    </w:p>
    <w:p w14:paraId="314A2988" w14:textId="3194ACF0" w:rsidR="00B477F3" w:rsidRPr="00314E34" w:rsidRDefault="00402976" w:rsidP="00C128E3">
      <w:pPr>
        <w:spacing w:after="120" w:line="240" w:lineRule="auto"/>
        <w:rPr>
          <w:rFonts w:eastAsia="Times New Roman" w:cs="Arial"/>
          <w:lang w:eastAsia="en-US"/>
        </w:rPr>
      </w:pPr>
      <w:commentRangeStart w:id="356"/>
      <w:ins w:id="357" w:author="Jeff Wootton" w:date="2025-03-06T10:21:00Z" w16du:dateUtc="2025-03-06T09:21:00Z">
        <w:r w:rsidRPr="00314E34">
          <w:rPr>
            <w:lang w:eastAsia="en-US"/>
          </w:rPr>
          <w:t xml:space="preserve">NOTE: </w:t>
        </w:r>
      </w:ins>
      <w:ins w:id="358" w:author="Jeff Wootton" w:date="2025-03-06T10:22:00Z" w16du:dateUtc="2025-03-06T09:22:00Z">
        <w:r w:rsidRPr="00314E34">
          <w:rPr>
            <w:lang w:eastAsia="en-US"/>
          </w:rPr>
          <w:t xml:space="preserve">For this Edition of S-101, </w:t>
        </w:r>
      </w:ins>
      <w:ins w:id="359" w:author="Jeff Wootton" w:date="2025-03-06T10:23:00Z" w16du:dateUtc="2025-03-06T09:23:00Z">
        <w:r w:rsidR="00123932" w:rsidRPr="00314E34">
          <w:rPr>
            <w:lang w:eastAsia="en-US"/>
          </w:rPr>
          <w:t>the list of feature and attribute aliases</w:t>
        </w:r>
      </w:ins>
      <w:ins w:id="360" w:author="Jeff Wootton" w:date="2025-03-06T10:24:00Z" w16du:dateUtc="2025-03-06T09:24:00Z">
        <w:r w:rsidR="00F46C9A" w:rsidRPr="00314E34">
          <w:rPr>
            <w:lang w:eastAsia="en-US"/>
          </w:rPr>
          <w:t>,</w:t>
        </w:r>
      </w:ins>
      <w:ins w:id="361" w:author="Jeff Wootton" w:date="2025-03-06T10:23:00Z" w16du:dateUtc="2025-03-06T09:23:00Z">
        <w:r w:rsidR="00F46C9A" w:rsidRPr="00314E34">
          <w:rPr>
            <w:lang w:eastAsia="en-US"/>
          </w:rPr>
          <w:t xml:space="preserve"> including </w:t>
        </w:r>
      </w:ins>
      <w:ins w:id="362" w:author="Jeff Wootton" w:date="2025-03-06T10:24:00Z" w16du:dateUtc="2025-03-06T09:24:00Z">
        <w:r w:rsidR="00F46C9A" w:rsidRPr="00314E34">
          <w:rPr>
            <w:lang w:eastAsia="en-US"/>
          </w:rPr>
          <w:t xml:space="preserve">corresponding S-57 acronyms, have been </w:t>
        </w:r>
        <w:r w:rsidR="00451363" w:rsidRPr="00314E34">
          <w:rPr>
            <w:lang w:eastAsia="en-US"/>
          </w:rPr>
          <w:t>included in the F</w:t>
        </w:r>
      </w:ins>
      <w:ins w:id="363" w:author="Jeff Wootton" w:date="2025-03-06T10:25:00Z" w16du:dateUtc="2025-03-06T09:25:00Z">
        <w:r w:rsidR="00451363" w:rsidRPr="00314E34">
          <w:rPr>
            <w:lang w:eastAsia="en-US"/>
          </w:rPr>
          <w:t xml:space="preserve">eature Catalogue </w:t>
        </w:r>
        <w:r w:rsidR="00F9069B" w:rsidRPr="00314E34">
          <w:rPr>
            <w:lang w:eastAsia="en-US"/>
          </w:rPr>
          <w:t>to provide a useful cross-reference for S-101 imp</w:t>
        </w:r>
      </w:ins>
      <w:ins w:id="364" w:author="Jeff Wootton" w:date="2025-03-06T10:26:00Z" w16du:dateUtc="2025-03-06T09:26:00Z">
        <w:r w:rsidR="00F9069B" w:rsidRPr="00314E34">
          <w:rPr>
            <w:lang w:eastAsia="en-US"/>
          </w:rPr>
          <w:t xml:space="preserve">lementers during the </w:t>
        </w:r>
        <w:r w:rsidR="002234BE" w:rsidRPr="00314E34">
          <w:rPr>
            <w:lang w:eastAsia="en-US"/>
          </w:rPr>
          <w:t>dual-fuel implementation period.</w:t>
        </w:r>
      </w:ins>
      <w:ins w:id="365" w:author="Jeff Wootton" w:date="2025-03-06T10:27:00Z" w16du:dateUtc="2025-03-06T09:27:00Z">
        <w:r w:rsidR="002234BE" w:rsidRPr="00314E34">
          <w:rPr>
            <w:lang w:eastAsia="en-US"/>
          </w:rPr>
          <w:t xml:space="preserve"> These aliases will be removed </w:t>
        </w:r>
      </w:ins>
      <w:ins w:id="366" w:author="Jeff Wootton" w:date="2025-03-06T11:52:00Z" w16du:dateUtc="2025-03-06T10:52:00Z">
        <w:r w:rsidR="001D2D42" w:rsidRPr="00314E34">
          <w:rPr>
            <w:lang w:eastAsia="en-US"/>
          </w:rPr>
          <w:t>in</w:t>
        </w:r>
      </w:ins>
      <w:ins w:id="367" w:author="Jeff Wootton" w:date="2025-03-06T10:27:00Z" w16du:dateUtc="2025-03-06T09:27:00Z">
        <w:r w:rsidR="002234BE" w:rsidRPr="00314E34">
          <w:rPr>
            <w:lang w:eastAsia="en-US"/>
          </w:rPr>
          <w:t xml:space="preserve"> a future Edition of </w:t>
        </w:r>
      </w:ins>
      <w:ins w:id="368" w:author="Jeff Wootton" w:date="2025-03-06T10:29:00Z" w16du:dateUtc="2025-03-06T09:29:00Z">
        <w:r w:rsidR="0035676A" w:rsidRPr="00314E34">
          <w:rPr>
            <w:lang w:eastAsia="en-US"/>
          </w:rPr>
          <w:t xml:space="preserve">the </w:t>
        </w:r>
      </w:ins>
      <w:ins w:id="369" w:author="Jeff Wootton" w:date="2025-03-06T10:27:00Z" w16du:dateUtc="2025-03-06T09:27:00Z">
        <w:r w:rsidR="002234BE" w:rsidRPr="00314E34">
          <w:rPr>
            <w:lang w:eastAsia="en-US"/>
          </w:rPr>
          <w:t xml:space="preserve">S-101 </w:t>
        </w:r>
      </w:ins>
      <w:ins w:id="370" w:author="Jeff Wootton" w:date="2025-03-06T10:30:00Z" w16du:dateUtc="2025-03-06T09:30:00Z">
        <w:r w:rsidR="0035676A" w:rsidRPr="00314E34">
          <w:rPr>
            <w:lang w:eastAsia="en-US"/>
          </w:rPr>
          <w:t xml:space="preserve">Feature Catalogue </w:t>
        </w:r>
      </w:ins>
      <w:ins w:id="371" w:author="Jeff Wootton" w:date="2025-03-06T10:27:00Z" w16du:dateUtc="2025-03-06T09:27:00Z">
        <w:r w:rsidR="002234BE" w:rsidRPr="00314E34">
          <w:rPr>
            <w:lang w:eastAsia="en-US"/>
          </w:rPr>
          <w:t xml:space="preserve">as they do not perform any role/function </w:t>
        </w:r>
      </w:ins>
      <w:ins w:id="372" w:author="Jeff Wootton" w:date="2025-03-06T10:28:00Z" w16du:dateUtc="2025-03-06T09:28:00Z">
        <w:r w:rsidR="002234BE" w:rsidRPr="00314E34">
          <w:rPr>
            <w:lang w:eastAsia="en-US"/>
          </w:rPr>
          <w:t xml:space="preserve">in </w:t>
        </w:r>
        <w:r w:rsidR="00F0770A" w:rsidRPr="00314E34">
          <w:rPr>
            <w:lang w:eastAsia="en-US"/>
          </w:rPr>
          <w:t>Feature Catalogue implementation</w:t>
        </w:r>
      </w:ins>
      <w:ins w:id="373" w:author="Jeff Wootton" w:date="2025-09-30T08:51:00Z" w16du:dateUtc="2025-09-30T06:51:00Z">
        <w:r w:rsidR="00F517B2">
          <w:rPr>
            <w:lang w:eastAsia="en-US"/>
          </w:rPr>
          <w:t xml:space="preserve"> in ECDIS</w:t>
        </w:r>
      </w:ins>
      <w:ins w:id="374" w:author="Jeff Wootton" w:date="2025-03-06T10:28:00Z" w16du:dateUtc="2025-03-06T09:28:00Z">
        <w:r w:rsidR="00F0770A" w:rsidRPr="00314E34">
          <w:rPr>
            <w:lang w:eastAsia="en-US"/>
          </w:rPr>
          <w:t>.</w:t>
        </w:r>
      </w:ins>
      <w:commentRangeEnd w:id="356"/>
      <w:ins w:id="375" w:author="Jeff Wootton" w:date="2025-03-06T15:40:00Z" w16du:dateUtc="2025-03-06T14:40:00Z">
        <w:r w:rsidR="000621A4" w:rsidRPr="00314E34">
          <w:rPr>
            <w:rStyle w:val="CommentReference"/>
            <w:lang w:val="en-GB"/>
          </w:rPr>
          <w:commentReference w:id="356"/>
        </w:r>
      </w:ins>
    </w:p>
    <w:p w14:paraId="7C83B939" w14:textId="4142C9DF"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376" w:name="_Toc439685261"/>
      <w:bookmarkStart w:id="377" w:name="_Toc175558584"/>
      <w:r w:rsidRPr="00314E34">
        <w:t xml:space="preserve">Feature </w:t>
      </w:r>
      <w:r w:rsidR="005E656F" w:rsidRPr="00314E34">
        <w:t>t</w:t>
      </w:r>
      <w:r w:rsidRPr="00314E34">
        <w:t>ypes</w:t>
      </w:r>
      <w:bookmarkEnd w:id="376"/>
      <w:bookmarkEnd w:id="377"/>
      <w:r w:rsidRPr="00314E34">
        <w:t xml:space="preserve"> </w:t>
      </w:r>
      <w:bookmarkEnd w:id="351"/>
      <w:bookmarkEnd w:id="352"/>
    </w:p>
    <w:p w14:paraId="3A475324" w14:textId="62146AD5" w:rsidR="00A4178A" w:rsidRPr="00314E34" w:rsidRDefault="00622727" w:rsidP="00CD7AB6">
      <w:pPr>
        <w:spacing w:after="120" w:line="240" w:lineRule="auto"/>
      </w:pPr>
      <w:r w:rsidRPr="00314E34">
        <w:rPr>
          <w:rFonts w:eastAsia="Times New Roman" w:cs="Arial"/>
          <w:lang w:eastAsia="en-US"/>
        </w:rPr>
        <w:t>D</w:t>
      </w:r>
      <w:r w:rsidR="00A4178A" w:rsidRPr="00314E34">
        <w:rPr>
          <w:rFonts w:eastAsia="Times New Roman" w:cs="Arial"/>
          <w:lang w:eastAsia="en-US"/>
        </w:rPr>
        <w:t xml:space="preserve">etails of feature types </w:t>
      </w:r>
      <w:r w:rsidR="00CD7AB6" w:rsidRPr="00314E34">
        <w:rPr>
          <w:rFonts w:eastAsia="Times New Roman" w:cs="Arial"/>
          <w:lang w:eastAsia="en-US"/>
        </w:rPr>
        <w:t>can be found</w:t>
      </w:r>
      <w:r w:rsidR="00A4178A" w:rsidRPr="00314E34">
        <w:rPr>
          <w:rFonts w:eastAsia="Times New Roman" w:cs="Arial"/>
          <w:lang w:eastAsia="en-US"/>
        </w:rPr>
        <w:t xml:space="preserve"> in </w:t>
      </w:r>
      <w:r w:rsidR="00CD7AB6" w:rsidRPr="00314E34">
        <w:rPr>
          <w:rFonts w:eastAsia="Times New Roman" w:cs="Arial"/>
          <w:lang w:eastAsia="en-US"/>
        </w:rPr>
        <w:t xml:space="preserve">Annex A – </w:t>
      </w:r>
      <w:r w:rsidR="00CD7AB6" w:rsidRPr="00314E34">
        <w:rPr>
          <w:rFonts w:eastAsia="Times New Roman" w:cs="Arial"/>
          <w:i/>
          <w:iCs/>
          <w:lang w:eastAsia="en-US"/>
        </w:rPr>
        <w:t>Data Classification and Encoding Guide</w:t>
      </w:r>
      <w:r w:rsidR="00CD7AB6" w:rsidRPr="00314E34">
        <w:rPr>
          <w:rFonts w:eastAsia="Times New Roman" w:cs="Arial"/>
          <w:lang w:eastAsia="en-US"/>
        </w:rPr>
        <w:t>, clause</w:t>
      </w:r>
      <w:r w:rsidR="00A4178A" w:rsidRPr="00314E34">
        <w:rPr>
          <w:rFonts w:eastAsia="Times New Roman" w:cs="Arial"/>
          <w:lang w:eastAsia="en-US"/>
        </w:rPr>
        <w:t xml:space="preserve"> 2.1</w:t>
      </w:r>
      <w:r w:rsidR="00525A00" w:rsidRPr="00314E34">
        <w:rPr>
          <w:rFonts w:eastAsia="Times New Roman" w:cs="Arial"/>
          <w:lang w:eastAsia="en-US"/>
        </w:rPr>
        <w:t xml:space="preserve"> and Sections </w:t>
      </w:r>
      <w:r w:rsidR="004C0C67" w:rsidRPr="00314E34">
        <w:rPr>
          <w:rFonts w:eastAsia="Times New Roman" w:cs="Arial"/>
          <w:lang w:eastAsia="en-US"/>
        </w:rPr>
        <w:t>3</w:t>
      </w:r>
      <w:r w:rsidR="00525A00" w:rsidRPr="00314E34">
        <w:rPr>
          <w:rFonts w:eastAsia="Times New Roman" w:cs="Arial"/>
          <w:lang w:eastAsia="en-US"/>
        </w:rPr>
        <w:t>-</w:t>
      </w:r>
      <w:r w:rsidR="00655ED5" w:rsidRPr="00314E34">
        <w:rPr>
          <w:rFonts w:eastAsia="Times New Roman" w:cs="Arial"/>
          <w:lang w:eastAsia="en-US"/>
        </w:rPr>
        <w:t>23</w:t>
      </w:r>
      <w:r w:rsidR="00A4178A" w:rsidRPr="00314E34">
        <w:rPr>
          <w:rFonts w:eastAsia="Times New Roman" w:cs="Arial"/>
          <w:lang w:eastAsia="en-US"/>
        </w:rPr>
        <w:t>.</w:t>
      </w:r>
    </w:p>
    <w:p w14:paraId="6465C394" w14:textId="77777777" w:rsidR="00E73EDF" w:rsidRPr="00314E34"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78" w:name="_Toc225065140"/>
      <w:bookmarkStart w:id="379" w:name="_Toc225648283"/>
      <w:r w:rsidRPr="00314E34">
        <w:lastRenderedPageBreak/>
        <w:t>Geographic</w:t>
      </w:r>
      <w:del w:id="380" w:author="Jeff Wootton" w:date="2025-05-30T10:06:00Z" w16du:dateUtc="2025-05-30T08:06:00Z">
        <w:r w:rsidRPr="00314E34" w:rsidDel="000A4CAC">
          <w:delText xml:space="preserve"> </w:delText>
        </w:r>
      </w:del>
    </w:p>
    <w:p w14:paraId="2F0CF8FB" w14:textId="205D0776" w:rsidR="00E73EDF" w:rsidRPr="00314E34" w:rsidRDefault="007653F1" w:rsidP="00C128E3">
      <w:pPr>
        <w:spacing w:after="120" w:line="240" w:lineRule="auto"/>
      </w:pPr>
      <w:r w:rsidRPr="00314E34">
        <w:t xml:space="preserve">Geographic (geo) feature types form the </w:t>
      </w:r>
      <w:r w:rsidR="00CD7AB6" w:rsidRPr="00314E34">
        <w:t>principal</w:t>
      </w:r>
      <w:r w:rsidRPr="00314E34">
        <w:t xml:space="preserve"> content of the ENC and are fully defined by their associated attributes and information types.</w:t>
      </w:r>
    </w:p>
    <w:p w14:paraId="003E855E" w14:textId="4ABD1CA8" w:rsidR="004C0C67" w:rsidRPr="00314E34" w:rsidRDefault="004C0C67" w:rsidP="00C128E3">
      <w:pPr>
        <w:spacing w:after="120" w:line="240" w:lineRule="auto"/>
      </w:pPr>
      <w:r w:rsidRPr="00314E34">
        <w:rPr>
          <w:rFonts w:eastAsia="Times New Roman" w:cs="Arial"/>
          <w:lang w:eastAsia="en-US"/>
        </w:rPr>
        <w:t xml:space="preserve">Details of </w:t>
      </w:r>
      <w:r w:rsidR="004C3CAE" w:rsidRPr="00314E34">
        <w:rPr>
          <w:rFonts w:eastAsia="Times New Roman" w:cs="Arial"/>
          <w:lang w:eastAsia="en-US"/>
        </w:rPr>
        <w:t xml:space="preserve">geographic </w:t>
      </w:r>
      <w:r w:rsidRPr="00314E34">
        <w:rPr>
          <w:rFonts w:eastAsia="Times New Roman" w:cs="Arial"/>
          <w:lang w:eastAsia="en-US"/>
        </w:rPr>
        <w:t xml:space="preserve">feature types can be found in Annex A – </w:t>
      </w:r>
      <w:r w:rsidRPr="00314E34">
        <w:rPr>
          <w:rFonts w:eastAsia="Times New Roman" w:cs="Arial"/>
          <w:i/>
          <w:iCs/>
          <w:lang w:eastAsia="en-US"/>
        </w:rPr>
        <w:t>Data Classification and Encoding Guide</w:t>
      </w:r>
      <w:r w:rsidRPr="00314E34">
        <w:rPr>
          <w:rFonts w:eastAsia="Times New Roman" w:cs="Arial"/>
          <w:lang w:eastAsia="en-US"/>
        </w:rPr>
        <w:t>, clause 2.1 and Sections 4-</w:t>
      </w:r>
      <w:r w:rsidR="004C3CAE" w:rsidRPr="00314E34">
        <w:rPr>
          <w:rFonts w:eastAsia="Times New Roman" w:cs="Arial"/>
          <w:lang w:eastAsia="en-US"/>
        </w:rPr>
        <w:t>22</w:t>
      </w:r>
      <w:r w:rsidRPr="00314E34">
        <w:rPr>
          <w:rFonts w:eastAsia="Times New Roman" w:cs="Arial"/>
          <w:lang w:eastAsia="en-US"/>
        </w:rPr>
        <w:t>.</w:t>
      </w:r>
    </w:p>
    <w:p w14:paraId="1FB88476" w14:textId="77777777" w:rsidR="00E73EDF" w:rsidRPr="00314E34" w:rsidRDefault="007653F1" w:rsidP="00AB27B9">
      <w:pPr>
        <w:pStyle w:val="Heading5"/>
        <w:spacing w:before="120" w:after="120" w:line="240" w:lineRule="auto"/>
        <w:ind w:left="1134" w:hanging="1134"/>
        <w:jc w:val="both"/>
      </w:pPr>
      <w:bookmarkStart w:id="381" w:name="_Toc225065145"/>
      <w:bookmarkStart w:id="382" w:name="_Toc225648288"/>
      <w:r w:rsidRPr="00314E34">
        <w:t>Skin of the Earth</w:t>
      </w:r>
      <w:del w:id="383" w:author="Jeff Wootton" w:date="2025-05-30T10:06:00Z" w16du:dateUtc="2025-05-30T08:06:00Z">
        <w:r w:rsidRPr="00314E34" w:rsidDel="000A4CAC">
          <w:delText xml:space="preserve"> </w:delText>
        </w:r>
      </w:del>
      <w:bookmarkEnd w:id="381"/>
      <w:bookmarkEnd w:id="382"/>
    </w:p>
    <w:p w14:paraId="284DD61C" w14:textId="05839DC3" w:rsidR="00E73EDF" w:rsidRPr="00314E34"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84" w:name="_Hlk121074497"/>
      <w:r w:rsidRPr="00314E34">
        <w:rPr>
          <w:rFonts w:eastAsia="Times New Roman" w:cs="Arial"/>
          <w:lang w:eastAsia="en-US"/>
        </w:rPr>
        <w:t xml:space="preserve">Details of features comprising the Skin of the Earth can be found in Annex A – </w:t>
      </w:r>
      <w:r w:rsidRPr="00314E34">
        <w:rPr>
          <w:rFonts w:eastAsia="Times New Roman" w:cs="Arial"/>
          <w:i/>
          <w:iCs/>
          <w:lang w:eastAsia="en-US"/>
        </w:rPr>
        <w:t>Data Classification and Encoding Guide</w:t>
      </w:r>
      <w:r w:rsidRPr="00314E34">
        <w:rPr>
          <w:rFonts w:eastAsia="Times New Roman" w:cs="Arial"/>
          <w:lang w:eastAsia="en-US"/>
        </w:rPr>
        <w:t>, clause 2.5.1.1.</w:t>
      </w:r>
      <w:bookmarkEnd w:id="384"/>
      <w:r w:rsidR="007653F1" w:rsidRPr="00314E34">
        <w:t xml:space="preserve"> </w:t>
      </w:r>
    </w:p>
    <w:p w14:paraId="4D1BCA4F" w14:textId="41E1776B" w:rsidR="00E73EDF" w:rsidRPr="00314E34" w:rsidRDefault="007653F1" w:rsidP="005E656F">
      <w:pPr>
        <w:pStyle w:val="Heading4"/>
        <w:tabs>
          <w:tab w:val="clear" w:pos="940"/>
          <w:tab w:val="clear" w:pos="1140"/>
          <w:tab w:val="clear" w:pos="1360"/>
          <w:tab w:val="left" w:pos="993"/>
        </w:tabs>
        <w:spacing w:before="120" w:after="120" w:line="240" w:lineRule="auto"/>
        <w:ind w:left="993" w:hanging="993"/>
        <w:jc w:val="both"/>
      </w:pPr>
      <w:r w:rsidRPr="00314E34">
        <w:t>Meta</w:t>
      </w:r>
      <w:r w:rsidR="00525A00" w:rsidRPr="00314E34">
        <w:t>data features</w:t>
      </w:r>
      <w:del w:id="385" w:author="Jeff Wootton" w:date="2025-05-30T10:06:00Z" w16du:dateUtc="2025-05-30T08:06:00Z">
        <w:r w:rsidRPr="00314E34" w:rsidDel="000A4CAC">
          <w:delText xml:space="preserve"> </w:delText>
        </w:r>
        <w:bookmarkEnd w:id="378"/>
        <w:bookmarkEnd w:id="379"/>
        <w:r w:rsidRPr="00314E34" w:rsidDel="000A4CAC">
          <w:delText xml:space="preserve"> </w:delText>
        </w:r>
      </w:del>
    </w:p>
    <w:p w14:paraId="46A14529" w14:textId="33B85E44" w:rsidR="00525A00" w:rsidRPr="00314E34" w:rsidRDefault="004C0C67" w:rsidP="005E656F">
      <w:pPr>
        <w:spacing w:after="120" w:line="240" w:lineRule="auto"/>
        <w:rPr>
          <w:rFonts w:cs="Arial"/>
          <w:lang w:eastAsia="en-US"/>
        </w:rPr>
      </w:pPr>
      <w:bookmarkStart w:id="386" w:name="_Toc225648284"/>
      <w:bookmarkStart w:id="387" w:name="_Toc225065141"/>
      <w:r w:rsidRPr="00314E34">
        <w:rPr>
          <w:rFonts w:eastAsia="Times New Roman" w:cs="Arial"/>
          <w:lang w:eastAsia="en-US"/>
        </w:rPr>
        <w:t>D</w:t>
      </w:r>
      <w:r w:rsidR="00525A00" w:rsidRPr="00314E34">
        <w:rPr>
          <w:rFonts w:eastAsia="Times New Roman" w:cs="Arial"/>
          <w:lang w:eastAsia="en-US"/>
        </w:rPr>
        <w:t xml:space="preserve">etails of metadata feature types can be found in Annex A – </w:t>
      </w:r>
      <w:r w:rsidR="00525A00" w:rsidRPr="00314E34">
        <w:rPr>
          <w:rFonts w:eastAsia="Times New Roman" w:cs="Arial"/>
          <w:i/>
          <w:iCs/>
          <w:lang w:eastAsia="en-US"/>
        </w:rPr>
        <w:t>Data Classification and Encoding Guide</w:t>
      </w:r>
      <w:r w:rsidR="00525A00" w:rsidRPr="00314E34">
        <w:rPr>
          <w:rFonts w:eastAsia="Times New Roman" w:cs="Arial"/>
          <w:lang w:eastAsia="en-US"/>
        </w:rPr>
        <w:t xml:space="preserve">, </w:t>
      </w:r>
      <w:r w:rsidRPr="00314E34">
        <w:rPr>
          <w:rFonts w:eastAsia="Times New Roman" w:cs="Arial"/>
          <w:lang w:eastAsia="en-US"/>
        </w:rPr>
        <w:t xml:space="preserve">clause 2.1 and </w:t>
      </w:r>
      <w:r w:rsidR="00525A00" w:rsidRPr="00314E34">
        <w:rPr>
          <w:rFonts w:eastAsia="Times New Roman" w:cs="Arial"/>
          <w:lang w:eastAsia="en-US"/>
        </w:rPr>
        <w:t>Section 3.</w:t>
      </w:r>
    </w:p>
    <w:p w14:paraId="652107CA" w14:textId="77777777" w:rsidR="00E73EDF" w:rsidRPr="00314E34" w:rsidRDefault="007653F1" w:rsidP="005E656F">
      <w:pPr>
        <w:pStyle w:val="Heading4"/>
        <w:tabs>
          <w:tab w:val="clear" w:pos="940"/>
          <w:tab w:val="clear" w:pos="1140"/>
          <w:tab w:val="clear" w:pos="1360"/>
          <w:tab w:val="left" w:pos="993"/>
        </w:tabs>
        <w:spacing w:before="120" w:after="120" w:line="240" w:lineRule="auto"/>
        <w:ind w:left="993" w:hanging="993"/>
        <w:rPr>
          <w:lang w:eastAsia="en-US"/>
        </w:rPr>
      </w:pPr>
      <w:r w:rsidRPr="00314E34">
        <w:rPr>
          <w:lang w:eastAsia="en-US"/>
        </w:rPr>
        <w:t>Cartographic</w:t>
      </w:r>
    </w:p>
    <w:p w14:paraId="3F34C678" w14:textId="3B053622" w:rsidR="00E73EDF" w:rsidRPr="00314E34" w:rsidRDefault="0046227A" w:rsidP="005E656F">
      <w:pPr>
        <w:spacing w:after="120" w:line="240" w:lineRule="auto"/>
        <w:rPr>
          <w:lang w:eastAsia="en-US"/>
        </w:rPr>
      </w:pPr>
      <w:r w:rsidRPr="00314E34">
        <w:rPr>
          <w:rFonts w:eastAsia="Times New Roman" w:cs="Arial"/>
          <w:lang w:eastAsia="en-US"/>
        </w:rPr>
        <w:t xml:space="preserve">Details of </w:t>
      </w:r>
      <w:r w:rsidR="00830EAF" w:rsidRPr="00314E34">
        <w:rPr>
          <w:rFonts w:eastAsia="Times New Roman" w:cs="Arial"/>
          <w:lang w:eastAsia="en-US"/>
        </w:rPr>
        <w:t>cartographic</w:t>
      </w:r>
      <w:r w:rsidRPr="00314E34">
        <w:rPr>
          <w:rFonts w:eastAsia="Times New Roman" w:cs="Arial"/>
          <w:lang w:eastAsia="en-US"/>
        </w:rPr>
        <w:t xml:space="preserve"> feature types can be found in Annex A – </w:t>
      </w:r>
      <w:r w:rsidRPr="00314E34">
        <w:rPr>
          <w:rFonts w:eastAsia="Times New Roman" w:cs="Arial"/>
          <w:i/>
          <w:iCs/>
          <w:lang w:eastAsia="en-US"/>
        </w:rPr>
        <w:t>Data Classification and Encoding Guide</w:t>
      </w:r>
      <w:r w:rsidRPr="00314E34">
        <w:rPr>
          <w:rFonts w:eastAsia="Times New Roman" w:cs="Arial"/>
          <w:lang w:eastAsia="en-US"/>
        </w:rPr>
        <w:t>, clause 2.1 and Section 23.</w:t>
      </w:r>
      <w:r w:rsidR="007653F1" w:rsidRPr="00314E34">
        <w:rPr>
          <w:lang w:eastAsia="en-US"/>
        </w:rPr>
        <w:t xml:space="preserve"> </w:t>
      </w:r>
    </w:p>
    <w:p w14:paraId="66AECD9F" w14:textId="6D2885D1" w:rsidR="00E73EDF" w:rsidRPr="00314E34" w:rsidRDefault="007653F1" w:rsidP="005E656F">
      <w:pPr>
        <w:pStyle w:val="Heading3"/>
        <w:tabs>
          <w:tab w:val="clear" w:pos="660"/>
          <w:tab w:val="clear" w:pos="880"/>
          <w:tab w:val="left" w:pos="851"/>
        </w:tabs>
        <w:spacing w:before="120" w:after="120" w:line="240" w:lineRule="auto"/>
        <w:ind w:left="851" w:hanging="851"/>
        <w:jc w:val="both"/>
      </w:pPr>
      <w:bookmarkStart w:id="388" w:name="_Toc439685262"/>
      <w:bookmarkStart w:id="389" w:name="_Toc175558585"/>
      <w:bookmarkStart w:id="390" w:name="_Toc225648285"/>
      <w:bookmarkStart w:id="391" w:name="_Toc225065142"/>
      <w:bookmarkEnd w:id="386"/>
      <w:bookmarkEnd w:id="387"/>
      <w:r w:rsidRPr="00314E34">
        <w:t xml:space="preserve">Feature </w:t>
      </w:r>
      <w:r w:rsidR="005E656F" w:rsidRPr="00314E34">
        <w:t>r</w:t>
      </w:r>
      <w:r w:rsidRPr="00314E34">
        <w:t>elationship</w:t>
      </w:r>
      <w:bookmarkEnd w:id="388"/>
      <w:r w:rsidR="005E656F" w:rsidRPr="00314E34">
        <w:t>s</w:t>
      </w:r>
      <w:bookmarkEnd w:id="389"/>
    </w:p>
    <w:p w14:paraId="5B133968" w14:textId="51FA7BF6" w:rsidR="00E73EDF" w:rsidRPr="00314E34" w:rsidRDefault="007653F1" w:rsidP="005E656F">
      <w:pPr>
        <w:spacing w:after="120" w:line="240" w:lineRule="auto"/>
      </w:pPr>
      <w:r w:rsidRPr="00314E34">
        <w:rPr>
          <w:rFonts w:cs="Arial"/>
        </w:rPr>
        <w:t>A feature relationship links instances of one feature type with instances of the same or a different feature type.</w:t>
      </w:r>
      <w:r w:rsidR="005E656F" w:rsidRPr="00314E34">
        <w:t xml:space="preserve"> </w:t>
      </w:r>
      <w:r w:rsidRPr="00314E34">
        <w:t xml:space="preserve">There are </w:t>
      </w:r>
      <w:r w:rsidR="00F50FED" w:rsidRPr="00314E34">
        <w:t xml:space="preserve">three </w:t>
      </w:r>
      <w:r w:rsidRPr="00314E34">
        <w:t>types of defined feature relationships in S-101 as described in the following sub clauses.</w:t>
      </w:r>
    </w:p>
    <w:p w14:paraId="4ACA69BD" w14:textId="0EB6FC7A" w:rsidR="00E73EDF" w:rsidRPr="00314E34"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392" w:name="_Ref307922365"/>
      <w:r w:rsidRPr="00314E34">
        <w:t xml:space="preserve">Feature </w:t>
      </w:r>
      <w:r w:rsidR="00BE2B82" w:rsidRPr="00314E34">
        <w:t>a</w:t>
      </w:r>
      <w:r w:rsidRPr="00314E34">
        <w:t>ssociation</w:t>
      </w:r>
      <w:bookmarkEnd w:id="392"/>
    </w:p>
    <w:p w14:paraId="52474A88" w14:textId="272B526D" w:rsidR="00E73EDF" w:rsidRPr="00314E34" w:rsidRDefault="007653F1" w:rsidP="00BE2B82">
      <w:pPr>
        <w:autoSpaceDE w:val="0"/>
        <w:autoSpaceDN w:val="0"/>
        <w:adjustRightInd w:val="0"/>
        <w:spacing w:after="120" w:line="240" w:lineRule="auto"/>
        <w:rPr>
          <w:rFonts w:cs="Arial"/>
          <w:lang w:eastAsia="en-US"/>
        </w:rPr>
      </w:pPr>
      <w:r w:rsidRPr="00314E34">
        <w:rPr>
          <w:rFonts w:cs="Arial"/>
          <w:lang w:eastAsia="en-US"/>
        </w:rPr>
        <w:t>A</w:t>
      </w:r>
      <w:r w:rsidR="00A13FB1" w:rsidRPr="00314E34">
        <w:rPr>
          <w:rFonts w:cs="Arial"/>
          <w:lang w:eastAsia="en-US"/>
        </w:rPr>
        <w:t xml:space="preserve"> feature</w:t>
      </w:r>
      <w:r w:rsidRPr="00314E34">
        <w:rPr>
          <w:rFonts w:cs="Arial"/>
          <w:lang w:eastAsia="en-US"/>
        </w:rPr>
        <w:t xml:space="preserve"> association is used to describe a relationship between two feature types that involves connections between their instances. </w:t>
      </w:r>
    </w:p>
    <w:p w14:paraId="55EA928B" w14:textId="0C785C11" w:rsidR="00E73EDF" w:rsidRPr="00314E34" w:rsidRDefault="00AC3266" w:rsidP="00BE2B82">
      <w:pPr>
        <w:pStyle w:val="Small"/>
        <w:spacing w:before="0" w:after="120"/>
        <w:jc w:val="both"/>
        <w:rPr>
          <w:sz w:val="20"/>
          <w:szCs w:val="20"/>
        </w:rPr>
      </w:pPr>
      <w:r w:rsidRPr="00314E34">
        <w:rPr>
          <w:rFonts w:cs="Arial"/>
          <w:b/>
          <w:bCs/>
          <w:noProof/>
          <w:sz w:val="18"/>
          <w:szCs w:val="18"/>
        </w:rPr>
        <w:drawing>
          <wp:anchor distT="0" distB="0" distL="114300" distR="114300" simplePos="0" relativeHeight="251658241"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3F1" w:rsidRPr="00314E34">
        <w:rPr>
          <w:sz w:val="20"/>
          <w:szCs w:val="20"/>
        </w:rPr>
        <w:t>EXAMPLE</w:t>
      </w:r>
      <w:r w:rsidR="00BE2B82" w:rsidRPr="00314E34">
        <w:rPr>
          <w:sz w:val="20"/>
          <w:szCs w:val="20"/>
        </w:rPr>
        <w:t xml:space="preserve">: </w:t>
      </w:r>
      <w:r w:rsidR="007653F1" w:rsidRPr="00314E34">
        <w:rPr>
          <w:sz w:val="20"/>
          <w:szCs w:val="20"/>
        </w:rPr>
        <w:t xml:space="preserve">A </w:t>
      </w:r>
      <w:r w:rsidR="007653F1" w:rsidRPr="00314E34">
        <w:rPr>
          <w:b/>
          <w:sz w:val="20"/>
          <w:szCs w:val="20"/>
        </w:rPr>
        <w:t>Caution Area</w:t>
      </w:r>
      <w:r w:rsidR="007653F1" w:rsidRPr="00314E34">
        <w:rPr>
          <w:sz w:val="20"/>
          <w:szCs w:val="20"/>
        </w:rPr>
        <w:t xml:space="preserve"> feature provides additional caution information to the </w:t>
      </w:r>
      <w:r w:rsidR="007653F1" w:rsidRPr="00314E34">
        <w:rPr>
          <w:b/>
          <w:sz w:val="20"/>
          <w:szCs w:val="20"/>
        </w:rPr>
        <w:t>Archipelagic Sea Lane</w:t>
      </w:r>
      <w:r w:rsidR="007653F1" w:rsidRPr="00314E34">
        <w:rPr>
          <w:sz w:val="20"/>
          <w:szCs w:val="20"/>
        </w:rPr>
        <w:t xml:space="preserve"> feature. </w:t>
      </w:r>
      <w:r w:rsidR="00037650" w:rsidRPr="00314E34">
        <w:rPr>
          <w:sz w:val="20"/>
          <w:szCs w:val="20"/>
        </w:rPr>
        <w:t xml:space="preserve"> </w:t>
      </w:r>
      <w:r w:rsidR="007653F1" w:rsidRPr="00314E34">
        <w:rPr>
          <w:sz w:val="20"/>
          <w:szCs w:val="20"/>
        </w:rPr>
        <w:t xml:space="preserve">An association named </w:t>
      </w:r>
      <w:r w:rsidR="007653F1" w:rsidRPr="00314E34">
        <w:rPr>
          <w:b/>
          <w:sz w:val="20"/>
          <w:szCs w:val="20"/>
        </w:rPr>
        <w:t xml:space="preserve">Caution Area Association </w:t>
      </w:r>
      <w:r w:rsidR="007653F1" w:rsidRPr="00314E34">
        <w:rPr>
          <w:sz w:val="20"/>
          <w:szCs w:val="20"/>
        </w:rPr>
        <w:t>is used to relate the two features; roles are used to convey the meaning of the relationship.</w:t>
      </w:r>
    </w:p>
    <w:p w14:paraId="01161A36" w14:textId="7B481C1E" w:rsidR="00E73EDF" w:rsidRPr="00314E34" w:rsidRDefault="007653F1" w:rsidP="00AC3266">
      <w:pPr>
        <w:pStyle w:val="NormalWeb"/>
        <w:spacing w:before="0" w:beforeAutospacing="0" w:after="0" w:afterAutospacing="0"/>
        <w:jc w:val="center"/>
        <w:rPr>
          <w:rFonts w:ascii="Arial" w:hAnsi="Arial" w:cs="Arial"/>
          <w:b/>
          <w:bCs/>
          <w:sz w:val="18"/>
          <w:szCs w:val="18"/>
        </w:rPr>
      </w:pPr>
      <w:bookmarkStart w:id="393" w:name="_Ref307922491"/>
      <w:r w:rsidRPr="00314E34">
        <w:rPr>
          <w:rFonts w:ascii="Arial" w:hAnsi="Arial" w:cs="Arial"/>
          <w:b/>
          <w:bCs/>
          <w:sz w:val="18"/>
          <w:szCs w:val="18"/>
        </w:rPr>
        <w:t xml:space="preserve">Figure </w:t>
      </w:r>
      <w:r w:rsidR="00BE2B82" w:rsidRPr="00314E34">
        <w:rPr>
          <w:rFonts w:ascii="Arial" w:hAnsi="Arial" w:cs="Arial"/>
          <w:b/>
          <w:bCs/>
          <w:sz w:val="18"/>
          <w:szCs w:val="18"/>
        </w:rPr>
        <w:t>4-</w:t>
      </w:r>
      <w:r w:rsidR="000F3006" w:rsidRPr="00314E34">
        <w:rPr>
          <w:rFonts w:ascii="Arial" w:hAnsi="Arial" w:cs="Arial"/>
          <w:b/>
          <w:bCs/>
          <w:sz w:val="18"/>
          <w:szCs w:val="18"/>
        </w:rPr>
        <w:t>1</w:t>
      </w:r>
      <w:r w:rsidRPr="00314E34">
        <w:rPr>
          <w:rFonts w:ascii="Arial" w:hAnsi="Arial" w:cs="Arial"/>
          <w:b/>
          <w:bCs/>
          <w:sz w:val="18"/>
          <w:szCs w:val="18"/>
        </w:rPr>
        <w:t xml:space="preserve"> – Feature </w:t>
      </w:r>
      <w:r w:rsidR="001E4125" w:rsidRPr="00314E34">
        <w:rPr>
          <w:rFonts w:ascii="Arial" w:hAnsi="Arial" w:cs="Arial"/>
          <w:b/>
          <w:bCs/>
          <w:sz w:val="18"/>
          <w:szCs w:val="18"/>
        </w:rPr>
        <w:t>a</w:t>
      </w:r>
      <w:r w:rsidRPr="00314E34">
        <w:rPr>
          <w:rFonts w:ascii="Arial" w:hAnsi="Arial" w:cs="Arial"/>
          <w:b/>
          <w:bCs/>
          <w:sz w:val="18"/>
          <w:szCs w:val="18"/>
        </w:rPr>
        <w:t>ssociation</w:t>
      </w:r>
    </w:p>
    <w:p w14:paraId="47F82F62" w14:textId="77777777" w:rsidR="00E73EDF" w:rsidRPr="00314E34" w:rsidRDefault="007653F1" w:rsidP="00BE2B82">
      <w:pPr>
        <w:pStyle w:val="Heading4"/>
        <w:tabs>
          <w:tab w:val="clear" w:pos="940"/>
          <w:tab w:val="clear" w:pos="1140"/>
          <w:tab w:val="clear" w:pos="1360"/>
          <w:tab w:val="left" w:pos="993"/>
        </w:tabs>
        <w:spacing w:before="120" w:after="120" w:line="240" w:lineRule="auto"/>
        <w:ind w:left="993" w:hanging="993"/>
        <w:jc w:val="both"/>
      </w:pPr>
      <w:r w:rsidRPr="00314E34">
        <w:t>Aggregation</w:t>
      </w:r>
      <w:bookmarkEnd w:id="393"/>
    </w:p>
    <w:p w14:paraId="173E8B10" w14:textId="1218192B" w:rsidR="00E73EDF" w:rsidRPr="00314E34" w:rsidRDefault="007653F1" w:rsidP="00BE2B82">
      <w:pPr>
        <w:spacing w:after="120" w:line="240" w:lineRule="auto"/>
        <w:rPr>
          <w:rFonts w:cs="Arial"/>
          <w:lang w:eastAsia="en-US"/>
        </w:rPr>
      </w:pPr>
      <w:r w:rsidRPr="00314E34">
        <w:rPr>
          <w:rFonts w:cs="Arial"/>
          <w:lang w:eastAsia="en-US"/>
        </w:rPr>
        <w:t xml:space="preserve">An aggregation is a relationship between two or more feature types where the aggregation is made up of component features.  </w:t>
      </w:r>
    </w:p>
    <w:p w14:paraId="55699630" w14:textId="786FA78F" w:rsidR="00E73EDF" w:rsidRPr="00314E34" w:rsidRDefault="007653F1" w:rsidP="00BE2B82">
      <w:pPr>
        <w:spacing w:after="120" w:line="240" w:lineRule="auto"/>
        <w:rPr>
          <w:rFonts w:cs="Arial"/>
          <w:lang w:eastAsia="de-DE"/>
        </w:rPr>
      </w:pPr>
      <w:r w:rsidRPr="00314E34">
        <w:rPr>
          <w:rFonts w:cs="Arial"/>
          <w:lang w:eastAsia="de-DE"/>
        </w:rPr>
        <w:t>EXAMPLE</w:t>
      </w:r>
      <w:r w:rsidR="00BE2B82" w:rsidRPr="00314E34">
        <w:rPr>
          <w:rFonts w:cs="Arial"/>
          <w:lang w:eastAsia="de-DE"/>
        </w:rPr>
        <w:t xml:space="preserve">: </w:t>
      </w:r>
      <w:r w:rsidRPr="00314E34">
        <w:rPr>
          <w:rFonts w:cs="Arial"/>
          <w:lang w:eastAsia="de-DE"/>
        </w:rPr>
        <w:t>An</w:t>
      </w:r>
      <w:r w:rsidRPr="00314E34">
        <w:rPr>
          <w:rFonts w:cs="Arial"/>
          <w:b/>
          <w:lang w:eastAsia="de-DE"/>
        </w:rPr>
        <w:t xml:space="preserve"> Island Group</w:t>
      </w:r>
      <w:r w:rsidRPr="00314E34">
        <w:rPr>
          <w:rFonts w:cs="Arial"/>
          <w:lang w:eastAsia="de-DE"/>
        </w:rPr>
        <w:t xml:space="preserve"> feature may be composed of multiple </w:t>
      </w:r>
      <w:r w:rsidRPr="00314E34">
        <w:rPr>
          <w:rFonts w:cs="Arial"/>
          <w:b/>
          <w:lang w:eastAsia="de-DE"/>
        </w:rPr>
        <w:t>Land Area</w:t>
      </w:r>
      <w:r w:rsidRPr="00314E34">
        <w:rPr>
          <w:rFonts w:cs="Arial"/>
          <w:lang w:eastAsia="de-DE"/>
        </w:rPr>
        <w:t xml:space="preserve"> features to indicate the name of a group of island</w:t>
      </w:r>
      <w:r w:rsidR="00BE2B82" w:rsidRPr="00314E34">
        <w:rPr>
          <w:rFonts w:cs="Arial"/>
          <w:lang w:eastAsia="de-DE"/>
        </w:rPr>
        <w:t>s.</w:t>
      </w:r>
    </w:p>
    <w:p w14:paraId="32C55513" w14:textId="186BA961" w:rsidR="00AC3266" w:rsidRPr="00314E34" w:rsidRDefault="00AC3266" w:rsidP="00AC3266">
      <w:pPr>
        <w:pStyle w:val="NormalWeb"/>
        <w:spacing w:before="0" w:beforeAutospacing="0" w:after="0" w:afterAutospacing="0"/>
      </w:pPr>
      <w:r w:rsidRPr="00314E34">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p>
    <w:p w14:paraId="5CAE2C09" w14:textId="1896F0AA" w:rsidR="00E73EDF" w:rsidRPr="00314E34" w:rsidRDefault="007653F1" w:rsidP="00BE2B82">
      <w:pPr>
        <w:pStyle w:val="Caption"/>
        <w:spacing w:line="240" w:lineRule="auto"/>
        <w:jc w:val="center"/>
        <w:rPr>
          <w:rFonts w:cs="Arial"/>
          <w:sz w:val="18"/>
          <w:szCs w:val="18"/>
          <w:lang w:eastAsia="de-DE"/>
        </w:rPr>
      </w:pPr>
      <w:r w:rsidRPr="00314E34">
        <w:rPr>
          <w:sz w:val="18"/>
          <w:szCs w:val="18"/>
        </w:rPr>
        <w:t xml:space="preserve">Figure </w:t>
      </w:r>
      <w:r w:rsidR="004D1DCE" w:rsidRPr="00314E34">
        <w:rPr>
          <w:sz w:val="18"/>
          <w:szCs w:val="18"/>
        </w:rPr>
        <w:t>4-</w:t>
      </w:r>
      <w:r w:rsidR="000F3006" w:rsidRPr="00314E34">
        <w:rPr>
          <w:sz w:val="18"/>
          <w:szCs w:val="18"/>
        </w:rPr>
        <w:t>2</w:t>
      </w:r>
      <w:r w:rsidRPr="00314E34">
        <w:rPr>
          <w:sz w:val="18"/>
          <w:szCs w:val="18"/>
        </w:rPr>
        <w:t xml:space="preserve"> </w:t>
      </w:r>
      <w:r w:rsidR="00BE2B82" w:rsidRPr="00314E34">
        <w:rPr>
          <w:sz w:val="18"/>
          <w:szCs w:val="18"/>
        </w:rPr>
        <w:t>–</w:t>
      </w:r>
      <w:r w:rsidRPr="00314E34">
        <w:rPr>
          <w:sz w:val="18"/>
          <w:szCs w:val="18"/>
        </w:rPr>
        <w:t xml:space="preserve"> Aggregation</w:t>
      </w:r>
    </w:p>
    <w:p w14:paraId="20DC3F5F" w14:textId="77777777" w:rsidR="00E73EDF" w:rsidRPr="00314E34"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94" w:name="_Ref307922421"/>
      <w:r w:rsidRPr="00314E34">
        <w:t>Composition</w:t>
      </w:r>
      <w:bookmarkEnd w:id="394"/>
    </w:p>
    <w:p w14:paraId="3C77DAC8" w14:textId="4EFAC44E" w:rsidR="00E73EDF" w:rsidRPr="00314E34" w:rsidRDefault="007653F1" w:rsidP="004D1DCE">
      <w:pPr>
        <w:autoSpaceDE w:val="0"/>
        <w:autoSpaceDN w:val="0"/>
        <w:adjustRightInd w:val="0"/>
        <w:spacing w:after="120" w:line="240" w:lineRule="auto"/>
        <w:rPr>
          <w:rFonts w:cs="Arial"/>
          <w:lang w:eastAsia="en-US"/>
        </w:rPr>
      </w:pPr>
      <w:r w:rsidRPr="00314E34">
        <w:rPr>
          <w:rFonts w:cs="Arial"/>
          <w:lang w:eastAsia="en-US"/>
        </w:rPr>
        <w:t xml:space="preserve">A composition is a strong aggregation. In a composition, if a container feature is deleted then all of its </w:t>
      </w:r>
      <w:proofErr w:type="spellStart"/>
      <w:r w:rsidR="00564BCB" w:rsidRPr="00314E34">
        <w:rPr>
          <w:rFonts w:cs="Arial"/>
          <w:lang w:eastAsia="en-US"/>
        </w:rPr>
        <w:t>containe</w:t>
      </w:r>
      <w:r w:rsidR="00564BCB" w:rsidRPr="00314E34">
        <w:rPr>
          <w:rFonts w:cs="Arial"/>
        </w:rPr>
        <w:t>e</w:t>
      </w:r>
      <w:proofErr w:type="spellEnd"/>
      <w:r w:rsidR="00564BCB" w:rsidRPr="00314E34">
        <w:rPr>
          <w:rFonts w:cs="Arial"/>
          <w:lang w:eastAsia="en-US"/>
        </w:rPr>
        <w:t xml:space="preserve"> </w:t>
      </w:r>
      <w:r w:rsidRPr="00314E34">
        <w:rPr>
          <w:rFonts w:cs="Arial"/>
          <w:lang w:eastAsia="en-US"/>
        </w:rPr>
        <w:t xml:space="preserve">features are deleted as well. </w:t>
      </w:r>
    </w:p>
    <w:p w14:paraId="6F0C0325" w14:textId="7965E379" w:rsidR="00E73EDF" w:rsidRPr="00314E34" w:rsidRDefault="007653F1" w:rsidP="004D1DCE">
      <w:pPr>
        <w:autoSpaceDE w:val="0"/>
        <w:autoSpaceDN w:val="0"/>
        <w:adjustRightInd w:val="0"/>
        <w:spacing w:after="120" w:line="240" w:lineRule="auto"/>
        <w:rPr>
          <w:rFonts w:cs="Arial"/>
          <w:lang w:eastAsia="en-US"/>
        </w:rPr>
      </w:pPr>
      <w:r w:rsidRPr="00314E34">
        <w:rPr>
          <w:rFonts w:cs="Arial"/>
          <w:lang w:eastAsia="en-US"/>
        </w:rPr>
        <w:lastRenderedPageBreak/>
        <w:t>EXAMPLE</w:t>
      </w:r>
      <w:r w:rsidR="004D1DCE" w:rsidRPr="00314E34">
        <w:rPr>
          <w:rFonts w:cs="Arial"/>
          <w:lang w:eastAsia="en-US"/>
        </w:rPr>
        <w:t xml:space="preserve">: </w:t>
      </w:r>
      <w:r w:rsidRPr="00314E34">
        <w:rPr>
          <w:rFonts w:cs="Arial"/>
          <w:lang w:eastAsia="en-US"/>
        </w:rPr>
        <w:t>If a feature type that is considered a structure feature, such as a beacon</w:t>
      </w:r>
      <w:r w:rsidR="007F6365" w:rsidRPr="00314E34">
        <w:rPr>
          <w:rFonts w:cs="Arial"/>
          <w:lang w:eastAsia="en-US"/>
        </w:rPr>
        <w:t>,</w:t>
      </w:r>
      <w:r w:rsidRPr="00314E34">
        <w:rPr>
          <w:rFonts w:cs="Arial"/>
          <w:lang w:eastAsia="en-US"/>
        </w:rPr>
        <w:t xml:space="preserve"> is deleted, then all of its component feature types that make up the equipment composition, such as lights and fog signals must be deleted as they make up the </w:t>
      </w:r>
      <w:r w:rsidRPr="00314E34">
        <w:rPr>
          <w:rFonts w:cs="Arial"/>
          <w:b/>
          <w:lang w:eastAsia="en-US"/>
        </w:rPr>
        <w:t>Structure/Equipment</w:t>
      </w:r>
      <w:r w:rsidRPr="00314E34">
        <w:rPr>
          <w:rFonts w:cs="Arial"/>
          <w:lang w:eastAsia="en-US"/>
        </w:rPr>
        <w:t xml:space="preserve"> Composition.</w:t>
      </w:r>
    </w:p>
    <w:p w14:paraId="082402A9" w14:textId="754DB917" w:rsidR="00AC3266" w:rsidRPr="00314E34" w:rsidRDefault="00AC3266" w:rsidP="007A7077">
      <w:pPr>
        <w:pStyle w:val="NormalWeb"/>
        <w:spacing w:before="0" w:beforeAutospacing="0" w:after="0" w:afterAutospacing="0"/>
      </w:pPr>
      <w:r w:rsidRPr="00314E34">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p>
    <w:bookmarkEnd w:id="390"/>
    <w:bookmarkEnd w:id="391"/>
    <w:p w14:paraId="4BC48EE7" w14:textId="338D5F98" w:rsidR="00E73EDF" w:rsidRPr="00314E34" w:rsidRDefault="007653F1" w:rsidP="006E0043">
      <w:pPr>
        <w:pStyle w:val="Caption"/>
        <w:spacing w:line="240" w:lineRule="auto"/>
        <w:jc w:val="center"/>
        <w:rPr>
          <w:rFonts w:cs="Arial"/>
          <w:sz w:val="18"/>
          <w:szCs w:val="18"/>
          <w:lang w:eastAsia="de-DE"/>
        </w:rPr>
      </w:pPr>
      <w:r w:rsidRPr="00314E34">
        <w:rPr>
          <w:sz w:val="18"/>
          <w:szCs w:val="18"/>
        </w:rPr>
        <w:t xml:space="preserve">Figure </w:t>
      </w:r>
      <w:r w:rsidR="006E0043" w:rsidRPr="00314E34">
        <w:rPr>
          <w:sz w:val="18"/>
          <w:szCs w:val="18"/>
        </w:rPr>
        <w:t>4-</w:t>
      </w:r>
      <w:r w:rsidR="00DA5D71" w:rsidRPr="00314E34">
        <w:rPr>
          <w:sz w:val="18"/>
          <w:szCs w:val="18"/>
        </w:rPr>
        <w:t xml:space="preserve">3 </w:t>
      </w:r>
      <w:r w:rsidR="006E0043" w:rsidRPr="00314E34">
        <w:rPr>
          <w:sz w:val="18"/>
          <w:szCs w:val="18"/>
        </w:rPr>
        <w:t>–</w:t>
      </w:r>
      <w:r w:rsidRPr="00314E34">
        <w:rPr>
          <w:sz w:val="18"/>
          <w:szCs w:val="18"/>
        </w:rPr>
        <w:t xml:space="preserve"> Composition</w:t>
      </w:r>
    </w:p>
    <w:p w14:paraId="0264D2FD" w14:textId="4DB0428A" w:rsidR="00E73EDF" w:rsidRPr="00314E34"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95" w:name="_Toc510784272"/>
      <w:bookmarkStart w:id="396" w:name="_Toc510785421"/>
      <w:bookmarkStart w:id="397" w:name="_Toc510785422"/>
      <w:bookmarkStart w:id="398" w:name="_Toc510784273"/>
      <w:bookmarkStart w:id="399" w:name="_Toc439685263"/>
      <w:bookmarkStart w:id="400" w:name="_Toc175558586"/>
      <w:bookmarkStart w:id="401" w:name="_Toc225648292"/>
      <w:bookmarkStart w:id="402" w:name="_Toc225065149"/>
      <w:bookmarkEnd w:id="395"/>
      <w:bookmarkEnd w:id="396"/>
      <w:bookmarkEnd w:id="397"/>
      <w:bookmarkEnd w:id="398"/>
      <w:r w:rsidRPr="00314E34">
        <w:rPr>
          <w:lang w:eastAsia="en-US"/>
        </w:rPr>
        <w:t xml:space="preserve">Information </w:t>
      </w:r>
      <w:r w:rsidR="006E0043" w:rsidRPr="00314E34">
        <w:rPr>
          <w:lang w:eastAsia="en-US"/>
        </w:rPr>
        <w:t>t</w:t>
      </w:r>
      <w:r w:rsidRPr="00314E34">
        <w:rPr>
          <w:lang w:eastAsia="en-US"/>
        </w:rPr>
        <w:t>ypes</w:t>
      </w:r>
      <w:bookmarkEnd w:id="399"/>
      <w:bookmarkEnd w:id="400"/>
    </w:p>
    <w:p w14:paraId="1EA6FE23" w14:textId="2D68F718" w:rsidR="002F51E7" w:rsidRPr="00314E34" w:rsidRDefault="00696E08" w:rsidP="006E0043">
      <w:pPr>
        <w:spacing w:after="120" w:line="240" w:lineRule="auto"/>
        <w:rPr>
          <w:rFonts w:cs="Arial"/>
          <w:lang w:eastAsia="en-GB"/>
        </w:rPr>
      </w:pPr>
      <w:r w:rsidRPr="00314E34">
        <w:rPr>
          <w:rFonts w:cs="Arial"/>
          <w:lang w:eastAsia="en-GB"/>
        </w:rPr>
        <w:t>D</w:t>
      </w:r>
      <w:r w:rsidR="002F51E7" w:rsidRPr="00314E34">
        <w:rPr>
          <w:rFonts w:eastAsia="Times New Roman" w:cs="Arial"/>
          <w:lang w:eastAsia="en-US"/>
        </w:rPr>
        <w:t xml:space="preserve">etails of information types can be found in Annex A – </w:t>
      </w:r>
      <w:r w:rsidR="002F51E7" w:rsidRPr="00314E34">
        <w:rPr>
          <w:rFonts w:eastAsia="Times New Roman" w:cs="Arial"/>
          <w:i/>
          <w:iCs/>
          <w:lang w:eastAsia="en-US"/>
        </w:rPr>
        <w:t>Data Classification and Encoding Guide</w:t>
      </w:r>
      <w:r w:rsidR="002F51E7" w:rsidRPr="00314E34">
        <w:rPr>
          <w:rFonts w:eastAsia="Times New Roman" w:cs="Arial"/>
          <w:lang w:eastAsia="en-US"/>
        </w:rPr>
        <w:t>, clauses 2.3, 2.4.7 and Section 24.</w:t>
      </w:r>
    </w:p>
    <w:p w14:paraId="492CF475" w14:textId="26B9AA76" w:rsidR="00E73EDF" w:rsidRPr="00314E34" w:rsidRDefault="007653F1" w:rsidP="006E0043">
      <w:pPr>
        <w:pStyle w:val="Heading4"/>
        <w:tabs>
          <w:tab w:val="clear" w:pos="940"/>
          <w:tab w:val="clear" w:pos="1140"/>
          <w:tab w:val="clear" w:pos="1360"/>
          <w:tab w:val="left" w:pos="993"/>
        </w:tabs>
        <w:spacing w:before="120" w:after="120" w:line="240" w:lineRule="auto"/>
        <w:ind w:left="993" w:hanging="993"/>
      </w:pPr>
      <w:r w:rsidRPr="00314E34">
        <w:t xml:space="preserve">Spatial </w:t>
      </w:r>
      <w:r w:rsidR="006E0043" w:rsidRPr="00314E34">
        <w:t>q</w:t>
      </w:r>
      <w:r w:rsidRPr="00314E34">
        <w:t>uality</w:t>
      </w:r>
    </w:p>
    <w:p w14:paraId="5CAB1687" w14:textId="74475896" w:rsidR="00E73EDF" w:rsidRPr="00314E34" w:rsidRDefault="007653F1" w:rsidP="006E0043">
      <w:pPr>
        <w:autoSpaceDE w:val="0"/>
        <w:autoSpaceDN w:val="0"/>
        <w:adjustRightInd w:val="0"/>
        <w:spacing w:after="120" w:line="240" w:lineRule="auto"/>
        <w:rPr>
          <w:rFonts w:cs="Arial"/>
        </w:rPr>
      </w:pPr>
      <w:r w:rsidRPr="00314E34">
        <w:rPr>
          <w:rFonts w:cs="Arial"/>
        </w:rPr>
        <w:t xml:space="preserve">Spatial quality attributes are carried in an information class called </w:t>
      </w:r>
      <w:r w:rsidRPr="00314E34">
        <w:rPr>
          <w:rFonts w:cs="Arial"/>
          <w:b/>
        </w:rPr>
        <w:t>Spatial Quality</w:t>
      </w:r>
      <w:r w:rsidRPr="00314E34">
        <w:rPr>
          <w:rFonts w:cs="Arial"/>
        </w:rPr>
        <w:t xml:space="preserve">. </w:t>
      </w:r>
      <w:r w:rsidR="00830EAF" w:rsidRPr="00314E34">
        <w:rPr>
          <w:rFonts w:cs="Arial"/>
          <w:lang w:eastAsia="en-GB"/>
        </w:rPr>
        <w:t>D</w:t>
      </w:r>
      <w:r w:rsidR="00830EAF" w:rsidRPr="00314E34">
        <w:rPr>
          <w:rFonts w:eastAsia="Times New Roman" w:cs="Arial"/>
          <w:lang w:eastAsia="en-US"/>
        </w:rPr>
        <w:t xml:space="preserve">etails of spatial quality can be found in Annex A – </w:t>
      </w:r>
      <w:r w:rsidR="00830EAF" w:rsidRPr="00314E34">
        <w:rPr>
          <w:rFonts w:eastAsia="Times New Roman" w:cs="Arial"/>
          <w:i/>
          <w:iCs/>
          <w:lang w:eastAsia="en-US"/>
        </w:rPr>
        <w:t>Data Classification and Encoding Guide</w:t>
      </w:r>
      <w:r w:rsidR="00830EAF" w:rsidRPr="00314E34">
        <w:rPr>
          <w:rFonts w:eastAsia="Times New Roman" w:cs="Arial"/>
          <w:lang w:eastAsia="en-US"/>
        </w:rPr>
        <w:t>, clauses 2.4.7 and 24.5.</w:t>
      </w:r>
    </w:p>
    <w:p w14:paraId="5B7AC361" w14:textId="0016F0C6" w:rsidR="00F50FED" w:rsidRPr="00314E34"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403" w:name="_Toc121374423"/>
      <w:bookmarkStart w:id="404" w:name="_Toc121374424"/>
      <w:bookmarkStart w:id="405" w:name="_Toc510785424"/>
      <w:bookmarkStart w:id="406" w:name="_Toc510784275"/>
      <w:bookmarkStart w:id="407" w:name="_Toc175558587"/>
      <w:bookmarkStart w:id="408" w:name="_Toc439685264"/>
      <w:bookmarkEnd w:id="403"/>
      <w:bookmarkEnd w:id="404"/>
      <w:bookmarkEnd w:id="405"/>
      <w:bookmarkEnd w:id="406"/>
      <w:r w:rsidRPr="00314E34">
        <w:rPr>
          <w:lang w:eastAsia="en-US"/>
        </w:rPr>
        <w:t>Information relationships</w:t>
      </w:r>
      <w:bookmarkEnd w:id="407"/>
    </w:p>
    <w:p w14:paraId="0B1F9DCC" w14:textId="53DFB1FF" w:rsidR="00F50FED" w:rsidRPr="00314E34" w:rsidRDefault="00F50FED" w:rsidP="00F50FED">
      <w:pPr>
        <w:spacing w:after="120" w:line="240" w:lineRule="auto"/>
        <w:rPr>
          <w:lang w:eastAsia="en-US"/>
        </w:rPr>
      </w:pPr>
      <w:r w:rsidRPr="00314E34">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314E34" w:rsidRDefault="00060EF7" w:rsidP="00060EF7">
      <w:pPr>
        <w:pStyle w:val="Heading4"/>
        <w:tabs>
          <w:tab w:val="clear" w:pos="940"/>
          <w:tab w:val="clear" w:pos="1140"/>
          <w:tab w:val="clear" w:pos="1360"/>
          <w:tab w:val="left" w:pos="993"/>
        </w:tabs>
        <w:spacing w:before="120" w:after="120" w:line="240" w:lineRule="auto"/>
        <w:ind w:left="993" w:hanging="993"/>
        <w:jc w:val="both"/>
      </w:pPr>
      <w:r w:rsidRPr="00314E34">
        <w:t>Information association</w:t>
      </w:r>
    </w:p>
    <w:p w14:paraId="1701342B" w14:textId="77777777" w:rsidR="00060EF7" w:rsidRPr="00314E34" w:rsidRDefault="00060EF7" w:rsidP="00060EF7">
      <w:pPr>
        <w:spacing w:after="120" w:line="240" w:lineRule="auto"/>
      </w:pPr>
      <w:r w:rsidRPr="00314E34">
        <w:t>An information association is used to describe a relationship between a feature type, spatial object, or information type on one side and an information type on the other side.</w:t>
      </w:r>
    </w:p>
    <w:p w14:paraId="243B0C52" w14:textId="77777777" w:rsidR="00060EF7" w:rsidRPr="00314E34" w:rsidRDefault="00060EF7" w:rsidP="00060EF7">
      <w:pPr>
        <w:pStyle w:val="Small"/>
        <w:spacing w:before="0" w:after="120"/>
        <w:jc w:val="both"/>
        <w:rPr>
          <w:sz w:val="20"/>
          <w:szCs w:val="20"/>
        </w:rPr>
      </w:pPr>
      <w:r w:rsidRPr="00314E34">
        <w:rPr>
          <w:sz w:val="20"/>
          <w:szCs w:val="20"/>
        </w:rPr>
        <w:t xml:space="preserve">EXAMPLE: A </w:t>
      </w:r>
      <w:r w:rsidRPr="00314E34">
        <w:rPr>
          <w:b/>
          <w:sz w:val="20"/>
          <w:szCs w:val="20"/>
        </w:rPr>
        <w:t>Nautical Information</w:t>
      </w:r>
      <w:r w:rsidRPr="00314E34">
        <w:rPr>
          <w:sz w:val="20"/>
          <w:szCs w:val="20"/>
        </w:rPr>
        <w:t xml:space="preserve"> </w:t>
      </w:r>
      <w:proofErr w:type="spellStart"/>
      <w:r w:rsidRPr="00314E34">
        <w:rPr>
          <w:sz w:val="20"/>
          <w:szCs w:val="20"/>
        </w:rPr>
        <w:t>information</w:t>
      </w:r>
      <w:proofErr w:type="spellEnd"/>
      <w:r w:rsidRPr="00314E34">
        <w:rPr>
          <w:sz w:val="20"/>
          <w:szCs w:val="20"/>
        </w:rPr>
        <w:t xml:space="preserve"> type provides additional information to any geo feature using an information association called </w:t>
      </w:r>
      <w:r w:rsidRPr="00314E34">
        <w:rPr>
          <w:b/>
          <w:sz w:val="20"/>
          <w:szCs w:val="20"/>
        </w:rPr>
        <w:t>additional information</w:t>
      </w:r>
      <w:r w:rsidRPr="00314E34">
        <w:rPr>
          <w:sz w:val="20"/>
          <w:szCs w:val="20"/>
        </w:rPr>
        <w:t>.</w:t>
      </w:r>
    </w:p>
    <w:p w14:paraId="08547032" w14:textId="1A6B620C" w:rsidR="00060EF7" w:rsidRPr="00314E34" w:rsidRDefault="000F3006" w:rsidP="007A7077">
      <w:pPr>
        <w:pStyle w:val="Small"/>
        <w:spacing w:before="0"/>
        <w:jc w:val="both"/>
        <w:rPr>
          <w:sz w:val="18"/>
          <w:szCs w:val="18"/>
        </w:rPr>
      </w:pPr>
      <w:r w:rsidRPr="00314E34">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314E34" w:rsidDel="000F3006">
        <w:rPr>
          <w:noProof/>
          <w:sz w:val="18"/>
          <w:szCs w:val="18"/>
          <w:lang w:eastAsia="fr-FR"/>
        </w:rPr>
        <w:t xml:space="preserve"> </w:t>
      </w:r>
    </w:p>
    <w:p w14:paraId="2A60EFCE" w14:textId="15BA3AAE" w:rsidR="00060EF7" w:rsidRPr="00314E34" w:rsidRDefault="00060EF7" w:rsidP="00060EF7">
      <w:pPr>
        <w:pStyle w:val="Caption"/>
        <w:spacing w:line="240" w:lineRule="auto"/>
        <w:jc w:val="center"/>
        <w:rPr>
          <w:sz w:val="18"/>
          <w:szCs w:val="18"/>
        </w:rPr>
      </w:pPr>
      <w:r w:rsidRPr="00314E34">
        <w:rPr>
          <w:sz w:val="18"/>
          <w:szCs w:val="18"/>
        </w:rPr>
        <w:t>Figure 4-</w:t>
      </w:r>
      <w:r w:rsidR="00830EAF" w:rsidRPr="00314E34">
        <w:rPr>
          <w:sz w:val="18"/>
          <w:szCs w:val="18"/>
        </w:rPr>
        <w:t>4</w:t>
      </w:r>
      <w:r w:rsidRPr="00314E34">
        <w:rPr>
          <w:sz w:val="18"/>
          <w:szCs w:val="18"/>
        </w:rPr>
        <w:t xml:space="preserve"> – Information association</w:t>
      </w:r>
    </w:p>
    <w:p w14:paraId="67F8A39B" w14:textId="77777777" w:rsidR="00060EF7" w:rsidRPr="00314E34" w:rsidRDefault="00060EF7" w:rsidP="00060EF7">
      <w:pPr>
        <w:pStyle w:val="Heading4"/>
        <w:rPr>
          <w:lang w:eastAsia="en-US"/>
        </w:rPr>
      </w:pPr>
      <w:r w:rsidRPr="00314E34">
        <w:rPr>
          <w:lang w:eastAsia="en-US"/>
        </w:rPr>
        <w:t>Spatial associations</w:t>
      </w:r>
    </w:p>
    <w:p w14:paraId="48A950D8" w14:textId="50C139D1" w:rsidR="00060EF7" w:rsidRPr="00314E34" w:rsidRDefault="00060EF7" w:rsidP="00830EAF">
      <w:pPr>
        <w:spacing w:after="120" w:line="240" w:lineRule="auto"/>
        <w:rPr>
          <w:lang w:eastAsia="en-US"/>
        </w:rPr>
      </w:pPr>
      <w:r w:rsidRPr="00314E34">
        <w:rPr>
          <w:lang w:eastAsia="en-US"/>
        </w:rPr>
        <w:t xml:space="preserve">The information association “Spatial association” provides the binding between spatial objects and spatial quality. It is noted here because the S-100 </w:t>
      </w:r>
      <w:r w:rsidR="007863F7" w:rsidRPr="00314E34">
        <w:rPr>
          <w:lang w:eastAsia="en-US"/>
        </w:rPr>
        <w:t>F</w:t>
      </w:r>
      <w:r w:rsidRPr="00314E34">
        <w:rPr>
          <w:lang w:eastAsia="en-US"/>
        </w:rPr>
        <w:t xml:space="preserve">eature </w:t>
      </w:r>
      <w:r w:rsidR="007863F7" w:rsidRPr="00314E34">
        <w:rPr>
          <w:lang w:eastAsia="en-US"/>
        </w:rPr>
        <w:t>C</w:t>
      </w:r>
      <w:r w:rsidRPr="00314E34">
        <w:rPr>
          <w:lang w:eastAsia="en-US"/>
        </w:rPr>
        <w:t>atalogue model is incapable of describing this relationship.</w:t>
      </w:r>
    </w:p>
    <w:p w14:paraId="228F38A6" w14:textId="77777777" w:rsidR="00060EF7" w:rsidRPr="00314E34" w:rsidRDefault="00060EF7" w:rsidP="000975C4">
      <w:pPr>
        <w:spacing w:after="120" w:line="240" w:lineRule="auto"/>
        <w:rPr>
          <w:lang w:eastAsia="en-US"/>
        </w:rPr>
      </w:pPr>
      <w:r w:rsidRPr="00314E34">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314E34"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09" w:name="_Toc175558588"/>
      <w:r w:rsidRPr="00314E34">
        <w:rPr>
          <w:lang w:eastAsia="en-US"/>
        </w:rPr>
        <w:t>Attributes</w:t>
      </w:r>
      <w:bookmarkEnd w:id="401"/>
      <w:bookmarkEnd w:id="402"/>
      <w:bookmarkEnd w:id="408"/>
      <w:bookmarkEnd w:id="409"/>
    </w:p>
    <w:p w14:paraId="5426C217" w14:textId="77777777" w:rsidR="00E73EDF" w:rsidRPr="00314E34" w:rsidRDefault="007653F1" w:rsidP="001E4125">
      <w:pPr>
        <w:spacing w:after="120" w:line="240" w:lineRule="auto"/>
        <w:rPr>
          <w:lang w:eastAsia="en-US"/>
        </w:rPr>
      </w:pPr>
      <w:r w:rsidRPr="00314E34">
        <w:rPr>
          <w:lang w:eastAsia="en-US"/>
        </w:rPr>
        <w:t>S-101 defines attributes as either simple or complex.</w:t>
      </w:r>
    </w:p>
    <w:p w14:paraId="6DF0C60B" w14:textId="2F759F34" w:rsidR="00E73EDF" w:rsidRPr="00314E34" w:rsidRDefault="007653F1" w:rsidP="001E4125">
      <w:pPr>
        <w:pStyle w:val="Heading4"/>
        <w:tabs>
          <w:tab w:val="clear" w:pos="940"/>
          <w:tab w:val="clear" w:pos="1140"/>
          <w:tab w:val="clear" w:pos="1360"/>
          <w:tab w:val="left" w:pos="993"/>
        </w:tabs>
        <w:spacing w:before="120" w:after="120" w:line="240" w:lineRule="auto"/>
        <w:ind w:left="993" w:hanging="993"/>
        <w:jc w:val="both"/>
      </w:pPr>
      <w:r w:rsidRPr="00314E34">
        <w:t xml:space="preserve">Simple </w:t>
      </w:r>
      <w:r w:rsidR="0037659B" w:rsidRPr="00314E34">
        <w:t>a</w:t>
      </w:r>
      <w:r w:rsidRPr="00314E34">
        <w:t>ttributes</w:t>
      </w:r>
    </w:p>
    <w:p w14:paraId="20255CAC" w14:textId="16AA2D4D" w:rsidR="001E4125" w:rsidRPr="00314E34" w:rsidRDefault="007653F1" w:rsidP="00671F73">
      <w:pPr>
        <w:pStyle w:val="BodyText"/>
        <w:spacing w:before="0" w:after="120" w:line="240" w:lineRule="auto"/>
        <w:rPr>
          <w:sz w:val="20"/>
        </w:rPr>
      </w:pPr>
      <w:r w:rsidRPr="00314E34">
        <w:rPr>
          <w:sz w:val="20"/>
        </w:rPr>
        <w:t xml:space="preserve">S-101 uses </w:t>
      </w:r>
      <w:r w:rsidR="007E74F8" w:rsidRPr="00314E34">
        <w:rPr>
          <w:sz w:val="20"/>
        </w:rPr>
        <w:t xml:space="preserve">nine </w:t>
      </w:r>
      <w:r w:rsidRPr="00314E34">
        <w:rPr>
          <w:sz w:val="20"/>
        </w:rPr>
        <w:t xml:space="preserve">types of simple attributes; </w:t>
      </w:r>
      <w:r w:rsidR="002F5E91" w:rsidRPr="00314E34">
        <w:rPr>
          <w:sz w:val="20"/>
        </w:rPr>
        <w:t xml:space="preserve">these </w:t>
      </w:r>
      <w:r w:rsidR="00671F73" w:rsidRPr="00314E34">
        <w:rPr>
          <w:sz w:val="20"/>
        </w:rPr>
        <w:t xml:space="preserve">types </w:t>
      </w:r>
      <w:r w:rsidRPr="00314E34">
        <w:rPr>
          <w:sz w:val="20"/>
        </w:rPr>
        <w:t>are listed</w:t>
      </w:r>
      <w:r w:rsidR="00671F73" w:rsidRPr="00314E34">
        <w:rPr>
          <w:sz w:val="20"/>
        </w:rPr>
        <w:t xml:space="preserve"> in</w:t>
      </w:r>
      <w:r w:rsidRPr="00314E34">
        <w:rPr>
          <w:sz w:val="20"/>
        </w:rPr>
        <w:t xml:space="preserve"> </w:t>
      </w:r>
      <w:r w:rsidR="002F5E91" w:rsidRPr="00314E34">
        <w:rPr>
          <w:rFonts w:eastAsia="Times New Roman" w:cs="Arial"/>
          <w:sz w:val="20"/>
          <w:lang w:eastAsia="en-US"/>
        </w:rPr>
        <w:t xml:space="preserve">Annex A – </w:t>
      </w:r>
      <w:r w:rsidR="002F5E91" w:rsidRPr="00314E34">
        <w:rPr>
          <w:rFonts w:eastAsia="Times New Roman" w:cs="Arial"/>
          <w:i/>
          <w:iCs/>
          <w:sz w:val="20"/>
          <w:lang w:eastAsia="en-US"/>
        </w:rPr>
        <w:t>Data Classification and Encoding Guide</w:t>
      </w:r>
      <w:r w:rsidR="002F5E91" w:rsidRPr="00314E34">
        <w:rPr>
          <w:rFonts w:eastAsia="Times New Roman" w:cs="Arial"/>
          <w:sz w:val="20"/>
          <w:lang w:eastAsia="en-US"/>
        </w:rPr>
        <w:t>, clause 2.4.2.</w:t>
      </w:r>
      <w:r w:rsidR="00671F73" w:rsidRPr="00314E34">
        <w:rPr>
          <w:rFonts w:eastAsia="Times New Roman" w:cs="Arial"/>
          <w:sz w:val="20"/>
          <w:lang w:eastAsia="en-US"/>
        </w:rPr>
        <w:t xml:space="preserve"> Descriptions of the simple attributes included in S-101 can be found in Annex A, Sections 27, 28 and 30.</w:t>
      </w:r>
    </w:p>
    <w:p w14:paraId="646A3B6A" w14:textId="50126A09" w:rsidR="00E73EDF" w:rsidRPr="00314E34"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410" w:name="_Toc225065152"/>
      <w:bookmarkStart w:id="411" w:name="_Toc225648295"/>
      <w:r w:rsidRPr="00314E34">
        <w:t xml:space="preserve">Complex </w:t>
      </w:r>
      <w:r w:rsidR="00C9557C" w:rsidRPr="00314E34">
        <w:t>a</w:t>
      </w:r>
      <w:r w:rsidRPr="00314E34">
        <w:t>ttributes</w:t>
      </w:r>
    </w:p>
    <w:p w14:paraId="5A763742" w14:textId="1FE04E3A" w:rsidR="00E73EDF" w:rsidRPr="00314E34" w:rsidRDefault="007653F1" w:rsidP="0037659B">
      <w:pPr>
        <w:spacing w:after="120" w:line="240" w:lineRule="auto"/>
        <w:rPr>
          <w:rFonts w:eastAsia="Times New Roman" w:cs="Arial"/>
          <w:lang w:eastAsia="en-US"/>
        </w:rPr>
      </w:pPr>
      <w:r w:rsidRPr="00314E34">
        <w:t>Complex attributes are aggregations of other attributes tha</w:t>
      </w:r>
      <w:r w:rsidR="001C7554" w:rsidRPr="00314E34">
        <w:t xml:space="preserve">t are either simple or complex. </w:t>
      </w:r>
      <w:r w:rsidRPr="00314E34">
        <w:t>The aggregation is defined by means of attribute bindings.</w:t>
      </w:r>
      <w:r w:rsidR="001C7554" w:rsidRPr="00314E34">
        <w:t xml:space="preserve"> </w:t>
      </w:r>
      <w:r w:rsidR="00671F73" w:rsidRPr="00314E34">
        <w:rPr>
          <w:rFonts w:cs="Arial"/>
          <w:lang w:eastAsia="en-GB"/>
        </w:rPr>
        <w:t>Examples of modelling complex attributes</w:t>
      </w:r>
      <w:r w:rsidR="00671F73" w:rsidRPr="00314E34">
        <w:rPr>
          <w:rFonts w:eastAsia="Times New Roman" w:cs="Arial"/>
          <w:lang w:eastAsia="en-US"/>
        </w:rPr>
        <w:t xml:space="preserve"> can be </w:t>
      </w:r>
      <w:r w:rsidR="00671F73" w:rsidRPr="00314E34">
        <w:rPr>
          <w:rFonts w:eastAsia="Times New Roman" w:cs="Arial"/>
          <w:lang w:eastAsia="en-US"/>
        </w:rPr>
        <w:lastRenderedPageBreak/>
        <w:t>found in S-100 Part 2a, Appendix 2a-A</w:t>
      </w:r>
      <w:r w:rsidR="00B16EE8" w:rsidRPr="00314E34">
        <w:rPr>
          <w:rFonts w:eastAsia="Times New Roman" w:cs="Arial"/>
          <w:lang w:eastAsia="en-US"/>
        </w:rPr>
        <w:t xml:space="preserve">. </w:t>
      </w:r>
      <w:r w:rsidR="00671F73" w:rsidRPr="00314E34">
        <w:rPr>
          <w:rFonts w:eastAsia="Times New Roman" w:cs="Arial"/>
          <w:lang w:eastAsia="en-US"/>
        </w:rPr>
        <w:t xml:space="preserve">Descriptions of the complex attributes included in S-101 can be found in Annex A – </w:t>
      </w:r>
      <w:r w:rsidR="00671F73" w:rsidRPr="00314E34">
        <w:rPr>
          <w:rFonts w:eastAsia="Times New Roman" w:cs="Arial"/>
          <w:i/>
          <w:iCs/>
          <w:lang w:eastAsia="en-US"/>
        </w:rPr>
        <w:t>Data Classification and Encoding Guide</w:t>
      </w:r>
      <w:r w:rsidR="00671F73" w:rsidRPr="00314E34">
        <w:rPr>
          <w:rFonts w:eastAsia="Times New Roman" w:cs="Arial"/>
          <w:lang w:eastAsia="en-US"/>
        </w:rPr>
        <w:t>, Section 29.</w:t>
      </w:r>
    </w:p>
    <w:p w14:paraId="5B4C4DE2" w14:textId="77777777" w:rsidR="0021519E" w:rsidRPr="00314E34" w:rsidRDefault="0021519E" w:rsidP="0021519E">
      <w:pPr>
        <w:pStyle w:val="Heading4"/>
        <w:tabs>
          <w:tab w:val="clear" w:pos="940"/>
          <w:tab w:val="left" w:pos="993"/>
        </w:tabs>
        <w:spacing w:before="120" w:after="120" w:line="240" w:lineRule="auto"/>
        <w:ind w:left="993" w:hanging="993"/>
        <w:rPr>
          <w:lang w:eastAsia="en-US"/>
        </w:rPr>
      </w:pPr>
      <w:r w:rsidRPr="00314E34">
        <w:rPr>
          <w:lang w:eastAsia="en-US"/>
        </w:rPr>
        <w:t xml:space="preserve">Attribute suppression </w:t>
      </w:r>
    </w:p>
    <w:p w14:paraId="1954CF84" w14:textId="77777777" w:rsidR="0021519E" w:rsidRPr="00314E34" w:rsidRDefault="0021519E" w:rsidP="0021519E">
      <w:pPr>
        <w:autoSpaceDE w:val="0"/>
        <w:autoSpaceDN w:val="0"/>
        <w:adjustRightInd w:val="0"/>
        <w:spacing w:after="120" w:line="240" w:lineRule="auto"/>
        <w:rPr>
          <w:rFonts w:eastAsia="Times New Roman" w:cs="Arial"/>
          <w:lang w:eastAsia="en-US"/>
        </w:rPr>
      </w:pPr>
      <w:r w:rsidRPr="00314E34">
        <w:rPr>
          <w:lang w:eastAsia="en-US"/>
        </w:rPr>
        <w:t xml:space="preserve">The S-100 XML Feature Catalogue Schema allows for attributes to be suppressed in the end-user system Pick Report using the attribute </w:t>
      </w:r>
      <w:proofErr w:type="spellStart"/>
      <w:r w:rsidRPr="00314E34">
        <w:rPr>
          <w:i/>
          <w:iCs/>
          <w:lang w:eastAsia="en-US"/>
        </w:rPr>
        <w:t>attributeVisibility</w:t>
      </w:r>
      <w:proofErr w:type="spellEnd"/>
      <w:r w:rsidRPr="00314E34">
        <w:rPr>
          <w:lang w:eastAsia="en-US"/>
        </w:rPr>
        <w:t xml:space="preserve"> for the class S100_FC_AttributeBinding (see S-100 Part 5, Appendix 5-A, Tables 5-A-16 and 5-A-21) </w:t>
      </w:r>
      <w:r w:rsidRPr="00314E34">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sidRPr="00314E34">
        <w:rPr>
          <w:rFonts w:eastAsia="Times New Roman" w:cs="Arial"/>
          <w:i/>
          <w:iCs/>
          <w:lang w:eastAsia="en-US"/>
        </w:rPr>
        <w:t>attributeVisibility</w:t>
      </w:r>
      <w:proofErr w:type="spellEnd"/>
      <w:r w:rsidRPr="00314E34">
        <w:rPr>
          <w:rFonts w:eastAsia="Times New Roman" w:cs="Arial"/>
          <w:lang w:eastAsia="en-US"/>
        </w:rPr>
        <w:t xml:space="preserve"> value “</w:t>
      </w:r>
      <w:proofErr w:type="spellStart"/>
      <w:r w:rsidRPr="00314E34">
        <w:rPr>
          <w:rFonts w:eastAsia="Times New Roman" w:cs="Arial"/>
          <w:lang w:eastAsia="en-US"/>
        </w:rPr>
        <w:t>privateVisibility</w:t>
      </w:r>
      <w:proofErr w:type="spellEnd"/>
      <w:r w:rsidRPr="00314E34">
        <w:rPr>
          <w:rFonts w:eastAsia="Times New Roman" w:cs="Arial"/>
          <w:lang w:eastAsia="en-US"/>
        </w:rPr>
        <w:t>”.</w:t>
      </w:r>
    </w:p>
    <w:p w14:paraId="65A9AA75" w14:textId="77777777" w:rsidR="0021519E" w:rsidRPr="00314E34" w:rsidRDefault="0021519E" w:rsidP="0021519E">
      <w:pPr>
        <w:autoSpaceDE w:val="0"/>
        <w:autoSpaceDN w:val="0"/>
        <w:adjustRightInd w:val="0"/>
        <w:spacing w:after="120" w:line="240" w:lineRule="auto"/>
        <w:rPr>
          <w:rFonts w:eastAsia="Times New Roman" w:cs="Arial"/>
          <w:lang w:eastAsia="en-US"/>
        </w:rPr>
      </w:pPr>
      <w:r w:rsidRPr="00314E34">
        <w:rPr>
          <w:rFonts w:eastAsia="Times New Roman" w:cs="Arial"/>
          <w:lang w:eastAsia="en-US"/>
        </w:rPr>
        <w:t>The following is the list of S-101 attributes that will be suppressed in the ECDIS Pick Report:</w:t>
      </w:r>
    </w:p>
    <w:p w14:paraId="38FD2A7D" w14:textId="409FC8A6" w:rsidR="0021519E" w:rsidRPr="00314E34" w:rsidRDefault="0021519E"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default clearance depth</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t>display priority</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00B71A4F" w:rsidRPr="00314E34">
        <w:rPr>
          <w:rFonts w:eastAsia="Times New Roman" w:cs="Arial"/>
          <w:b/>
          <w:bCs/>
          <w:lang w:eastAsia="en-US"/>
        </w:rPr>
        <w:t>drawing index</w:t>
      </w:r>
    </w:p>
    <w:p w14:paraId="0905F9D7" w14:textId="47226817" w:rsidR="00DC204B" w:rsidRPr="00314E34" w:rsidRDefault="00DC204B"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drawing instruction</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t>file locator</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t>flare bearing</w:t>
      </w:r>
    </w:p>
    <w:p w14:paraId="6353CB09" w14:textId="090D0B7D" w:rsidR="0021519E" w:rsidRPr="00314E34" w:rsidRDefault="00B71A4F"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in the water</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interoperability identifier</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major light</w:t>
      </w:r>
    </w:p>
    <w:p w14:paraId="20A0F901" w14:textId="1E8F685F" w:rsidR="0021519E" w:rsidRPr="00314E34" w:rsidRDefault="00B71A4F"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name usage</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sector arc extension</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sector line length</w:t>
      </w:r>
    </w:p>
    <w:p w14:paraId="5A7D61F2" w14:textId="790098B5" w:rsidR="0021519E" w:rsidRPr="00314E34" w:rsidRDefault="00B71A4F"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surrounding depth</w:t>
      </w:r>
    </w:p>
    <w:p w14:paraId="62A193DE" w14:textId="77777777" w:rsidR="0021519E" w:rsidRPr="00314E34" w:rsidRDefault="0021519E" w:rsidP="0037659B">
      <w:pPr>
        <w:spacing w:after="120" w:line="240" w:lineRule="auto"/>
      </w:pPr>
    </w:p>
    <w:p w14:paraId="6B990085" w14:textId="77777777" w:rsidR="00E73EDF" w:rsidRPr="00314E34" w:rsidRDefault="007653F1" w:rsidP="009D6DC7">
      <w:pPr>
        <w:pStyle w:val="Heading2"/>
        <w:tabs>
          <w:tab w:val="clear" w:pos="540"/>
        </w:tabs>
        <w:spacing w:before="120" w:after="200" w:line="240" w:lineRule="auto"/>
        <w:ind w:left="709" w:hanging="709"/>
        <w:rPr>
          <w:szCs w:val="22"/>
        </w:rPr>
      </w:pPr>
      <w:bookmarkStart w:id="412" w:name="_Toc439685265"/>
      <w:bookmarkStart w:id="413" w:name="_Toc175558589"/>
      <w:bookmarkEnd w:id="410"/>
      <w:bookmarkEnd w:id="411"/>
      <w:r w:rsidRPr="00314E34">
        <w:t>Feature Object Identifier</w:t>
      </w:r>
      <w:bookmarkEnd w:id="412"/>
      <w:bookmarkEnd w:id="413"/>
      <w:r w:rsidRPr="00314E34">
        <w:t xml:space="preserve"> </w:t>
      </w:r>
    </w:p>
    <w:p w14:paraId="67B5EC7E" w14:textId="0BA455F2" w:rsidR="00E73EDF" w:rsidRPr="00314E34" w:rsidRDefault="007653F1" w:rsidP="009D6DC7">
      <w:pPr>
        <w:spacing w:after="120" w:line="240" w:lineRule="auto"/>
      </w:pPr>
      <w:r w:rsidRPr="00314E34">
        <w:t>Each real world feature within an ENC must have a unique univer</w:t>
      </w:r>
      <w:r w:rsidR="009D6DC7" w:rsidRPr="00314E34">
        <w:t xml:space="preserve">sal Feature Object Identifier. </w:t>
      </w:r>
      <w:r w:rsidRPr="00314E34">
        <w:t>This identifier is formed by the binary concatenation of the contents of the subfields of the “Feature Ob</w:t>
      </w:r>
      <w:r w:rsidR="009D6DC7" w:rsidRPr="00314E34">
        <w:t xml:space="preserve">ject Identifier” [FOID] field. </w:t>
      </w:r>
      <w:r w:rsidRPr="00314E34">
        <w:t>Information types must not have a FOID.</w:t>
      </w:r>
    </w:p>
    <w:p w14:paraId="493E997B" w14:textId="7FFA846E" w:rsidR="00E73EDF" w:rsidRPr="00314E34" w:rsidRDefault="007653F1" w:rsidP="009D6DC7">
      <w:pPr>
        <w:spacing w:after="120" w:line="240" w:lineRule="auto"/>
        <w:rPr>
          <w:rFonts w:cs="Arial"/>
        </w:rPr>
      </w:pPr>
      <w:r w:rsidRPr="00314E34">
        <w:rPr>
          <w:rFonts w:cs="Arial"/>
        </w:rPr>
        <w:t xml:space="preserve">The FOID may be used to identify that the same feature has instances in separate datasets. For </w:t>
      </w:r>
      <w:r w:rsidR="00614FE6" w:rsidRPr="00314E34">
        <w:rPr>
          <w:rFonts w:cs="Arial"/>
        </w:rPr>
        <w:t>example,</w:t>
      </w:r>
      <w:r w:rsidRPr="00314E34">
        <w:rPr>
          <w:rFonts w:cs="Arial"/>
        </w:rPr>
        <w:t xml:space="preserve"> the same feature included in different </w:t>
      </w:r>
      <w:r w:rsidR="00F6661C" w:rsidRPr="00314E34">
        <w:rPr>
          <w:rFonts w:cs="Arial"/>
        </w:rPr>
        <w:t xml:space="preserve">optimum </w:t>
      </w:r>
      <w:r w:rsidRPr="00314E34">
        <w:rPr>
          <w:rFonts w:cs="Arial"/>
        </w:rPr>
        <w:t xml:space="preserve">display scale datasets or a feature being split by the ENC dataset limits within the same </w:t>
      </w:r>
      <w:r w:rsidR="00F6661C" w:rsidRPr="00314E34">
        <w:rPr>
          <w:rFonts w:cs="Arial"/>
        </w:rPr>
        <w:t xml:space="preserve">optimum </w:t>
      </w:r>
      <w:r w:rsidRPr="00314E34">
        <w:rPr>
          <w:rFonts w:cs="Arial"/>
        </w:rPr>
        <w:t>display scale.</w:t>
      </w:r>
    </w:p>
    <w:p w14:paraId="0192D941" w14:textId="213EBD16" w:rsidR="00E73EDF" w:rsidRPr="00314E34" w:rsidRDefault="007653F1" w:rsidP="009D6DC7">
      <w:pPr>
        <w:spacing w:after="120" w:line="240" w:lineRule="auto"/>
        <w:rPr>
          <w:lang w:eastAsia="en-GB"/>
        </w:rPr>
      </w:pPr>
      <w:r w:rsidRPr="00314E34">
        <w:rPr>
          <w:rFonts w:cs="Arial"/>
        </w:rPr>
        <w:t>FOIDs must not be repeat</w:t>
      </w:r>
      <w:r w:rsidR="009D6DC7" w:rsidRPr="00314E34">
        <w:rPr>
          <w:rFonts w:cs="Arial"/>
        </w:rPr>
        <w:t>ed in a dataset. </w:t>
      </w:r>
      <w:r w:rsidRPr="00314E34">
        <w:rPr>
          <w:rFonts w:cs="Arial"/>
        </w:rPr>
        <w:t>Where a real-world feature has multiple parts within a single ENC dataset due to ENC dataset limit truncations, the feature will reference each spatial part of t</w:t>
      </w:r>
      <w:r w:rsidR="009D6DC7" w:rsidRPr="00314E34">
        <w:rPr>
          <w:rFonts w:cs="Arial"/>
        </w:rPr>
        <w:t>he feature within the dataset. </w:t>
      </w:r>
      <w:r w:rsidRPr="00314E34">
        <w:rPr>
          <w:rFonts w:cs="Arial"/>
        </w:rPr>
        <w:t xml:space="preserve">This is accomplished in the </w:t>
      </w:r>
      <w:r w:rsidR="00361B8E" w:rsidRPr="00314E34">
        <w:rPr>
          <w:rFonts w:cs="Arial"/>
        </w:rPr>
        <w:t xml:space="preserve">ISO/IEC </w:t>
      </w:r>
      <w:r w:rsidRPr="00314E34">
        <w:rPr>
          <w:rFonts w:cs="Arial"/>
        </w:rPr>
        <w:t>8211 encoding by including a Spatial Association for each d</w:t>
      </w:r>
      <w:r w:rsidR="009D6DC7" w:rsidRPr="00314E34">
        <w:rPr>
          <w:rFonts w:cs="Arial"/>
        </w:rPr>
        <w:t>isjoint component. </w:t>
      </w:r>
      <w:r w:rsidRPr="00314E34">
        <w:rPr>
          <w:rFonts w:cs="Arial"/>
        </w:rPr>
        <w:t xml:space="preserve">When a feature’s geometry is split each component must be represented by a separate spatial feature that the feature refers to. </w:t>
      </w:r>
    </w:p>
    <w:p w14:paraId="79A556B8" w14:textId="48B777E1" w:rsidR="00E73EDF" w:rsidRPr="00314E34" w:rsidRDefault="007653F1" w:rsidP="009D6DC7">
      <w:pPr>
        <w:pStyle w:val="NormalWeb"/>
        <w:spacing w:before="0" w:beforeAutospacing="0" w:after="120" w:afterAutospacing="0"/>
        <w:jc w:val="both"/>
        <w:rPr>
          <w:rFonts w:ascii="Arial" w:hAnsi="Arial" w:cs="Arial"/>
          <w:sz w:val="20"/>
          <w:szCs w:val="20"/>
        </w:rPr>
      </w:pPr>
      <w:r w:rsidRPr="00314E34">
        <w:rPr>
          <w:rFonts w:ascii="Arial" w:hAnsi="Arial" w:cs="Arial"/>
          <w:sz w:val="20"/>
          <w:szCs w:val="20"/>
        </w:rPr>
        <w:t xml:space="preserve">Where a real-world feature is repeated in </w:t>
      </w:r>
      <w:r w:rsidR="00AC526B" w:rsidRPr="00314E34">
        <w:rPr>
          <w:rFonts w:ascii="Arial" w:hAnsi="Arial" w:cs="Arial"/>
          <w:sz w:val="20"/>
          <w:szCs w:val="20"/>
        </w:rPr>
        <w:t xml:space="preserve">multiple </w:t>
      </w:r>
      <w:r w:rsidRPr="00314E34">
        <w:rPr>
          <w:rFonts w:ascii="Arial" w:hAnsi="Arial" w:cs="Arial"/>
          <w:sz w:val="20"/>
          <w:szCs w:val="20"/>
        </w:rPr>
        <w:t xml:space="preserve">datasets of different </w:t>
      </w:r>
      <w:r w:rsidR="00F6661C" w:rsidRPr="00314E34">
        <w:rPr>
          <w:rFonts w:ascii="Arial" w:hAnsi="Arial" w:cs="Arial"/>
          <w:sz w:val="20"/>
          <w:szCs w:val="20"/>
        </w:rPr>
        <w:t xml:space="preserve">optimum </w:t>
      </w:r>
      <w:r w:rsidRPr="00314E34">
        <w:rPr>
          <w:rFonts w:ascii="Arial" w:hAnsi="Arial" w:cs="Arial"/>
          <w:sz w:val="20"/>
          <w:szCs w:val="20"/>
        </w:rPr>
        <w:t xml:space="preserve">display scale, the FOID should be repeated for each instance of the feature. Where this occurs, all instances of the geo feature must be identical, </w:t>
      </w:r>
      <w:r w:rsidRPr="00314E34">
        <w:rPr>
          <w:rFonts w:ascii="Arial" w:eastAsiaTheme="minorEastAsia" w:hAnsi="Arial" w:cs="Arial"/>
          <w:sz w:val="20"/>
          <w:szCs w:val="20"/>
          <w:lang w:eastAsia="ja-JP"/>
        </w:rPr>
        <w:t>that is</w:t>
      </w:r>
      <w:r w:rsidRPr="00314E34">
        <w:rPr>
          <w:rFonts w:ascii="Arial" w:hAnsi="Arial" w:cs="Arial"/>
          <w:sz w:val="20"/>
          <w:szCs w:val="20"/>
        </w:rPr>
        <w:t xml:space="preserve"> same feature class and attribute values.</w:t>
      </w:r>
    </w:p>
    <w:p w14:paraId="41F50E57" w14:textId="77777777" w:rsidR="009D6DC7" w:rsidRPr="00314E34"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314E34" w:rsidRDefault="007653F1" w:rsidP="00771C1B">
      <w:pPr>
        <w:pStyle w:val="Heading2"/>
        <w:keepLines/>
        <w:tabs>
          <w:tab w:val="clear" w:pos="540"/>
        </w:tabs>
        <w:spacing w:before="120" w:after="200" w:line="240" w:lineRule="auto"/>
        <w:ind w:left="709" w:hanging="709"/>
      </w:pPr>
      <w:bookmarkStart w:id="414" w:name="_Toc517858842"/>
      <w:bookmarkStart w:id="415" w:name="_Toc519859082"/>
      <w:bookmarkStart w:id="416" w:name="_Toc521495126"/>
      <w:bookmarkStart w:id="417" w:name="_Toc527117739"/>
      <w:bookmarkStart w:id="418" w:name="_Toc527620266"/>
      <w:bookmarkStart w:id="419" w:name="_Toc529974508"/>
      <w:bookmarkStart w:id="420" w:name="_Toc510785427"/>
      <w:bookmarkStart w:id="421" w:name="_Toc510784278"/>
      <w:bookmarkStart w:id="422" w:name="_Toc439685266"/>
      <w:bookmarkStart w:id="423" w:name="_Toc175558590"/>
      <w:bookmarkStart w:id="424" w:name="_Toc225648315"/>
      <w:bookmarkStart w:id="425" w:name="_Toc225065172"/>
      <w:bookmarkEnd w:id="414"/>
      <w:bookmarkEnd w:id="415"/>
      <w:bookmarkEnd w:id="416"/>
      <w:bookmarkEnd w:id="417"/>
      <w:bookmarkEnd w:id="418"/>
      <w:bookmarkEnd w:id="419"/>
      <w:bookmarkEnd w:id="420"/>
      <w:bookmarkEnd w:id="421"/>
      <w:r w:rsidRPr="00314E34">
        <w:t>Dataset</w:t>
      </w:r>
      <w:bookmarkEnd w:id="422"/>
      <w:bookmarkEnd w:id="423"/>
      <w:r w:rsidRPr="00314E34">
        <w:t xml:space="preserve"> </w:t>
      </w:r>
    </w:p>
    <w:p w14:paraId="7BAC3F8D" w14:textId="77777777" w:rsidR="00E73EDF" w:rsidRPr="00314E34" w:rsidRDefault="007653F1" w:rsidP="00771C1B">
      <w:pPr>
        <w:pStyle w:val="Heading3"/>
        <w:keepLines/>
        <w:tabs>
          <w:tab w:val="clear" w:pos="660"/>
          <w:tab w:val="clear" w:pos="880"/>
          <w:tab w:val="left" w:pos="851"/>
        </w:tabs>
        <w:spacing w:before="120" w:after="120" w:line="240" w:lineRule="auto"/>
        <w:ind w:left="851" w:hanging="851"/>
        <w:jc w:val="both"/>
      </w:pPr>
      <w:bookmarkStart w:id="426" w:name="_Toc439685267"/>
      <w:bookmarkStart w:id="427" w:name="_Toc175558591"/>
      <w:r w:rsidRPr="00314E34">
        <w:t>Introduction</w:t>
      </w:r>
      <w:bookmarkEnd w:id="426"/>
      <w:bookmarkEnd w:id="427"/>
    </w:p>
    <w:p w14:paraId="1A0F00C2" w14:textId="77777777" w:rsidR="00E73EDF" w:rsidRPr="00314E34" w:rsidRDefault="007653F1" w:rsidP="00ED610B">
      <w:pPr>
        <w:spacing w:after="120" w:line="240" w:lineRule="auto"/>
      </w:pPr>
      <w:r w:rsidRPr="00314E34">
        <w:t xml:space="preserve">A dataset is a grouping of features, attributes, geometry and metadata which comprises a specific coverage. </w:t>
      </w:r>
    </w:p>
    <w:p w14:paraId="4C9CC1C2" w14:textId="77777777" w:rsidR="00E73EDF" w:rsidRPr="00314E34" w:rsidRDefault="007653F1" w:rsidP="00ED610B">
      <w:pPr>
        <w:pStyle w:val="Heading3"/>
        <w:keepNext w:val="0"/>
        <w:tabs>
          <w:tab w:val="clear" w:pos="660"/>
          <w:tab w:val="clear" w:pos="880"/>
          <w:tab w:val="left" w:pos="851"/>
        </w:tabs>
        <w:spacing w:before="120" w:after="120" w:line="240" w:lineRule="auto"/>
        <w:ind w:left="851" w:hanging="851"/>
      </w:pPr>
      <w:bookmarkStart w:id="428" w:name="_Toc439685268"/>
      <w:bookmarkStart w:id="429" w:name="_Toc175558592"/>
      <w:r w:rsidRPr="00314E34">
        <w:t>Dataset rules</w:t>
      </w:r>
      <w:bookmarkEnd w:id="428"/>
      <w:bookmarkEnd w:id="429"/>
    </w:p>
    <w:p w14:paraId="34C1FA8E" w14:textId="417EDFC2" w:rsidR="00E73EDF" w:rsidRPr="00314E34"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 xml:space="preserve">In order to facilitate the efficient processing of ENC data the geographic coverage of a given </w:t>
      </w:r>
      <w:r w:rsidR="00F6661C" w:rsidRPr="00314E34">
        <w:rPr>
          <w:b/>
        </w:rPr>
        <w:t xml:space="preserve">optimum </w:t>
      </w:r>
      <w:r w:rsidRPr="00314E34">
        <w:rPr>
          <w:b/>
        </w:rPr>
        <w:t>display scale</w:t>
      </w:r>
      <w:r w:rsidRPr="00314E34">
        <w:t xml:space="preserve"> may be split into multiple datasets</w:t>
      </w:r>
      <w:r w:rsidR="00376255" w:rsidRPr="00314E34">
        <w:t xml:space="preserve"> (see clause 4.5.4)</w:t>
      </w:r>
      <w:r w:rsidRPr="00314E34">
        <w:t xml:space="preserve">. </w:t>
      </w:r>
    </w:p>
    <w:p w14:paraId="10B5F394" w14:textId="77777777" w:rsidR="00E73EDF" w:rsidRPr="00314E34"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 xml:space="preserve">The discovery metadata of a dataset must list all the </w:t>
      </w:r>
      <w:r w:rsidRPr="00314E34">
        <w:rPr>
          <w:b/>
        </w:rPr>
        <w:t>Data Coverage</w:t>
      </w:r>
      <w:r w:rsidRPr="00314E34">
        <w:t xml:space="preserve"> features contained within that dataset and their assigned scale attributions.</w:t>
      </w:r>
    </w:p>
    <w:p w14:paraId="2F4E2E03" w14:textId="3B41FBEA" w:rsidR="00E73EDF" w:rsidRPr="00314E34" w:rsidRDefault="007653F1" w:rsidP="009D6DC7">
      <w:pPr>
        <w:pStyle w:val="BodyText"/>
        <w:spacing w:before="0" w:after="120" w:line="240" w:lineRule="auto"/>
        <w:rPr>
          <w:rFonts w:cs="Arial"/>
          <w:sz w:val="20"/>
        </w:rPr>
      </w:pPr>
      <w:r w:rsidRPr="00314E34">
        <w:rPr>
          <w:rFonts w:cs="Arial"/>
          <w:bCs/>
          <w:sz w:val="20"/>
        </w:rPr>
        <w:t xml:space="preserve">An ENC update dataset must not change the limit of a </w:t>
      </w:r>
      <w:r w:rsidRPr="00314E34">
        <w:rPr>
          <w:rFonts w:cs="Arial"/>
          <w:b/>
          <w:bCs/>
          <w:sz w:val="20"/>
        </w:rPr>
        <w:t>Data Coverage</w:t>
      </w:r>
      <w:r w:rsidRPr="00314E34">
        <w:rPr>
          <w:rFonts w:cs="Arial"/>
          <w:bCs/>
          <w:sz w:val="20"/>
        </w:rPr>
        <w:t xml:space="preserve"> feature for the base ENC dataset. Where the limit of a</w:t>
      </w:r>
      <w:r w:rsidRPr="00314E34">
        <w:rPr>
          <w:rFonts w:cs="Arial"/>
          <w:b/>
          <w:bCs/>
          <w:sz w:val="20"/>
        </w:rPr>
        <w:t xml:space="preserve"> Data Coverage</w:t>
      </w:r>
      <w:r w:rsidRPr="00314E34">
        <w:rPr>
          <w:rFonts w:cs="Arial"/>
          <w:bCs/>
          <w:sz w:val="20"/>
        </w:rPr>
        <w:t xml:space="preserve"> feature for a base ENC dataset is to be changed, this must be done by issuing a </w:t>
      </w:r>
      <w:r w:rsidR="009D6DC7" w:rsidRPr="00314E34">
        <w:rPr>
          <w:rFonts w:cs="Arial"/>
          <w:bCs/>
          <w:sz w:val="20"/>
        </w:rPr>
        <w:t>N</w:t>
      </w:r>
      <w:r w:rsidRPr="00314E34">
        <w:rPr>
          <w:rFonts w:cs="Arial"/>
          <w:bCs/>
          <w:sz w:val="20"/>
        </w:rPr>
        <w:t xml:space="preserve">ew </w:t>
      </w:r>
      <w:r w:rsidR="009D6DC7" w:rsidRPr="00314E34">
        <w:rPr>
          <w:rFonts w:cs="Arial"/>
          <w:bCs/>
          <w:sz w:val="20"/>
        </w:rPr>
        <w:t>E</w:t>
      </w:r>
      <w:r w:rsidRPr="00314E34">
        <w:rPr>
          <w:rFonts w:cs="Arial"/>
          <w:bCs/>
          <w:sz w:val="20"/>
        </w:rPr>
        <w:t>dition of the dataset.</w:t>
      </w:r>
      <w:r w:rsidRPr="00314E34">
        <w:rPr>
          <w:rFonts w:cs="Arial"/>
          <w:sz w:val="20"/>
        </w:rPr>
        <w:t xml:space="preserve"> </w:t>
      </w:r>
    </w:p>
    <w:p w14:paraId="6547FA3C" w14:textId="6796111E" w:rsidR="00E73EDF" w:rsidRPr="00314E34" w:rsidRDefault="00376255" w:rsidP="009D6DC7">
      <w:pPr>
        <w:pStyle w:val="BodyText"/>
        <w:spacing w:before="0" w:after="120" w:line="240" w:lineRule="auto"/>
        <w:rPr>
          <w:rFonts w:cs="Arial"/>
          <w:sz w:val="20"/>
        </w:rPr>
      </w:pPr>
      <w:r w:rsidRPr="00314E34">
        <w:rPr>
          <w:rFonts w:cs="Arial"/>
          <w:sz w:val="20"/>
        </w:rPr>
        <w:t xml:space="preserve">A dataset </w:t>
      </w:r>
      <w:r w:rsidR="007653F1" w:rsidRPr="00314E34">
        <w:rPr>
          <w:rFonts w:cs="Arial"/>
          <w:sz w:val="20"/>
        </w:rPr>
        <w:t>must not cross the 180° meridian.</w:t>
      </w:r>
    </w:p>
    <w:p w14:paraId="1557C523" w14:textId="77777777" w:rsidR="00E73EDF" w:rsidRPr="00314E34" w:rsidRDefault="007653F1" w:rsidP="00C9557C">
      <w:pPr>
        <w:pStyle w:val="Heading3"/>
        <w:tabs>
          <w:tab w:val="clear" w:pos="660"/>
          <w:tab w:val="clear" w:pos="880"/>
          <w:tab w:val="left" w:pos="851"/>
        </w:tabs>
        <w:spacing w:before="120" w:after="120" w:line="240" w:lineRule="auto"/>
        <w:ind w:left="851" w:hanging="851"/>
      </w:pPr>
      <w:bookmarkStart w:id="430" w:name="_Toc439685269"/>
      <w:bookmarkStart w:id="431" w:name="_Toc175558593"/>
      <w:r w:rsidRPr="00314E34">
        <w:lastRenderedPageBreak/>
        <w:t>Data Coverage rules</w:t>
      </w:r>
      <w:bookmarkEnd w:id="430"/>
      <w:bookmarkEnd w:id="431"/>
    </w:p>
    <w:p w14:paraId="6332946C" w14:textId="6A0BC2A4" w:rsidR="00E73EDF" w:rsidRPr="00314E34" w:rsidRDefault="007653F1" w:rsidP="00C9557C">
      <w:pPr>
        <w:numPr>
          <w:ilvl w:val="0"/>
          <w:numId w:val="11"/>
        </w:numPr>
        <w:spacing w:after="120" w:line="240" w:lineRule="auto"/>
        <w:ind w:left="284" w:hanging="284"/>
      </w:pPr>
      <w:r w:rsidRPr="00314E34">
        <w:t>A</w:t>
      </w:r>
      <w:r w:rsidR="00E76725" w:rsidRPr="00314E34">
        <w:t>ll</w:t>
      </w:r>
      <w:r w:rsidRPr="00314E34">
        <w:t xml:space="preserve"> </w:t>
      </w:r>
      <w:r w:rsidR="00E76725" w:rsidRPr="00314E34">
        <w:t xml:space="preserve">base </w:t>
      </w:r>
      <w:r w:rsidRPr="00314E34">
        <w:t>dataset</w:t>
      </w:r>
      <w:r w:rsidR="00E76725" w:rsidRPr="00314E34">
        <w:t>s</w:t>
      </w:r>
      <w:r w:rsidRPr="00314E34">
        <w:t xml:space="preserve"> </w:t>
      </w:r>
      <w:r w:rsidR="00E76725" w:rsidRPr="00314E34">
        <w:t xml:space="preserve">(new dataset, new edition and re-issue) </w:t>
      </w:r>
      <w:r w:rsidRPr="00314E34">
        <w:t xml:space="preserve">must contain at least one </w:t>
      </w:r>
      <w:r w:rsidRPr="00314E34">
        <w:rPr>
          <w:b/>
        </w:rPr>
        <w:t xml:space="preserve">Data Coverage </w:t>
      </w:r>
      <w:r w:rsidRPr="00314E34">
        <w:t>feature.</w:t>
      </w:r>
    </w:p>
    <w:p w14:paraId="1E89323F" w14:textId="3A9C39B8" w:rsidR="00ED610B" w:rsidRPr="00314E34" w:rsidRDefault="007653F1" w:rsidP="00C20D76">
      <w:pPr>
        <w:numPr>
          <w:ilvl w:val="0"/>
          <w:numId w:val="11"/>
        </w:numPr>
        <w:spacing w:after="120" w:line="240" w:lineRule="auto"/>
        <w:ind w:left="284" w:hanging="284"/>
      </w:pPr>
      <w:r w:rsidRPr="00314E34">
        <w:t xml:space="preserve">The data boundary of the </w:t>
      </w:r>
      <w:r w:rsidR="00E76725" w:rsidRPr="00314E34">
        <w:t xml:space="preserve">base </w:t>
      </w:r>
      <w:r w:rsidRPr="00314E34">
        <w:t xml:space="preserve">dataset is defined by the extent of the </w:t>
      </w:r>
      <w:r w:rsidRPr="00314E34">
        <w:rPr>
          <w:b/>
        </w:rPr>
        <w:t>Data Coverage</w:t>
      </w:r>
      <w:r w:rsidRPr="00314E34">
        <w:t xml:space="preserve"> features and must be contained within the bounding box.</w:t>
      </w:r>
    </w:p>
    <w:p w14:paraId="17B9EA08" w14:textId="39143DFA" w:rsidR="009E6510" w:rsidRPr="00314E34" w:rsidRDefault="007653F1" w:rsidP="00C9557C">
      <w:pPr>
        <w:numPr>
          <w:ilvl w:val="0"/>
          <w:numId w:val="11"/>
        </w:numPr>
        <w:spacing w:after="120" w:line="240" w:lineRule="auto"/>
        <w:ind w:left="284" w:hanging="284"/>
      </w:pPr>
      <w:r w:rsidRPr="00314E34">
        <w:rPr>
          <w:rFonts w:cs="Arial"/>
          <w:b/>
          <w:bCs/>
          <w:szCs w:val="18"/>
        </w:rPr>
        <w:t>Data Coverage</w:t>
      </w:r>
      <w:r w:rsidRPr="00314E34">
        <w:rPr>
          <w:rFonts w:cs="Arial"/>
          <w:bCs/>
          <w:szCs w:val="18"/>
        </w:rPr>
        <w:t xml:space="preserve"> features </w:t>
      </w:r>
      <w:r w:rsidR="009E6510" w:rsidRPr="00314E34">
        <w:rPr>
          <w:rFonts w:cs="Arial"/>
          <w:szCs w:val="18"/>
        </w:rPr>
        <w:t>from different</w:t>
      </w:r>
      <w:r w:rsidRPr="00314E34">
        <w:rPr>
          <w:rFonts w:cs="Arial"/>
          <w:bCs/>
          <w:szCs w:val="18"/>
        </w:rPr>
        <w:t xml:space="preserve"> dataset</w:t>
      </w:r>
      <w:r w:rsidR="009E6510" w:rsidRPr="00314E34">
        <w:rPr>
          <w:rFonts w:cs="Arial"/>
          <w:bCs/>
          <w:szCs w:val="18"/>
        </w:rPr>
        <w:t>s</w:t>
      </w:r>
      <w:r w:rsidRPr="00314E34">
        <w:rPr>
          <w:rFonts w:cs="Arial"/>
          <w:bCs/>
          <w:szCs w:val="18"/>
        </w:rPr>
        <w:t xml:space="preserve"> </w:t>
      </w:r>
      <w:r w:rsidR="009E6510" w:rsidRPr="00314E34">
        <w:rPr>
          <w:rFonts w:cs="Arial"/>
          <w:szCs w:val="18"/>
        </w:rPr>
        <w:t>covering the same geographical area</w:t>
      </w:r>
      <w:r w:rsidR="009E6510" w:rsidRPr="00314E34">
        <w:rPr>
          <w:rFonts w:cs="Arial"/>
          <w:bCs/>
          <w:szCs w:val="18"/>
        </w:rPr>
        <w:t xml:space="preserve"> </w:t>
      </w:r>
      <w:r w:rsidRPr="00314E34">
        <w:rPr>
          <w:rFonts w:cs="Arial"/>
          <w:bCs/>
          <w:szCs w:val="18"/>
        </w:rPr>
        <w:t xml:space="preserve">must </w:t>
      </w:r>
      <w:r w:rsidR="009E6510" w:rsidRPr="00314E34">
        <w:rPr>
          <w:rFonts w:cs="Arial"/>
          <w:bCs/>
          <w:szCs w:val="18"/>
        </w:rPr>
        <w:t>have non-</w:t>
      </w:r>
      <w:r w:rsidRPr="00314E34">
        <w:rPr>
          <w:rFonts w:cs="Arial"/>
          <w:bCs/>
          <w:szCs w:val="18"/>
        </w:rPr>
        <w:t>overlap</w:t>
      </w:r>
      <w:r w:rsidR="009E6510" w:rsidRPr="00314E34">
        <w:rPr>
          <w:rFonts w:cs="Arial"/>
          <w:bCs/>
          <w:szCs w:val="18"/>
        </w:rPr>
        <w:t>ping</w:t>
      </w:r>
      <w:r w:rsidRPr="00314E34">
        <w:rPr>
          <w:rFonts w:cs="Arial"/>
          <w:bCs/>
          <w:szCs w:val="18"/>
        </w:rPr>
        <w:t xml:space="preserve"> display </w:t>
      </w:r>
      <w:r w:rsidR="009E6510" w:rsidRPr="00314E34">
        <w:rPr>
          <w:rFonts w:cs="Arial"/>
          <w:bCs/>
          <w:szCs w:val="18"/>
        </w:rPr>
        <w:t>scale ranges</w:t>
      </w:r>
      <w:r w:rsidR="00C20D76" w:rsidRPr="00314E34">
        <w:rPr>
          <w:rFonts w:cs="Arial"/>
          <w:bCs/>
          <w:szCs w:val="18"/>
        </w:rPr>
        <w:t xml:space="preserve"> (see clause 4.6)</w:t>
      </w:r>
      <w:r w:rsidRPr="00314E34">
        <w:rPr>
          <w:rFonts w:cs="Arial"/>
          <w:bCs/>
          <w:szCs w:val="18"/>
        </w:rPr>
        <w:t>.</w:t>
      </w:r>
      <w:r w:rsidR="00376255" w:rsidRPr="00314E34">
        <w:rPr>
          <w:rFonts w:cs="Arial"/>
          <w:bCs/>
          <w:szCs w:val="18"/>
        </w:rPr>
        <w:t xml:space="preserve"> </w:t>
      </w:r>
      <w:r w:rsidR="00C240A3" w:rsidRPr="00314E34">
        <w:rPr>
          <w:rFonts w:cs="Arial"/>
          <w:bCs/>
          <w:szCs w:val="18"/>
        </w:rPr>
        <w:t>The scale ranges should, as much as possible, be continuous.</w:t>
      </w:r>
    </w:p>
    <w:p w14:paraId="250F5B11" w14:textId="4EA4E5D3" w:rsidR="009E6510" w:rsidRPr="00314E34" w:rsidRDefault="009E6510" w:rsidP="009E6510">
      <w:pPr>
        <w:spacing w:after="120" w:line="240" w:lineRule="auto"/>
        <w:ind w:left="284"/>
        <w:rPr>
          <w:rFonts w:cs="Arial"/>
          <w:bCs/>
          <w:szCs w:val="18"/>
        </w:rPr>
      </w:pPr>
      <w:r w:rsidRPr="00314E34">
        <w:rPr>
          <w:rFonts w:cs="Arial"/>
          <w:bCs/>
          <w:szCs w:val="18"/>
        </w:rPr>
        <w:t>[Exception: At areas of agreed national data limits, where, if it is difficult to achieve a perfect join, an overlapping buffer zone of up to 5 metres may be used. For this situation, there must be no gaps in data between the adjoining datasets.]</w:t>
      </w:r>
    </w:p>
    <w:p w14:paraId="6D2ADE32" w14:textId="32E1E3C1" w:rsidR="00E73EDF" w:rsidRPr="00314E34" w:rsidRDefault="00376255" w:rsidP="00771C1B">
      <w:pPr>
        <w:spacing w:after="120" w:line="240" w:lineRule="auto"/>
        <w:ind w:left="284"/>
      </w:pPr>
      <w:r w:rsidRPr="00314E34">
        <w:rPr>
          <w:rFonts w:cs="Arial"/>
          <w:bCs/>
          <w:szCs w:val="18"/>
        </w:rPr>
        <w:t xml:space="preserve">Data </w:t>
      </w:r>
      <w:r w:rsidR="006D1545" w:rsidRPr="00314E34">
        <w:rPr>
          <w:rFonts w:cs="Arial"/>
          <w:bCs/>
          <w:szCs w:val="18"/>
        </w:rPr>
        <w:t>P</w:t>
      </w:r>
      <w:r w:rsidRPr="00314E34">
        <w:rPr>
          <w:rFonts w:cs="Arial"/>
          <w:bCs/>
          <w:szCs w:val="18"/>
        </w:rPr>
        <w:t xml:space="preserve">roducers should </w:t>
      </w:r>
      <w:r w:rsidR="006D1545" w:rsidRPr="00314E34">
        <w:rPr>
          <w:rFonts w:cs="Arial"/>
          <w:bCs/>
          <w:szCs w:val="18"/>
        </w:rPr>
        <w:t>develop</w:t>
      </w:r>
      <w:r w:rsidRPr="00314E34">
        <w:rPr>
          <w:rFonts w:cs="Arial"/>
          <w:bCs/>
          <w:szCs w:val="18"/>
        </w:rPr>
        <w:t xml:space="preserve"> consistent S-101 ENC schemes carefully and try to avoid complex situations</w:t>
      </w:r>
      <w:r w:rsidR="006D1545" w:rsidRPr="00314E34">
        <w:rPr>
          <w:rFonts w:cs="Arial"/>
          <w:bCs/>
          <w:szCs w:val="18"/>
        </w:rPr>
        <w:t>, using a regional approach where possible</w:t>
      </w:r>
      <w:r w:rsidRPr="00314E34">
        <w:rPr>
          <w:rFonts w:cs="Arial"/>
          <w:bCs/>
          <w:szCs w:val="18"/>
        </w:rPr>
        <w:t>.</w:t>
      </w:r>
    </w:p>
    <w:p w14:paraId="2FEC0C34" w14:textId="3B5AFA55" w:rsidR="00376255" w:rsidRPr="00314E34" w:rsidRDefault="00AA43A9" w:rsidP="008E441A">
      <w:pPr>
        <w:spacing w:after="0" w:line="240" w:lineRule="auto"/>
        <w:jc w:val="center"/>
      </w:pPr>
      <w:r w:rsidRPr="00314E34">
        <w:rPr>
          <w:noProof/>
          <w:lang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314E34" w:rsidRDefault="00376255" w:rsidP="008E441A">
      <w:pPr>
        <w:pStyle w:val="Caption"/>
        <w:spacing w:line="240" w:lineRule="auto"/>
        <w:jc w:val="center"/>
        <w:rPr>
          <w:sz w:val="18"/>
          <w:szCs w:val="18"/>
        </w:rPr>
      </w:pPr>
      <w:r w:rsidRPr="00314E34">
        <w:rPr>
          <w:sz w:val="18"/>
          <w:szCs w:val="18"/>
        </w:rPr>
        <w:t>Figure 4-</w:t>
      </w:r>
      <w:r w:rsidR="006D6E37" w:rsidRPr="00314E34">
        <w:rPr>
          <w:sz w:val="18"/>
          <w:szCs w:val="18"/>
        </w:rPr>
        <w:t>5</w:t>
      </w:r>
      <w:r w:rsidRPr="00314E34">
        <w:rPr>
          <w:sz w:val="18"/>
          <w:szCs w:val="18"/>
        </w:rPr>
        <w:t xml:space="preserve"> – Example of Datasets with single Data Coverage feature</w:t>
      </w:r>
    </w:p>
    <w:p w14:paraId="338D61D0" w14:textId="50C1C464" w:rsidR="00A51E5D" w:rsidRPr="00314E34" w:rsidRDefault="007653F1" w:rsidP="007346FF">
      <w:pPr>
        <w:numPr>
          <w:ilvl w:val="0"/>
          <w:numId w:val="11"/>
        </w:numPr>
        <w:spacing w:after="60" w:line="240" w:lineRule="auto"/>
        <w:ind w:left="284" w:hanging="284"/>
      </w:pPr>
      <w:r w:rsidRPr="00314E34">
        <w:rPr>
          <w:rFonts w:cs="Arial"/>
        </w:rPr>
        <w:t xml:space="preserve">When a dataset has multiple </w:t>
      </w:r>
      <w:r w:rsidRPr="00314E34">
        <w:rPr>
          <w:rFonts w:cs="Arial"/>
          <w:b/>
        </w:rPr>
        <w:t>Data Coverage</w:t>
      </w:r>
      <w:r w:rsidRPr="00314E34">
        <w:rPr>
          <w:rFonts w:cs="Arial"/>
        </w:rPr>
        <w:t xml:space="preserve"> features</w:t>
      </w:r>
      <w:r w:rsidR="00A51E5D" w:rsidRPr="00314E34">
        <w:rPr>
          <w:rFonts w:cs="Arial"/>
        </w:rPr>
        <w:t>:</w:t>
      </w:r>
    </w:p>
    <w:p w14:paraId="711F3E21" w14:textId="77777777" w:rsidR="00F6661C" w:rsidRPr="00314E34" w:rsidRDefault="00A51E5D" w:rsidP="007346FF">
      <w:pPr>
        <w:numPr>
          <w:ilvl w:val="1"/>
          <w:numId w:val="11"/>
        </w:numPr>
        <w:spacing w:after="60" w:line="240" w:lineRule="auto"/>
        <w:ind w:left="1134" w:hanging="283"/>
      </w:pPr>
      <w:r w:rsidRPr="00314E34">
        <w:rPr>
          <w:rFonts w:cs="Arial"/>
        </w:rPr>
        <w:t>T</w:t>
      </w:r>
      <w:r w:rsidR="007653F1" w:rsidRPr="00314E34">
        <w:rPr>
          <w:rFonts w:cs="Arial"/>
        </w:rPr>
        <w:t xml:space="preserve">he </w:t>
      </w:r>
      <w:r w:rsidR="007653F1" w:rsidRPr="00314E34">
        <w:rPr>
          <w:rFonts w:cs="Arial"/>
          <w:b/>
        </w:rPr>
        <w:t>minimum display scale</w:t>
      </w:r>
      <w:r w:rsidRPr="00314E34">
        <w:rPr>
          <w:rFonts w:cs="Arial"/>
          <w:bCs/>
        </w:rPr>
        <w:t>s</w:t>
      </w:r>
      <w:r w:rsidR="007653F1" w:rsidRPr="00314E34">
        <w:rPr>
          <w:rFonts w:cs="Arial"/>
        </w:rPr>
        <w:t xml:space="preserve"> must </w:t>
      </w:r>
      <w:r w:rsidRPr="00314E34">
        <w:rPr>
          <w:rFonts w:cs="Arial"/>
        </w:rPr>
        <w:t xml:space="preserve">all </w:t>
      </w:r>
      <w:r w:rsidR="007653F1" w:rsidRPr="00314E34">
        <w:rPr>
          <w:rFonts w:cs="Arial"/>
        </w:rPr>
        <w:t>be the same</w:t>
      </w:r>
    </w:p>
    <w:p w14:paraId="13CEB979" w14:textId="1A223ADD" w:rsidR="00891F76" w:rsidRPr="00314E34" w:rsidRDefault="00891F76" w:rsidP="007346FF">
      <w:pPr>
        <w:numPr>
          <w:ilvl w:val="1"/>
          <w:numId w:val="11"/>
        </w:numPr>
        <w:spacing w:after="60" w:line="240" w:lineRule="auto"/>
        <w:ind w:left="1134" w:hanging="283"/>
      </w:pPr>
      <w:r w:rsidRPr="00314E34">
        <w:rPr>
          <w:rFonts w:cs="Arial"/>
        </w:rPr>
        <w:t xml:space="preserve">The </w:t>
      </w:r>
      <w:r w:rsidRPr="00314E34">
        <w:rPr>
          <w:rFonts w:cs="Arial"/>
          <w:b/>
          <w:bCs/>
        </w:rPr>
        <w:t>drawing index</w:t>
      </w:r>
      <w:r w:rsidRPr="00314E34">
        <w:rPr>
          <w:rFonts w:cs="Arial"/>
        </w:rPr>
        <w:t>es</w:t>
      </w:r>
      <w:r w:rsidR="00481C7A" w:rsidRPr="00314E34">
        <w:rPr>
          <w:rFonts w:cs="Arial"/>
        </w:rPr>
        <w:t>*</w:t>
      </w:r>
      <w:r w:rsidRPr="00314E34">
        <w:rPr>
          <w:rFonts w:cs="Arial"/>
        </w:rPr>
        <w:t>, where populated, must be the same.</w:t>
      </w:r>
    </w:p>
    <w:p w14:paraId="00BF7BB5" w14:textId="38690913" w:rsidR="00A51E5D" w:rsidRPr="00314E34" w:rsidRDefault="00F6661C" w:rsidP="007346FF">
      <w:pPr>
        <w:numPr>
          <w:ilvl w:val="1"/>
          <w:numId w:val="11"/>
        </w:numPr>
        <w:spacing w:after="60" w:line="240" w:lineRule="auto"/>
        <w:ind w:left="1134" w:hanging="283"/>
      </w:pPr>
      <w:r w:rsidRPr="00314E34">
        <w:rPr>
          <w:rFonts w:cs="Arial"/>
        </w:rPr>
        <w:t xml:space="preserve">The </w:t>
      </w:r>
      <w:r w:rsidRPr="00314E34">
        <w:rPr>
          <w:rFonts w:cs="Arial"/>
          <w:b/>
        </w:rPr>
        <w:t>optimum display scale</w:t>
      </w:r>
      <w:r w:rsidRPr="00314E34">
        <w:rPr>
          <w:rFonts w:cs="Arial"/>
        </w:rPr>
        <w:t>s may be different</w:t>
      </w:r>
      <w:r w:rsidR="00A51E5D" w:rsidRPr="00314E34">
        <w:rPr>
          <w:rFonts w:cs="Arial"/>
        </w:rPr>
        <w:t>;</w:t>
      </w:r>
      <w:r w:rsidR="007346FF" w:rsidRPr="00314E34">
        <w:rPr>
          <w:rFonts w:cs="Arial"/>
        </w:rPr>
        <w:t xml:space="preserve"> and</w:t>
      </w:r>
    </w:p>
    <w:p w14:paraId="3F897C57" w14:textId="430B2AF6" w:rsidR="00A51E5D" w:rsidRPr="00314E34" w:rsidRDefault="007653F1" w:rsidP="007346FF">
      <w:pPr>
        <w:numPr>
          <w:ilvl w:val="1"/>
          <w:numId w:val="11"/>
        </w:numPr>
        <w:spacing w:after="120" w:line="240" w:lineRule="auto"/>
        <w:ind w:left="1134" w:hanging="283"/>
      </w:pPr>
      <w:r w:rsidRPr="00314E34">
        <w:rPr>
          <w:rFonts w:cs="Arial"/>
        </w:rPr>
        <w:t xml:space="preserve">The </w:t>
      </w:r>
      <w:r w:rsidRPr="00314E34">
        <w:rPr>
          <w:rFonts w:cs="Arial"/>
          <w:b/>
        </w:rPr>
        <w:t>maximum display scale</w:t>
      </w:r>
      <w:r w:rsidR="00A51E5D" w:rsidRPr="00314E34">
        <w:rPr>
          <w:rFonts w:cs="Arial"/>
          <w:bCs/>
        </w:rPr>
        <w:t>s</w:t>
      </w:r>
      <w:r w:rsidRPr="00314E34">
        <w:rPr>
          <w:rFonts w:cs="Arial"/>
        </w:rPr>
        <w:t xml:space="preserve"> </w:t>
      </w:r>
      <w:r w:rsidR="007346FF" w:rsidRPr="00314E34">
        <w:rPr>
          <w:rFonts w:cs="Arial"/>
        </w:rPr>
        <w:t>may be different.</w:t>
      </w:r>
    </w:p>
    <w:p w14:paraId="73AB4196" w14:textId="25FC5CA1" w:rsidR="00E73EDF" w:rsidRPr="00314E34" w:rsidRDefault="007653F1" w:rsidP="00C9557C">
      <w:pPr>
        <w:numPr>
          <w:ilvl w:val="0"/>
          <w:numId w:val="11"/>
        </w:numPr>
        <w:spacing w:after="120" w:line="240" w:lineRule="auto"/>
        <w:ind w:left="284" w:hanging="284"/>
        <w:rPr>
          <w:rFonts w:cs="Arial"/>
        </w:rPr>
      </w:pPr>
      <w:r w:rsidRPr="00314E34">
        <w:rPr>
          <w:rFonts w:cs="Arial"/>
        </w:rPr>
        <w:t xml:space="preserve">When a dataset has multiple </w:t>
      </w:r>
      <w:r w:rsidRPr="00314E34">
        <w:rPr>
          <w:rFonts w:cs="Arial"/>
          <w:b/>
        </w:rPr>
        <w:t>Data Coverage</w:t>
      </w:r>
      <w:r w:rsidRPr="00314E34">
        <w:rPr>
          <w:rFonts w:cs="Arial"/>
        </w:rPr>
        <w:t xml:space="preserve"> features then the </w:t>
      </w:r>
      <w:r w:rsidR="00F6661C" w:rsidRPr="00314E34">
        <w:rPr>
          <w:rFonts w:cs="Arial"/>
          <w:b/>
        </w:rPr>
        <w:t xml:space="preserve">optimum </w:t>
      </w:r>
      <w:r w:rsidRPr="00314E34">
        <w:rPr>
          <w:rFonts w:cs="Arial"/>
          <w:b/>
        </w:rPr>
        <w:t>display scale</w:t>
      </w:r>
      <w:r w:rsidRPr="00314E34">
        <w:rPr>
          <w:rFonts w:cs="Arial"/>
        </w:rPr>
        <w:t xml:space="preserve"> of the dataset </w:t>
      </w:r>
      <w:commentRangeStart w:id="432"/>
      <w:ins w:id="433" w:author="Jeff Wootton" w:date="2025-09-30T08:55:00Z" w16du:dateUtc="2025-09-30T06:55:00Z">
        <w:r w:rsidR="00A648D7">
          <w:rPr>
            <w:rFonts w:cs="Arial"/>
          </w:rPr>
          <w:t>(as def</w:t>
        </w:r>
      </w:ins>
      <w:ins w:id="434" w:author="Jeff Wootton" w:date="2025-09-30T08:56:00Z" w16du:dateUtc="2025-09-30T06:56:00Z">
        <w:r w:rsidR="00A648D7">
          <w:rPr>
            <w:rFonts w:cs="Arial"/>
          </w:rPr>
          <w:t xml:space="preserve">ined in the </w:t>
        </w:r>
      </w:ins>
      <w:ins w:id="435" w:author="Jeff Wootton" w:date="2025-09-30T08:59:00Z" w16du:dateUtc="2025-09-30T06:59:00Z">
        <w:r w:rsidR="00305119">
          <w:rPr>
            <w:rFonts w:cs="Arial"/>
          </w:rPr>
          <w:t>“</w:t>
        </w:r>
        <w:proofErr w:type="spellStart"/>
        <w:r w:rsidR="00305119">
          <w:rPr>
            <w:rFonts w:cs="Arial"/>
          </w:rPr>
          <w:t>dataCoverage</w:t>
        </w:r>
        <w:proofErr w:type="spellEnd"/>
        <w:r w:rsidR="00251453">
          <w:rPr>
            <w:rFonts w:cs="Arial"/>
          </w:rPr>
          <w:t>” field of the “S1</w:t>
        </w:r>
      </w:ins>
      <w:ins w:id="436" w:author="Jeff Wootton" w:date="2025-09-30T09:00:00Z" w16du:dateUtc="2025-09-30T07:00:00Z">
        <w:r w:rsidR="0092799C">
          <w:rPr>
            <w:rFonts w:cs="Arial"/>
          </w:rPr>
          <w:t>00</w:t>
        </w:r>
      </w:ins>
      <w:ins w:id="437" w:author="Jeff Wootton" w:date="2025-09-30T08:59:00Z" w16du:dateUtc="2025-09-30T06:59:00Z">
        <w:r w:rsidR="00251453">
          <w:rPr>
            <w:rFonts w:cs="Arial"/>
          </w:rPr>
          <w:t>_Datas</w:t>
        </w:r>
      </w:ins>
      <w:ins w:id="438" w:author="Jeff Wootton" w:date="2025-09-30T09:00:00Z" w16du:dateUtc="2025-09-30T07:00:00Z">
        <w:r w:rsidR="0092799C">
          <w:rPr>
            <w:rFonts w:cs="Arial"/>
          </w:rPr>
          <w:t>e</w:t>
        </w:r>
      </w:ins>
      <w:ins w:id="439" w:author="Jeff Wootton" w:date="2025-09-30T08:59:00Z" w16du:dateUtc="2025-09-30T06:59:00Z">
        <w:r w:rsidR="00251453">
          <w:rPr>
            <w:rFonts w:cs="Arial"/>
          </w:rPr>
          <w:t>tDiscovery</w:t>
        </w:r>
        <w:r w:rsidR="00567D24">
          <w:rPr>
            <w:rFonts w:cs="Arial"/>
          </w:rPr>
          <w:t>M</w:t>
        </w:r>
        <w:r w:rsidR="00251453">
          <w:rPr>
            <w:rFonts w:cs="Arial"/>
          </w:rPr>
          <w:t>etadata</w:t>
        </w:r>
        <w:r w:rsidR="00567D24">
          <w:rPr>
            <w:rFonts w:cs="Arial"/>
          </w:rPr>
          <w:t xml:space="preserve">” – see clauses </w:t>
        </w:r>
      </w:ins>
      <w:ins w:id="440" w:author="Jeff Wootton" w:date="2025-09-30T09:00:00Z" w16du:dateUtc="2025-09-30T07:00:00Z">
        <w:r w:rsidR="00567D24">
          <w:rPr>
            <w:rFonts w:cs="Arial"/>
          </w:rPr>
          <w:t xml:space="preserve">12.1.2 and 12.1.2.2) </w:t>
        </w:r>
      </w:ins>
      <w:r w:rsidRPr="00314E34">
        <w:rPr>
          <w:rFonts w:cs="Arial"/>
        </w:rPr>
        <w:t xml:space="preserve">must be equal to the largest </w:t>
      </w:r>
      <w:r w:rsidR="00F6661C" w:rsidRPr="00314E34">
        <w:rPr>
          <w:rFonts w:cs="Arial"/>
          <w:b/>
        </w:rPr>
        <w:t xml:space="preserve">optimum </w:t>
      </w:r>
      <w:r w:rsidRPr="00314E34">
        <w:rPr>
          <w:rFonts w:cs="Arial"/>
          <w:b/>
        </w:rPr>
        <w:t>display scale</w:t>
      </w:r>
      <w:r w:rsidRPr="00314E34">
        <w:rPr>
          <w:rFonts w:cs="Arial"/>
        </w:rPr>
        <w:t xml:space="preserve"> of the </w:t>
      </w:r>
      <w:r w:rsidRPr="00314E34">
        <w:rPr>
          <w:rFonts w:cs="Arial"/>
          <w:b/>
        </w:rPr>
        <w:t>Data Coverage</w:t>
      </w:r>
      <w:r w:rsidRPr="00314E34">
        <w:rPr>
          <w:rFonts w:cs="Arial"/>
        </w:rPr>
        <w:t xml:space="preserve"> feature</w:t>
      </w:r>
      <w:r w:rsidR="00B515B2" w:rsidRPr="00314E34">
        <w:rPr>
          <w:rFonts w:cs="Arial"/>
        </w:rPr>
        <w:t>s</w:t>
      </w:r>
      <w:r w:rsidRPr="00314E34">
        <w:rPr>
          <w:rFonts w:cs="Arial"/>
        </w:rPr>
        <w:t>.</w:t>
      </w:r>
      <w:ins w:id="441" w:author="Jeff Wootton" w:date="2025-09-30T09:12:00Z" w16du:dateUtc="2025-09-30T07:12:00Z">
        <w:r w:rsidR="00C6389A" w:rsidRPr="00C6389A">
          <w:rPr>
            <w:rFonts w:cs="Arial"/>
          </w:rPr>
          <w:t xml:space="preserve"> </w:t>
        </w:r>
        <w:r w:rsidR="00C6389A" w:rsidRPr="00314E34">
          <w:rPr>
            <w:rFonts w:cs="Arial"/>
          </w:rPr>
          <w:t xml:space="preserve">When a dataset has multiple </w:t>
        </w:r>
        <w:r w:rsidR="00C6389A" w:rsidRPr="00314E34">
          <w:rPr>
            <w:rFonts w:cs="Arial"/>
            <w:b/>
          </w:rPr>
          <w:t>Data Coverage</w:t>
        </w:r>
        <w:r w:rsidR="00C6389A" w:rsidRPr="00314E34">
          <w:rPr>
            <w:rFonts w:cs="Arial"/>
          </w:rPr>
          <w:t xml:space="preserve"> features then the </w:t>
        </w:r>
      </w:ins>
      <w:ins w:id="442" w:author="Jeff Wootton" w:date="2025-09-30T09:13:00Z" w16du:dateUtc="2025-09-30T07:13:00Z">
        <w:r w:rsidR="00BE04A6">
          <w:rPr>
            <w:rFonts w:cs="Arial"/>
            <w:b/>
          </w:rPr>
          <w:t>maximum</w:t>
        </w:r>
      </w:ins>
      <w:ins w:id="443" w:author="Jeff Wootton" w:date="2025-09-30T09:12:00Z" w16du:dateUtc="2025-09-30T07:12:00Z">
        <w:r w:rsidR="00C6389A" w:rsidRPr="00314E34">
          <w:rPr>
            <w:rFonts w:cs="Arial"/>
            <w:b/>
          </w:rPr>
          <w:t xml:space="preserve"> display scale</w:t>
        </w:r>
        <w:r w:rsidR="00C6389A" w:rsidRPr="00314E34">
          <w:rPr>
            <w:rFonts w:cs="Arial"/>
          </w:rPr>
          <w:t xml:space="preserve"> of the dataset</w:t>
        </w:r>
      </w:ins>
      <w:ins w:id="444" w:author="Jeff Wootton" w:date="2025-09-30T09:13:00Z" w16du:dateUtc="2025-09-30T07:13:00Z">
        <w:r w:rsidR="00BE04A6">
          <w:rPr>
            <w:rFonts w:cs="Arial"/>
          </w:rPr>
          <w:t xml:space="preserve"> </w:t>
        </w:r>
      </w:ins>
      <w:ins w:id="445" w:author="Jeff Wootton" w:date="2025-09-30T09:16:00Z" w16du:dateUtc="2025-09-30T07:16:00Z">
        <w:r w:rsidR="00512502">
          <w:rPr>
            <w:rFonts w:cs="Arial"/>
          </w:rPr>
          <w:t>as defined in the “S100_DatasetDiscoveryMetadata”</w:t>
        </w:r>
        <w:r w:rsidR="004C3446">
          <w:rPr>
            <w:rFonts w:cs="Arial"/>
          </w:rPr>
          <w:t xml:space="preserve"> </w:t>
        </w:r>
      </w:ins>
      <w:ins w:id="446" w:author="Jeff Wootton" w:date="2025-09-30T09:13:00Z" w16du:dateUtc="2025-09-30T07:13:00Z">
        <w:r w:rsidR="00BE04A6">
          <w:rPr>
            <w:rFonts w:cs="Arial"/>
          </w:rPr>
          <w:t>must be set to an empty (null) value.</w:t>
        </w:r>
      </w:ins>
      <w:commentRangeEnd w:id="432"/>
      <w:ins w:id="447" w:author="Jeff Wootton" w:date="2025-09-30T09:17:00Z" w16du:dateUtc="2025-09-30T07:17:00Z">
        <w:r w:rsidR="00C3725C">
          <w:rPr>
            <w:rStyle w:val="CommentReference"/>
          </w:rPr>
          <w:commentReference w:id="432"/>
        </w:r>
      </w:ins>
    </w:p>
    <w:p w14:paraId="79EBA584" w14:textId="3C70D755" w:rsidR="00481C7A" w:rsidRPr="00314E34" w:rsidRDefault="00EE38D5" w:rsidP="00D26480">
      <w:pPr>
        <w:spacing w:after="120" w:line="240" w:lineRule="auto"/>
        <w:rPr>
          <w:rFonts w:cs="Arial"/>
          <w:iCs/>
        </w:rPr>
      </w:pPr>
      <w:r w:rsidRPr="00314E34">
        <w:rPr>
          <w:rFonts w:cs="Arial"/>
        </w:rPr>
        <w:t xml:space="preserve">* </w:t>
      </w:r>
      <w:r w:rsidR="008277CA" w:rsidRPr="00314E34">
        <w:rPr>
          <w:rFonts w:cs="Arial"/>
          <w:iCs/>
        </w:rPr>
        <w:t xml:space="preserve">The attribute </w:t>
      </w:r>
      <w:r w:rsidR="008277CA" w:rsidRPr="00314E34">
        <w:rPr>
          <w:rFonts w:cs="Arial"/>
          <w:b/>
          <w:bCs/>
          <w:iCs/>
        </w:rPr>
        <w:t>drawing index</w:t>
      </w:r>
      <w:r w:rsidR="008277CA" w:rsidRPr="00314E34">
        <w:rPr>
          <w:rFonts w:cs="Arial"/>
          <w:iCs/>
        </w:rPr>
        <w:t xml:space="preserve"> is required where the datasets intended to form a seamless presentation </w:t>
      </w:r>
      <w:r w:rsidR="00167C36" w:rsidRPr="00314E34">
        <w:rPr>
          <w:rFonts w:cs="Arial"/>
          <w:iCs/>
        </w:rPr>
        <w:t xml:space="preserve">in ECDIS </w:t>
      </w:r>
      <w:r w:rsidR="008277CA" w:rsidRPr="00314E34">
        <w:rPr>
          <w:rFonts w:cs="Arial"/>
          <w:iCs/>
        </w:rPr>
        <w:t xml:space="preserve">do not share a common minimum display scale. </w:t>
      </w:r>
      <w:r w:rsidR="00167C36" w:rsidRPr="00314E34">
        <w:rPr>
          <w:rFonts w:cs="Arial"/>
          <w:iCs/>
        </w:rPr>
        <w:t xml:space="preserve">The attribute </w:t>
      </w:r>
      <w:r w:rsidR="00167C36" w:rsidRPr="00314E34">
        <w:rPr>
          <w:rFonts w:cs="Arial"/>
          <w:b/>
          <w:bCs/>
          <w:iCs/>
        </w:rPr>
        <w:t>drawing index</w:t>
      </w:r>
      <w:r w:rsidR="00167C36" w:rsidRPr="00314E34">
        <w:rPr>
          <w:rFonts w:cs="Arial"/>
          <w:iCs/>
        </w:rPr>
        <w:t xml:space="preserve"> is a</w:t>
      </w:r>
      <w:r w:rsidR="008277CA" w:rsidRPr="00314E34">
        <w:rPr>
          <w:rFonts w:cs="Arial"/>
          <w:iCs/>
        </w:rPr>
        <w:t>lso required if the dataset may need to form a seamless presentation with one or more S-57 datasets, in which case the value should correspond to the usage band of the adjoining or overlapping S-57 dataset(s).</w:t>
      </w:r>
      <w:r w:rsidR="00167C36" w:rsidRPr="00314E34">
        <w:rPr>
          <w:rFonts w:cs="Arial"/>
          <w:iCs/>
        </w:rPr>
        <w:t xml:space="preserve"> See S-101 Annex A – </w:t>
      </w:r>
      <w:r w:rsidR="00167C36" w:rsidRPr="00314E34">
        <w:rPr>
          <w:rFonts w:cs="Arial"/>
          <w:i/>
        </w:rPr>
        <w:t>Data Classification and Encoding Guide</w:t>
      </w:r>
      <w:r w:rsidR="00167C36" w:rsidRPr="00314E34">
        <w:rPr>
          <w:rFonts w:cs="Arial"/>
          <w:iCs/>
        </w:rPr>
        <w:t xml:space="preserve">, clauses </w:t>
      </w:r>
      <w:r w:rsidR="00181EE1" w:rsidRPr="00314E34">
        <w:rPr>
          <w:rFonts w:cs="Arial"/>
          <w:iCs/>
        </w:rPr>
        <w:t xml:space="preserve">3.5 and </w:t>
      </w:r>
      <w:r w:rsidR="00EE55B2" w:rsidRPr="00314E34">
        <w:rPr>
          <w:rFonts w:cs="Arial"/>
          <w:iCs/>
        </w:rPr>
        <w:t>28.3.</w:t>
      </w:r>
    </w:p>
    <w:p w14:paraId="61FCEC01" w14:textId="7A803DFC" w:rsidR="00E73EDF" w:rsidRPr="00314E34" w:rsidRDefault="005F5B09" w:rsidP="00C128E3">
      <w:pPr>
        <w:spacing w:line="240" w:lineRule="auto"/>
        <w:jc w:val="center"/>
      </w:pPr>
      <w:r w:rsidRPr="00314E34">
        <w:rPr>
          <w:noProof/>
          <w:lang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314E34" w:rsidRDefault="007653F1" w:rsidP="00EA0A58">
      <w:pPr>
        <w:pStyle w:val="Caption"/>
        <w:spacing w:line="240" w:lineRule="auto"/>
        <w:jc w:val="center"/>
        <w:rPr>
          <w:sz w:val="18"/>
          <w:szCs w:val="18"/>
        </w:rPr>
      </w:pPr>
      <w:r w:rsidRPr="00314E34">
        <w:rPr>
          <w:sz w:val="18"/>
          <w:szCs w:val="18"/>
        </w:rPr>
        <w:t xml:space="preserve">Figure </w:t>
      </w:r>
      <w:r w:rsidR="00EA0A58" w:rsidRPr="00314E34">
        <w:rPr>
          <w:sz w:val="18"/>
          <w:szCs w:val="18"/>
        </w:rPr>
        <w:t>4-</w:t>
      </w:r>
      <w:r w:rsidR="006D1545" w:rsidRPr="00314E34">
        <w:rPr>
          <w:sz w:val="18"/>
          <w:szCs w:val="18"/>
        </w:rPr>
        <w:t>6</w:t>
      </w:r>
      <w:r w:rsidR="00376255" w:rsidRPr="00314E34">
        <w:rPr>
          <w:sz w:val="18"/>
          <w:szCs w:val="18"/>
        </w:rPr>
        <w:t xml:space="preserve"> </w:t>
      </w:r>
      <w:r w:rsidR="00EA0A58" w:rsidRPr="00314E34">
        <w:rPr>
          <w:sz w:val="18"/>
          <w:szCs w:val="18"/>
        </w:rPr>
        <w:t>–</w:t>
      </w:r>
      <w:r w:rsidRPr="00314E34">
        <w:rPr>
          <w:sz w:val="18"/>
          <w:szCs w:val="18"/>
        </w:rPr>
        <w:t xml:space="preserve"> Data</w:t>
      </w:r>
      <w:r w:rsidR="00376255" w:rsidRPr="00314E34">
        <w:rPr>
          <w:sz w:val="18"/>
          <w:szCs w:val="18"/>
        </w:rPr>
        <w:t>set with multiple Data Coverage features</w:t>
      </w:r>
    </w:p>
    <w:p w14:paraId="0EA369F0" w14:textId="77777777" w:rsidR="00E73EDF" w:rsidRPr="00314E34" w:rsidRDefault="007653F1" w:rsidP="00C81B2F">
      <w:pPr>
        <w:pStyle w:val="Heading3"/>
        <w:tabs>
          <w:tab w:val="clear" w:pos="660"/>
          <w:tab w:val="clear" w:pos="880"/>
          <w:tab w:val="left" w:pos="851"/>
        </w:tabs>
        <w:spacing w:before="120" w:after="120" w:line="240" w:lineRule="auto"/>
        <w:ind w:left="851" w:hanging="851"/>
        <w:rPr>
          <w:lang w:eastAsia="en-US"/>
        </w:rPr>
      </w:pPr>
      <w:bookmarkStart w:id="448" w:name="_Toc515440336"/>
      <w:bookmarkStart w:id="449" w:name="_Toc517858847"/>
      <w:bookmarkStart w:id="450" w:name="_Toc519859087"/>
      <w:bookmarkStart w:id="451" w:name="_Toc521495131"/>
      <w:bookmarkStart w:id="452" w:name="_Toc527117744"/>
      <w:bookmarkStart w:id="453" w:name="_Toc527620271"/>
      <w:bookmarkStart w:id="454" w:name="_Toc529974513"/>
      <w:bookmarkStart w:id="455" w:name="_Toc439685270"/>
      <w:bookmarkStart w:id="456" w:name="_Toc175558594"/>
      <w:bookmarkEnd w:id="448"/>
      <w:bookmarkEnd w:id="449"/>
      <w:bookmarkEnd w:id="450"/>
      <w:bookmarkEnd w:id="451"/>
      <w:bookmarkEnd w:id="452"/>
      <w:bookmarkEnd w:id="453"/>
      <w:bookmarkEnd w:id="454"/>
      <w:r w:rsidRPr="00314E34">
        <w:rPr>
          <w:lang w:eastAsia="en-US"/>
        </w:rPr>
        <w:t>Dataset size</w:t>
      </w:r>
      <w:bookmarkEnd w:id="455"/>
      <w:bookmarkEnd w:id="456"/>
    </w:p>
    <w:p w14:paraId="2E23E82B" w14:textId="7002966B" w:rsidR="00E73EDF" w:rsidRPr="00314E34" w:rsidRDefault="007653F1" w:rsidP="00C81B2F">
      <w:pPr>
        <w:pStyle w:val="Heading4"/>
        <w:numPr>
          <w:ilvl w:val="0"/>
          <w:numId w:val="0"/>
        </w:numPr>
        <w:spacing w:before="0" w:after="120" w:line="240" w:lineRule="auto"/>
        <w:jc w:val="both"/>
        <w:rPr>
          <w:b w:val="0"/>
          <w:lang w:eastAsia="en-US"/>
        </w:rPr>
      </w:pPr>
      <w:r w:rsidRPr="00314E34">
        <w:rPr>
          <w:b w:val="0"/>
          <w:lang w:eastAsia="en-US"/>
        </w:rPr>
        <w:t>Datasets must not exceed 10</w:t>
      </w:r>
      <w:r w:rsidR="00C81B2F" w:rsidRPr="00314E34">
        <w:rPr>
          <w:b w:val="0"/>
          <w:lang w:eastAsia="en-US"/>
        </w:rPr>
        <w:t xml:space="preserve"> </w:t>
      </w:r>
      <w:r w:rsidRPr="00314E34">
        <w:rPr>
          <w:b w:val="0"/>
          <w:lang w:eastAsia="en-US"/>
        </w:rPr>
        <w:t>MB.</w:t>
      </w:r>
    </w:p>
    <w:p w14:paraId="328E7424" w14:textId="2AE5A921" w:rsidR="00E73EDF" w:rsidRPr="00314E34" w:rsidRDefault="00D812E4" w:rsidP="00C81B2F">
      <w:pPr>
        <w:spacing w:after="120" w:line="240" w:lineRule="auto"/>
      </w:pPr>
      <w:r w:rsidRPr="00314E34">
        <w:t xml:space="preserve">Update datasets </w:t>
      </w:r>
      <w:r w:rsidR="007653F1" w:rsidRPr="00314E34">
        <w:t>should not normally be larger than 50</w:t>
      </w:r>
      <w:r w:rsidR="00C81B2F" w:rsidRPr="00314E34">
        <w:t xml:space="preserve"> </w:t>
      </w:r>
      <w:r w:rsidR="007653F1" w:rsidRPr="00314E34">
        <w:t>kb and must not be larger than 200</w:t>
      </w:r>
      <w:r w:rsidR="00C81B2F" w:rsidRPr="00314E34">
        <w:t xml:space="preserve"> </w:t>
      </w:r>
      <w:r w:rsidR="007653F1" w:rsidRPr="00314E34">
        <w:t>kb.</w:t>
      </w:r>
    </w:p>
    <w:p w14:paraId="479620DE" w14:textId="77777777" w:rsidR="00614FE6" w:rsidRPr="00314E34" w:rsidRDefault="00614FE6" w:rsidP="00C81B2F">
      <w:pPr>
        <w:spacing w:after="120" w:line="240" w:lineRule="auto"/>
      </w:pPr>
    </w:p>
    <w:p w14:paraId="0EB58C3A" w14:textId="7DE85EDB" w:rsidR="00E73EDF" w:rsidRPr="00314E34" w:rsidRDefault="007653F1" w:rsidP="00C81B2F">
      <w:pPr>
        <w:pStyle w:val="Heading2"/>
        <w:tabs>
          <w:tab w:val="clear" w:pos="540"/>
        </w:tabs>
        <w:spacing w:before="120" w:after="200" w:line="240" w:lineRule="auto"/>
        <w:ind w:left="709" w:hanging="709"/>
      </w:pPr>
      <w:bookmarkStart w:id="457" w:name="_Toc510784284"/>
      <w:bookmarkStart w:id="458" w:name="_Toc510785433"/>
      <w:bookmarkStart w:id="459" w:name="_Toc439685271"/>
      <w:bookmarkStart w:id="460" w:name="_Toc175558595"/>
      <w:bookmarkEnd w:id="457"/>
      <w:bookmarkEnd w:id="458"/>
      <w:r w:rsidRPr="00314E34">
        <w:t xml:space="preserve">Display </w:t>
      </w:r>
      <w:r w:rsidR="00C81B2F" w:rsidRPr="00314E34">
        <w:t>s</w:t>
      </w:r>
      <w:r w:rsidRPr="00314E34">
        <w:t xml:space="preserve">cale </w:t>
      </w:r>
      <w:r w:rsidR="00C81B2F" w:rsidRPr="00314E34">
        <w:t>r</w:t>
      </w:r>
      <w:r w:rsidRPr="00314E34">
        <w:t>ange</w:t>
      </w:r>
      <w:bookmarkEnd w:id="459"/>
      <w:bookmarkEnd w:id="460"/>
    </w:p>
    <w:p w14:paraId="65D15825" w14:textId="791354B2" w:rsidR="00E73EDF" w:rsidRPr="00314E34" w:rsidRDefault="007653F1" w:rsidP="00067165">
      <w:pPr>
        <w:spacing w:after="120" w:line="240" w:lineRule="auto"/>
        <w:ind w:right="16"/>
        <w:rPr>
          <w:rFonts w:cs="Arial"/>
        </w:rPr>
      </w:pPr>
      <w:r w:rsidRPr="00314E34">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314E34">
        <w:rPr>
          <w:rFonts w:cs="Arial"/>
          <w:b/>
        </w:rPr>
        <w:t>minimum display scale</w:t>
      </w:r>
      <w:r w:rsidRPr="00314E34">
        <w:rPr>
          <w:rFonts w:cs="Arial"/>
        </w:rPr>
        <w:t xml:space="preserve"> and the largest scale by the </w:t>
      </w:r>
      <w:r w:rsidR="00F6661C" w:rsidRPr="00314E34">
        <w:rPr>
          <w:rFonts w:cs="Arial"/>
          <w:b/>
        </w:rPr>
        <w:t xml:space="preserve">optimum </w:t>
      </w:r>
      <w:r w:rsidRPr="00314E34">
        <w:rPr>
          <w:rFonts w:cs="Arial"/>
          <w:b/>
        </w:rPr>
        <w:t>display scale</w:t>
      </w:r>
      <w:r w:rsidRPr="00314E34">
        <w:rPr>
          <w:rFonts w:cs="Arial"/>
        </w:rPr>
        <w:t xml:space="preserve">. </w:t>
      </w:r>
      <w:r w:rsidR="00F6661C" w:rsidRPr="00314E34">
        <w:rPr>
          <w:rFonts w:cs="Arial"/>
        </w:rPr>
        <w:t xml:space="preserve">The </w:t>
      </w:r>
      <w:r w:rsidR="003349C5" w:rsidRPr="00314E34">
        <w:rPr>
          <w:rFonts w:cs="Arial"/>
          <w:b/>
        </w:rPr>
        <w:t>maximum display scale</w:t>
      </w:r>
      <w:r w:rsidR="003349C5" w:rsidRPr="00314E34">
        <w:rPr>
          <w:rFonts w:cs="Arial"/>
        </w:rPr>
        <w:t xml:space="preserve"> indicates the scale that the Data Producer considers </w:t>
      </w:r>
      <w:r w:rsidR="00AF19C3" w:rsidRPr="00314E34">
        <w:rPr>
          <w:rFonts w:cs="Arial"/>
        </w:rPr>
        <w:t xml:space="preserve">that </w:t>
      </w:r>
      <w:r w:rsidR="003349C5" w:rsidRPr="00314E34">
        <w:rPr>
          <w:rFonts w:cs="Arial"/>
        </w:rPr>
        <w:t xml:space="preserve">the “grossly </w:t>
      </w:r>
      <w:proofErr w:type="spellStart"/>
      <w:r w:rsidR="003349C5" w:rsidRPr="00314E34">
        <w:rPr>
          <w:rFonts w:cs="Arial"/>
        </w:rPr>
        <w:t>overscaled</w:t>
      </w:r>
      <w:proofErr w:type="spellEnd"/>
      <w:r w:rsidR="003349C5" w:rsidRPr="00314E34">
        <w:rPr>
          <w:rFonts w:cs="Arial"/>
        </w:rPr>
        <w:t>” warning should be triggered.</w:t>
      </w:r>
      <w:r w:rsidR="00F6661C" w:rsidRPr="00314E34">
        <w:rPr>
          <w:rFonts w:cs="Arial"/>
        </w:rPr>
        <w:t xml:space="preserve"> </w:t>
      </w:r>
      <w:commentRangeStart w:id="461"/>
      <w:del w:id="462" w:author="Jeff Wootton" w:date="2025-09-25T01:10:00Z" w16du:dateUtc="2025-09-24T23:10:00Z">
        <w:r w:rsidRPr="00314E34" w:rsidDel="00AE3673">
          <w:rPr>
            <w:rFonts w:cs="Arial"/>
          </w:rPr>
          <w:delText xml:space="preserve">These </w:delText>
        </w:r>
      </w:del>
      <w:ins w:id="463" w:author="Jeff Wootton" w:date="2025-09-25T01:10:00Z" w16du:dateUtc="2025-09-24T23:10:00Z">
        <w:r w:rsidR="00AE3673" w:rsidRPr="00314E34">
          <w:rPr>
            <w:rFonts w:cs="Arial"/>
          </w:rPr>
          <w:t>The</w:t>
        </w:r>
        <w:r w:rsidR="00AE3673">
          <w:rPr>
            <w:rFonts w:cs="Arial"/>
          </w:rPr>
          <w:t xml:space="preserve"> values</w:t>
        </w:r>
        <w:r w:rsidR="00DA6B7E">
          <w:rPr>
            <w:rFonts w:cs="Arial"/>
          </w:rPr>
          <w:t xml:space="preserve"> for </w:t>
        </w:r>
        <w:r w:rsidR="00DA6B7E">
          <w:rPr>
            <w:rFonts w:cs="Arial"/>
            <w:b/>
            <w:bCs/>
          </w:rPr>
          <w:t>minimum d</w:t>
        </w:r>
      </w:ins>
      <w:ins w:id="464" w:author="Jeff Wootton" w:date="2025-09-25T01:11:00Z" w16du:dateUtc="2025-09-24T23:11:00Z">
        <w:r w:rsidR="00DA6B7E">
          <w:rPr>
            <w:rFonts w:cs="Arial"/>
            <w:b/>
            <w:bCs/>
          </w:rPr>
          <w:t>isplay scale</w:t>
        </w:r>
        <w:r w:rsidR="00DA6B7E">
          <w:rPr>
            <w:rFonts w:cs="Arial"/>
          </w:rPr>
          <w:t xml:space="preserve"> and </w:t>
        </w:r>
        <w:r w:rsidR="00DA6B7E">
          <w:rPr>
            <w:rFonts w:cs="Arial"/>
            <w:b/>
            <w:bCs/>
          </w:rPr>
          <w:t>optimum display scale</w:t>
        </w:r>
      </w:ins>
      <w:ins w:id="465" w:author="Jeff Wootton" w:date="2025-09-25T01:10:00Z" w16du:dateUtc="2025-09-24T23:10:00Z">
        <w:r w:rsidR="00AE3673" w:rsidRPr="00314E34">
          <w:rPr>
            <w:rFonts w:cs="Arial"/>
          </w:rPr>
          <w:t xml:space="preserve"> </w:t>
        </w:r>
      </w:ins>
      <w:del w:id="466" w:author="Jeff Wootton" w:date="2025-09-25T01:11:00Z" w16du:dateUtc="2025-09-24T23:11:00Z">
        <w:r w:rsidRPr="00314E34" w:rsidDel="00DA6B7E">
          <w:rPr>
            <w:rFonts w:cs="Arial"/>
          </w:rPr>
          <w:delText xml:space="preserve">scales </w:delText>
        </w:r>
      </w:del>
      <w:r w:rsidRPr="00314E34">
        <w:rPr>
          <w:rFonts w:cs="Arial"/>
        </w:rPr>
        <w:t>must be set at one of the scales specified in clause 3 (spatial resolutions)</w:t>
      </w:r>
      <w:ins w:id="467" w:author="Jeff Wootton" w:date="2025-09-25T01:26:00Z" w16du:dateUtc="2025-09-24T23:26:00Z">
        <w:r w:rsidR="003C77BA">
          <w:rPr>
            <w:rFonts w:cs="Arial"/>
          </w:rPr>
          <w:t xml:space="preserve">; the attribute </w:t>
        </w:r>
        <w:r w:rsidR="003C77BA" w:rsidRPr="00155607">
          <w:rPr>
            <w:rFonts w:cs="Arial"/>
            <w:b/>
            <w:bCs/>
            <w:rPrChange w:id="468" w:author="Jeff Wootton" w:date="2025-09-25T01:27:00Z" w16du:dateUtc="2025-09-24T23:27:00Z">
              <w:rPr>
                <w:rFonts w:cs="Arial"/>
              </w:rPr>
            </w:rPrChange>
          </w:rPr>
          <w:t>maximum display scale</w:t>
        </w:r>
        <w:r w:rsidR="003C77BA">
          <w:rPr>
            <w:rFonts w:cs="Arial"/>
          </w:rPr>
          <w:t xml:space="preserve"> can </w:t>
        </w:r>
        <w:r w:rsidR="00155607">
          <w:rPr>
            <w:rFonts w:cs="Arial"/>
          </w:rPr>
          <w:t>be set to</w:t>
        </w:r>
      </w:ins>
      <w:ins w:id="469" w:author="Jeff Wootton" w:date="2025-09-25T01:27:00Z" w16du:dateUtc="2025-09-24T23:27:00Z">
        <w:r w:rsidR="00155607">
          <w:rPr>
            <w:rFonts w:cs="Arial"/>
          </w:rPr>
          <w:t xml:space="preserve"> any value</w:t>
        </w:r>
      </w:ins>
      <w:ins w:id="470" w:author="Jeff Wootton" w:date="2025-09-25T01:13:00Z" w16du:dateUtc="2025-09-24T23:13:00Z">
        <w:r w:rsidR="0062767D">
          <w:rPr>
            <w:rFonts w:cs="Arial"/>
          </w:rPr>
          <w:t>. See also</w:t>
        </w:r>
      </w:ins>
      <w:ins w:id="471" w:author="Jeff Wootton" w:date="2025-09-25T01:12:00Z" w16du:dateUtc="2025-09-24T23:12:00Z">
        <w:r w:rsidR="00C7475C">
          <w:rPr>
            <w:rFonts w:cs="Arial"/>
          </w:rPr>
          <w:t xml:space="preserve"> </w:t>
        </w:r>
        <w:r w:rsidR="00C7475C" w:rsidRPr="00314E34">
          <w:rPr>
            <w:rFonts w:cs="Arial"/>
            <w:iCs/>
          </w:rPr>
          <w:t xml:space="preserve">S-101 Annex A – </w:t>
        </w:r>
        <w:r w:rsidR="00C7475C" w:rsidRPr="00314E34">
          <w:rPr>
            <w:rFonts w:cs="Arial"/>
            <w:i/>
          </w:rPr>
          <w:t>Data Classification and Encoding Guide</w:t>
        </w:r>
        <w:r w:rsidR="00C7475C" w:rsidRPr="00314E34">
          <w:rPr>
            <w:rFonts w:cs="Arial"/>
            <w:iCs/>
          </w:rPr>
          <w:t>, clause 3.5</w:t>
        </w:r>
      </w:ins>
      <w:commentRangeEnd w:id="461"/>
      <w:ins w:id="472" w:author="Jeff Wootton" w:date="2025-09-25T06:03:00Z" w16du:dateUtc="2025-09-25T04:03:00Z">
        <w:r w:rsidR="00221080">
          <w:rPr>
            <w:rStyle w:val="CommentReference"/>
          </w:rPr>
          <w:commentReference w:id="461"/>
        </w:r>
      </w:ins>
      <w:r w:rsidRPr="00314E34">
        <w:rPr>
          <w:rFonts w:cs="Arial"/>
        </w:rPr>
        <w:t>.</w:t>
      </w:r>
    </w:p>
    <w:p w14:paraId="2601C149" w14:textId="6E85ECE7" w:rsidR="00C240A3" w:rsidRPr="00314E34" w:rsidRDefault="00C240A3" w:rsidP="00067165">
      <w:pPr>
        <w:spacing w:after="120" w:line="240" w:lineRule="auto"/>
        <w:ind w:right="16"/>
        <w:rPr>
          <w:rFonts w:cs="Arial"/>
        </w:rPr>
      </w:pPr>
      <w:r w:rsidRPr="00314E34">
        <w:rPr>
          <w:rFonts w:cs="Arial"/>
        </w:rPr>
        <w:t>There must not be overlapping scale ranges</w:t>
      </w:r>
      <w:r w:rsidR="009278A7" w:rsidRPr="00314E34">
        <w:rPr>
          <w:rFonts w:cs="Arial"/>
        </w:rPr>
        <w:t xml:space="preserve"> (that is, overlaps between values of </w:t>
      </w:r>
      <w:r w:rsidR="009278A7" w:rsidRPr="00314E34">
        <w:rPr>
          <w:rFonts w:cs="Arial"/>
          <w:b/>
        </w:rPr>
        <w:t>optimum display scale</w:t>
      </w:r>
      <w:r w:rsidR="009278A7" w:rsidRPr="00314E34">
        <w:rPr>
          <w:rFonts w:cs="Arial"/>
        </w:rPr>
        <w:t xml:space="preserve"> and </w:t>
      </w:r>
      <w:r w:rsidR="009278A7" w:rsidRPr="00314E34">
        <w:rPr>
          <w:rFonts w:cs="Arial"/>
          <w:b/>
        </w:rPr>
        <w:t>minimum display scale</w:t>
      </w:r>
      <w:r w:rsidR="009278A7" w:rsidRPr="00314E34">
        <w:rPr>
          <w:rFonts w:cs="Arial"/>
        </w:rPr>
        <w:t>)</w:t>
      </w:r>
      <w:r w:rsidRPr="00314E34">
        <w:rPr>
          <w:rFonts w:cs="Arial"/>
        </w:rPr>
        <w:t xml:space="preserve"> between datasets covering the same geographical area.</w:t>
      </w:r>
    </w:p>
    <w:p w14:paraId="2EE1DB1F" w14:textId="7411822E" w:rsidR="00C2007C" w:rsidRPr="00314E34" w:rsidRDefault="007653F1" w:rsidP="00C81B2F">
      <w:pPr>
        <w:spacing w:after="120" w:line="240" w:lineRule="auto"/>
        <w:rPr>
          <w:rFonts w:cs="Arial"/>
        </w:rPr>
      </w:pPr>
      <w:r w:rsidRPr="00314E34">
        <w:rPr>
          <w:rFonts w:cs="Arial"/>
        </w:rPr>
        <w:t xml:space="preserve">When the </w:t>
      </w:r>
      <w:r w:rsidR="00376255" w:rsidRPr="00314E34">
        <w:rPr>
          <w:rFonts w:cs="Arial"/>
        </w:rPr>
        <w:t xml:space="preserve">mariner’s selected </w:t>
      </w:r>
      <w:r w:rsidRPr="00314E34">
        <w:rPr>
          <w:rFonts w:cs="Arial"/>
        </w:rPr>
        <w:t>viewing scale</w:t>
      </w:r>
      <w:r w:rsidR="00376255" w:rsidRPr="00314E34">
        <w:rPr>
          <w:rFonts w:cs="Arial"/>
        </w:rPr>
        <w:t xml:space="preserve"> (MSVS)</w:t>
      </w:r>
      <w:r w:rsidRPr="00314E34">
        <w:rPr>
          <w:rFonts w:cs="Arial"/>
        </w:rPr>
        <w:t xml:space="preserve"> is smaller than the value indicated by </w:t>
      </w:r>
      <w:r w:rsidRPr="00314E34">
        <w:rPr>
          <w:rFonts w:cs="Arial"/>
          <w:b/>
        </w:rPr>
        <w:t>minimum display scale</w:t>
      </w:r>
      <w:r w:rsidRPr="00314E34">
        <w:rPr>
          <w:rFonts w:cs="Arial"/>
        </w:rPr>
        <w:t xml:space="preserve">, features within the </w:t>
      </w:r>
      <w:r w:rsidRPr="00314E34">
        <w:rPr>
          <w:rFonts w:cs="Arial"/>
          <w:b/>
        </w:rPr>
        <w:t>Data Coverage</w:t>
      </w:r>
      <w:r w:rsidRPr="00314E34">
        <w:rPr>
          <w:rFonts w:cs="Arial"/>
        </w:rPr>
        <w:t xml:space="preserve"> feature are not displayed, except where the </w:t>
      </w:r>
      <w:r w:rsidR="00D62149" w:rsidRPr="00314E34">
        <w:rPr>
          <w:rFonts w:cs="Arial"/>
        </w:rPr>
        <w:t xml:space="preserve">System Database </w:t>
      </w:r>
      <w:r w:rsidRPr="00314E34">
        <w:rPr>
          <w:rFonts w:cs="Arial"/>
        </w:rPr>
        <w:t xml:space="preserve">does not contain a dataset covering the area at a smaller scale, in which case the dataset will be </w:t>
      </w:r>
      <w:r w:rsidR="00C240A3" w:rsidRPr="00314E34">
        <w:rPr>
          <w:rFonts w:cs="Arial"/>
        </w:rPr>
        <w:t xml:space="preserve">continuously </w:t>
      </w:r>
      <w:r w:rsidRPr="00314E34">
        <w:rPr>
          <w:rFonts w:cs="Arial"/>
        </w:rPr>
        <w:t>di</w:t>
      </w:r>
      <w:r w:rsidR="00C81B2F" w:rsidRPr="00314E34">
        <w:rPr>
          <w:rFonts w:cs="Arial"/>
        </w:rPr>
        <w:t xml:space="preserve">splayed. </w:t>
      </w:r>
    </w:p>
    <w:p w14:paraId="2B2F83CC" w14:textId="0241330E" w:rsidR="00E73EDF" w:rsidRPr="00314E34" w:rsidRDefault="004C22F2" w:rsidP="00C81B2F">
      <w:pPr>
        <w:spacing w:after="120" w:line="240" w:lineRule="auto"/>
        <w:rPr>
          <w:rFonts w:cs="Arial"/>
        </w:rPr>
      </w:pPr>
      <w:r w:rsidRPr="00314E34">
        <w:rPr>
          <w:rFonts w:cs="Arial"/>
        </w:rPr>
        <w:t>W</w:t>
      </w:r>
      <w:r w:rsidR="00B364F9" w:rsidRPr="00314E34">
        <w:rPr>
          <w:rFonts w:cs="Arial"/>
        </w:rPr>
        <w:t xml:space="preserve">hen </w:t>
      </w:r>
      <w:r w:rsidR="007653F1" w:rsidRPr="00314E34">
        <w:rPr>
          <w:rFonts w:cs="Arial"/>
        </w:rPr>
        <w:t xml:space="preserve">the </w:t>
      </w:r>
      <w:r w:rsidR="00376255" w:rsidRPr="00314E34">
        <w:rPr>
          <w:rFonts w:cs="Arial"/>
        </w:rPr>
        <w:t>MSVS</w:t>
      </w:r>
      <w:r w:rsidR="007653F1" w:rsidRPr="00314E34">
        <w:rPr>
          <w:rFonts w:cs="Arial"/>
        </w:rPr>
        <w:t xml:space="preserve"> is larger than the value indicated by </w:t>
      </w:r>
      <w:r w:rsidR="003349C5" w:rsidRPr="00314E34">
        <w:rPr>
          <w:rFonts w:cs="Arial"/>
          <w:b/>
        </w:rPr>
        <w:t xml:space="preserve">optimum </w:t>
      </w:r>
      <w:r w:rsidR="007653F1" w:rsidRPr="00314E34">
        <w:rPr>
          <w:rFonts w:cs="Arial"/>
          <w:b/>
        </w:rPr>
        <w:t>display scale</w:t>
      </w:r>
      <w:r w:rsidR="007653F1" w:rsidRPr="00314E34">
        <w:rPr>
          <w:rFonts w:cs="Arial"/>
        </w:rPr>
        <w:t xml:space="preserve">, </w:t>
      </w:r>
      <w:r w:rsidR="00B364F9" w:rsidRPr="00314E34">
        <w:rPr>
          <w:rFonts w:cs="Arial"/>
        </w:rPr>
        <w:t xml:space="preserve">the </w:t>
      </w:r>
      <w:r w:rsidR="007653F1" w:rsidRPr="00314E34">
        <w:rPr>
          <w:rFonts w:cs="Arial"/>
        </w:rPr>
        <w:t xml:space="preserve">overscale </w:t>
      </w:r>
      <w:r w:rsidR="00B364F9" w:rsidRPr="00314E34">
        <w:rPr>
          <w:rFonts w:cs="Arial"/>
        </w:rPr>
        <w:t>indication</w:t>
      </w:r>
      <w:r w:rsidR="00C450A7" w:rsidRPr="00314E34">
        <w:rPr>
          <w:rFonts w:cs="Arial"/>
        </w:rPr>
        <w:t>, in the form of a</w:t>
      </w:r>
      <w:r w:rsidR="007E7BB8" w:rsidRPr="00314E34">
        <w:rPr>
          <w:rFonts w:cs="Arial"/>
        </w:rPr>
        <w:t xml:space="preserve">n overscale factor </w:t>
      </w:r>
      <w:r w:rsidR="00C450A7" w:rsidRPr="00314E34">
        <w:rPr>
          <w:rFonts w:cs="Arial"/>
        </w:rPr>
        <w:t>covering the area that is overscale,</w:t>
      </w:r>
      <w:r w:rsidR="00B364F9" w:rsidRPr="00314E34">
        <w:rPr>
          <w:rFonts w:cs="Arial"/>
        </w:rPr>
        <w:t xml:space="preserve"> </w:t>
      </w:r>
      <w:r w:rsidR="007E7BB8" w:rsidRPr="00314E34">
        <w:rPr>
          <w:rFonts w:cs="Arial"/>
        </w:rPr>
        <w:t>must be</w:t>
      </w:r>
      <w:r w:rsidR="00B364F9" w:rsidRPr="00314E34">
        <w:rPr>
          <w:rFonts w:cs="Arial"/>
        </w:rPr>
        <w:t xml:space="preserve"> shown</w:t>
      </w:r>
      <w:r w:rsidR="00C81B2F" w:rsidRPr="00314E34">
        <w:rPr>
          <w:rFonts w:cs="Arial"/>
        </w:rPr>
        <w:t xml:space="preserve">. </w:t>
      </w:r>
      <w:r w:rsidR="007E7BB8" w:rsidRPr="00314E34">
        <w:rPr>
          <w:rFonts w:cs="Arial"/>
        </w:rPr>
        <w:t xml:space="preserve">When </w:t>
      </w:r>
      <w:r w:rsidR="00376255" w:rsidRPr="00314E34">
        <w:rPr>
          <w:rFonts w:cs="Arial"/>
        </w:rPr>
        <w:t xml:space="preserve">at </w:t>
      </w:r>
      <w:r w:rsidR="007E7BB8" w:rsidRPr="00314E34">
        <w:rPr>
          <w:rFonts w:cs="Arial"/>
        </w:rPr>
        <w:t xml:space="preserve">own ship’s position a dataset with a larger </w:t>
      </w:r>
      <w:r w:rsidR="00F440F3" w:rsidRPr="00314E34">
        <w:rPr>
          <w:rFonts w:cs="Arial"/>
          <w:b/>
        </w:rPr>
        <w:t xml:space="preserve">optimum </w:t>
      </w:r>
      <w:r w:rsidR="007E7BB8" w:rsidRPr="00314E34">
        <w:rPr>
          <w:rFonts w:cs="Arial"/>
          <w:b/>
        </w:rPr>
        <w:t>display scale</w:t>
      </w:r>
      <w:r w:rsidR="007E7BB8" w:rsidRPr="00314E34">
        <w:rPr>
          <w:rFonts w:cs="Arial"/>
        </w:rPr>
        <w:t xml:space="preserve"> than the MSVS</w:t>
      </w:r>
      <w:r w:rsidR="00376255" w:rsidRPr="00314E34">
        <w:rPr>
          <w:rFonts w:cs="Arial"/>
        </w:rPr>
        <w:t xml:space="preserve"> is available,</w:t>
      </w:r>
      <w:r w:rsidR="007E7BB8" w:rsidRPr="00314E34">
        <w:rPr>
          <w:rFonts w:cs="Arial"/>
        </w:rPr>
        <w:t xml:space="preserve"> an indication is required and </w:t>
      </w:r>
      <w:r w:rsidR="00376255" w:rsidRPr="00314E34">
        <w:rPr>
          <w:rFonts w:cs="Arial"/>
        </w:rPr>
        <w:t xml:space="preserve">must </w:t>
      </w:r>
      <w:r w:rsidR="007E7BB8" w:rsidRPr="00314E34">
        <w:rPr>
          <w:rFonts w:cs="Arial"/>
        </w:rPr>
        <w:t>be shown on the same screen as the chart display.</w:t>
      </w:r>
    </w:p>
    <w:p w14:paraId="36B2C6CF" w14:textId="77777777" w:rsidR="00F057E0" w:rsidRPr="00F057E0" w:rsidRDefault="00F440F3" w:rsidP="00F057E0">
      <w:pPr>
        <w:spacing w:after="120" w:line="240" w:lineRule="auto"/>
        <w:rPr>
          <w:ins w:id="473" w:author="Jeff Wootton" w:date="2025-10-03T10:20:00Z"/>
          <w:rFonts w:cs="Arial"/>
        </w:rPr>
      </w:pPr>
      <w:r w:rsidRPr="00314E34">
        <w:rPr>
          <w:rFonts w:cs="Arial"/>
        </w:rPr>
        <w:t xml:space="preserve">When the MSVS is larger than the value indicated by </w:t>
      </w:r>
      <w:r w:rsidRPr="00314E34">
        <w:rPr>
          <w:rFonts w:cs="Arial"/>
          <w:b/>
        </w:rPr>
        <w:t>maximum display scale</w:t>
      </w:r>
      <w:r w:rsidRPr="00314E34">
        <w:rPr>
          <w:rFonts w:cs="Arial"/>
        </w:rPr>
        <w:t xml:space="preserve">, the overscale indication, in the form of an overscale factor and, additionally, a pattern </w:t>
      </w:r>
      <w:commentRangeStart w:id="474"/>
      <w:r w:rsidRPr="00314E34">
        <w:rPr>
          <w:rFonts w:cs="Arial"/>
        </w:rPr>
        <w:t xml:space="preserve">covering </w:t>
      </w:r>
      <w:del w:id="475" w:author="Jeff Wootton" w:date="2025-10-03T10:19:00Z" w16du:dateUtc="2025-10-03T08:19:00Z">
        <w:r w:rsidRPr="00314E34" w:rsidDel="004E1A9A">
          <w:rPr>
            <w:rFonts w:cs="Arial"/>
          </w:rPr>
          <w:delText xml:space="preserve">the </w:delText>
        </w:r>
      </w:del>
      <w:r w:rsidRPr="00314E34">
        <w:rPr>
          <w:rFonts w:cs="Arial"/>
        </w:rPr>
        <w:t>area</w:t>
      </w:r>
      <w:ins w:id="476" w:author="Jeff Wootton" w:date="2025-10-03T10:19:00Z" w16du:dateUtc="2025-10-03T08:19:00Z">
        <w:r w:rsidR="004E1A9A">
          <w:rPr>
            <w:rFonts w:cs="Arial"/>
          </w:rPr>
          <w:t>s</w:t>
        </w:r>
      </w:ins>
      <w:r w:rsidRPr="00314E34">
        <w:rPr>
          <w:rFonts w:cs="Arial"/>
        </w:rPr>
        <w:t xml:space="preserve"> that </w:t>
      </w:r>
      <w:del w:id="477" w:author="Jeff Wootton" w:date="2025-10-03T10:19:00Z" w16du:dateUtc="2025-10-03T08:19:00Z">
        <w:r w:rsidRPr="00314E34" w:rsidDel="004E1A9A">
          <w:rPr>
            <w:rFonts w:cs="Arial"/>
          </w:rPr>
          <w:delText xml:space="preserve">is </w:delText>
        </w:r>
      </w:del>
      <w:ins w:id="478" w:author="Jeff Wootton" w:date="2025-10-03T10:19:00Z" w16du:dateUtc="2025-10-03T08:19:00Z">
        <w:r w:rsidR="004E1A9A">
          <w:rPr>
            <w:rFonts w:cs="Arial"/>
          </w:rPr>
          <w:t>are</w:t>
        </w:r>
        <w:r w:rsidR="004E1A9A" w:rsidRPr="00314E34">
          <w:rPr>
            <w:rFonts w:cs="Arial"/>
          </w:rPr>
          <w:t xml:space="preserve"> </w:t>
        </w:r>
      </w:ins>
      <w:r w:rsidRPr="00314E34">
        <w:rPr>
          <w:rFonts w:cs="Arial"/>
        </w:rPr>
        <w:t xml:space="preserve">overscale, must be shown to indicate that the data is “grossly </w:t>
      </w:r>
      <w:proofErr w:type="spellStart"/>
      <w:r w:rsidRPr="00314E34">
        <w:rPr>
          <w:rFonts w:cs="Arial"/>
        </w:rPr>
        <w:t>overscaled</w:t>
      </w:r>
      <w:proofErr w:type="spellEnd"/>
      <w:r w:rsidRPr="00314E34">
        <w:rPr>
          <w:rFonts w:cs="Arial"/>
        </w:rPr>
        <w:t>”</w:t>
      </w:r>
      <w:ins w:id="479" w:author="Jeff Wootton" w:date="2025-10-03T10:20:00Z" w16du:dateUtc="2025-10-03T08:20:00Z">
        <w:r w:rsidR="00F057E0">
          <w:rPr>
            <w:rFonts w:cs="Arial"/>
          </w:rPr>
          <w:t xml:space="preserve"> </w:t>
        </w:r>
      </w:ins>
      <w:ins w:id="480" w:author="Jeff Wootton" w:date="2025-10-03T10:20:00Z">
        <w:r w:rsidR="00F057E0" w:rsidRPr="00F057E0">
          <w:rPr>
            <w:rFonts w:cs="Arial"/>
          </w:rPr>
          <w:t>in accordance with the requirement defined in S-98 Main document, clause 12.3.3.</w:t>
        </w:r>
      </w:ins>
      <w:commentRangeEnd w:id="474"/>
      <w:ins w:id="481" w:author="Jeff Wootton" w:date="2025-10-03T10:21:00Z" w16du:dateUtc="2025-10-03T08:21:00Z">
        <w:r w:rsidR="001C6463">
          <w:rPr>
            <w:rStyle w:val="CommentReference"/>
          </w:rPr>
          <w:commentReference w:id="474"/>
        </w:r>
      </w:ins>
    </w:p>
    <w:p w14:paraId="4411552E" w14:textId="0381C626" w:rsidR="00F440F3" w:rsidRPr="00314E34" w:rsidRDefault="00F440F3" w:rsidP="00C81B2F">
      <w:pPr>
        <w:spacing w:after="120" w:line="240" w:lineRule="auto"/>
        <w:rPr>
          <w:rFonts w:cs="Arial"/>
        </w:rPr>
      </w:pPr>
      <w:r w:rsidRPr="00314E34">
        <w:rPr>
          <w:rFonts w:cs="Arial"/>
        </w:rPr>
        <w:t>.</w:t>
      </w:r>
    </w:p>
    <w:p w14:paraId="33434FE0" w14:textId="1A505FDA" w:rsidR="00C2007C" w:rsidRPr="00314E34" w:rsidRDefault="00C2007C" w:rsidP="00C81B2F">
      <w:pPr>
        <w:spacing w:after="120" w:line="240" w:lineRule="auto"/>
        <w:rPr>
          <w:rFonts w:cs="Arial"/>
        </w:rPr>
      </w:pPr>
      <w:r w:rsidRPr="00314E34">
        <w:rPr>
          <w:rFonts w:cs="Arial"/>
        </w:rPr>
        <w:lastRenderedPageBreak/>
        <w:t>Within ENC schemes</w:t>
      </w:r>
      <w:r w:rsidR="00565423" w:rsidRPr="00314E34">
        <w:rPr>
          <w:rFonts w:cs="Arial"/>
        </w:rPr>
        <w:t xml:space="preserve"> it is preferable that the scale ranges for different datasets covering the same geographical area to be continuous (see clause 4.5.3). However, where the scale ranges are</w:t>
      </w:r>
      <w:r w:rsidRPr="00314E34">
        <w:rPr>
          <w:rFonts w:cs="Arial"/>
        </w:rPr>
        <w:t xml:space="preserve"> non-continuous, the ECDIS will display the large</w:t>
      </w:r>
      <w:r w:rsidR="00565423" w:rsidRPr="00314E34">
        <w:rPr>
          <w:rFonts w:cs="Arial"/>
        </w:rPr>
        <w:t>r</w:t>
      </w:r>
      <w:r w:rsidRPr="00314E34">
        <w:rPr>
          <w:rFonts w:cs="Arial"/>
        </w:rPr>
        <w:t xml:space="preserve"> scale dataset until the MSVS </w:t>
      </w:r>
      <w:r w:rsidR="00565423" w:rsidRPr="00314E34">
        <w:rPr>
          <w:rFonts w:cs="Arial"/>
        </w:rPr>
        <w:t xml:space="preserve">is </w:t>
      </w:r>
      <w:r w:rsidRPr="00314E34">
        <w:rPr>
          <w:rFonts w:cs="Arial"/>
        </w:rPr>
        <w:t>equal</w:t>
      </w:r>
      <w:r w:rsidR="00565423" w:rsidRPr="00314E34">
        <w:rPr>
          <w:rFonts w:cs="Arial"/>
        </w:rPr>
        <w:t xml:space="preserve"> to or at smaller scale than</w:t>
      </w:r>
      <w:r w:rsidRPr="00314E34">
        <w:rPr>
          <w:rFonts w:cs="Arial"/>
        </w:rPr>
        <w:t xml:space="preserve"> the</w:t>
      </w:r>
      <w:r w:rsidR="00565423" w:rsidRPr="00314E34">
        <w:rPr>
          <w:rFonts w:cs="Arial"/>
        </w:rPr>
        <w:t xml:space="preserve"> </w:t>
      </w:r>
      <w:r w:rsidR="00F440F3" w:rsidRPr="00314E34">
        <w:rPr>
          <w:rFonts w:cs="Arial"/>
          <w:b/>
        </w:rPr>
        <w:t xml:space="preserve">optimum </w:t>
      </w:r>
      <w:r w:rsidR="00565423" w:rsidRPr="00314E34">
        <w:rPr>
          <w:rFonts w:cs="Arial"/>
          <w:b/>
        </w:rPr>
        <w:t>display scale</w:t>
      </w:r>
      <w:r w:rsidRPr="00314E34">
        <w:rPr>
          <w:rFonts w:cs="Arial"/>
        </w:rPr>
        <w:t xml:space="preserve"> </w:t>
      </w:r>
      <w:r w:rsidR="00565423" w:rsidRPr="00314E34">
        <w:rPr>
          <w:rFonts w:cs="Arial"/>
        </w:rPr>
        <w:t xml:space="preserve">of the </w:t>
      </w:r>
      <w:r w:rsidRPr="00314E34">
        <w:rPr>
          <w:rFonts w:cs="Arial"/>
        </w:rPr>
        <w:t>next smaller scale dataset</w:t>
      </w:r>
      <w:r w:rsidRPr="00314E34">
        <w:rPr>
          <w:rFonts w:cs="Arial"/>
          <w:b/>
        </w:rPr>
        <w:t>.</w:t>
      </w:r>
    </w:p>
    <w:p w14:paraId="6425CB76" w14:textId="77777777" w:rsidR="00C81B2F" w:rsidRPr="00314E34" w:rsidRDefault="00C81B2F" w:rsidP="00C81B2F">
      <w:pPr>
        <w:spacing w:after="120" w:line="240" w:lineRule="auto"/>
        <w:rPr>
          <w:rFonts w:cs="Arial"/>
        </w:rPr>
      </w:pPr>
    </w:p>
    <w:p w14:paraId="1FFB8E35" w14:textId="38A224A9" w:rsidR="00E73EDF" w:rsidRPr="00314E34" w:rsidRDefault="007653F1" w:rsidP="00C81B2F">
      <w:pPr>
        <w:pStyle w:val="Heading2"/>
        <w:tabs>
          <w:tab w:val="clear" w:pos="540"/>
        </w:tabs>
        <w:spacing w:before="120" w:after="200" w:line="240" w:lineRule="auto"/>
        <w:ind w:left="709" w:hanging="709"/>
      </w:pPr>
      <w:bookmarkStart w:id="482" w:name="_Toc510785435"/>
      <w:bookmarkStart w:id="483" w:name="_Toc510784286"/>
      <w:bookmarkStart w:id="484" w:name="_Toc439685272"/>
      <w:bookmarkStart w:id="485" w:name="_Toc175558596"/>
      <w:bookmarkEnd w:id="482"/>
      <w:bookmarkEnd w:id="483"/>
      <w:r w:rsidRPr="00314E34">
        <w:t xml:space="preserve">Dataset </w:t>
      </w:r>
      <w:r w:rsidR="00C81B2F" w:rsidRPr="00314E34">
        <w:t>l</w:t>
      </w:r>
      <w:r w:rsidRPr="00314E34">
        <w:t xml:space="preserve">oading </w:t>
      </w:r>
      <w:bookmarkEnd w:id="484"/>
      <w:r w:rsidR="004C22F2" w:rsidRPr="00314E34">
        <w:t xml:space="preserve">and </w:t>
      </w:r>
      <w:r w:rsidR="00C81B2F" w:rsidRPr="00314E34">
        <w:t>d</w:t>
      </w:r>
      <w:r w:rsidR="004C22F2" w:rsidRPr="00314E34">
        <w:t xml:space="preserve">isplay </w:t>
      </w:r>
      <w:r w:rsidR="00C81B2F" w:rsidRPr="00314E34">
        <w:t>o</w:t>
      </w:r>
      <w:r w:rsidR="004C22F2" w:rsidRPr="00314E34">
        <w:t>rder</w:t>
      </w:r>
      <w:bookmarkEnd w:id="485"/>
    </w:p>
    <w:p w14:paraId="108B563B" w14:textId="493B4B74" w:rsidR="00E73EDF" w:rsidRPr="00314E34" w:rsidRDefault="003233DA" w:rsidP="00C81B2F">
      <w:pPr>
        <w:spacing w:after="120" w:line="240" w:lineRule="auto"/>
        <w:rPr>
          <w:rFonts w:cs="Arial"/>
        </w:rPr>
      </w:pPr>
      <w:r w:rsidRPr="00314E34">
        <w:rPr>
          <w:rFonts w:cs="Arial"/>
        </w:rPr>
        <w:t>N</w:t>
      </w:r>
      <w:r w:rsidR="007653F1" w:rsidRPr="00314E34">
        <w:rPr>
          <w:rFonts w:cs="Arial"/>
        </w:rPr>
        <w:t>ew algorithm</w:t>
      </w:r>
      <w:r w:rsidRPr="00314E34">
        <w:rPr>
          <w:rFonts w:cs="Arial"/>
        </w:rPr>
        <w:t>s</w:t>
      </w:r>
      <w:r w:rsidR="007653F1" w:rsidRPr="00314E34">
        <w:rPr>
          <w:rFonts w:cs="Arial"/>
        </w:rPr>
        <w:t xml:space="preserve"> for dataset loading and unloading</w:t>
      </w:r>
      <w:r w:rsidR="007A7077" w:rsidRPr="00314E34">
        <w:rPr>
          <w:rFonts w:cs="Arial"/>
        </w:rPr>
        <w:t>;</w:t>
      </w:r>
      <w:r w:rsidRPr="00314E34">
        <w:rPr>
          <w:rFonts w:cs="Arial"/>
        </w:rPr>
        <w:t xml:space="preserve"> and rendering (display)</w:t>
      </w:r>
      <w:r w:rsidR="007653F1" w:rsidRPr="00314E34">
        <w:rPr>
          <w:rFonts w:cs="Arial"/>
        </w:rPr>
        <w:t xml:space="preserve"> within a navigation system </w:t>
      </w:r>
      <w:r w:rsidR="007A7077" w:rsidRPr="00314E34">
        <w:rPr>
          <w:rFonts w:cs="Arial"/>
        </w:rPr>
        <w:t xml:space="preserve">are </w:t>
      </w:r>
      <w:r w:rsidR="007653F1" w:rsidRPr="00314E34">
        <w:rPr>
          <w:rFonts w:cs="Arial"/>
        </w:rPr>
        <w:t>prescribed in S-101 in order for the appropriate ENC to be viewed at the mariner’s selected viewing scale. This will simplify the process for navigation systems, giving clear and concise rules on how and when data is loaded and unloaded</w:t>
      </w:r>
      <w:r w:rsidRPr="00314E34">
        <w:rPr>
          <w:rFonts w:cs="Arial"/>
        </w:rPr>
        <w:t>; and the order at which datasets are to be displayed</w:t>
      </w:r>
      <w:r w:rsidR="007653F1" w:rsidRPr="00314E34">
        <w:rPr>
          <w:rFonts w:cs="Arial"/>
        </w:rPr>
        <w:t>.</w:t>
      </w:r>
      <w:r w:rsidR="00EE3367" w:rsidRPr="00314E34">
        <w:rPr>
          <w:rFonts w:cs="Arial"/>
        </w:rPr>
        <w:t xml:space="preserve"> </w:t>
      </w:r>
      <w:r w:rsidR="007653F1" w:rsidRPr="00314E34">
        <w:rPr>
          <w:rFonts w:cs="Arial"/>
        </w:rPr>
        <w:t>The concept of navigation purpose is restricted for use in presenting ENCs in a visual catalogue and must not be used for determining which dataset should be displayed.</w:t>
      </w:r>
    </w:p>
    <w:p w14:paraId="3845A6EE" w14:textId="010C7F5C" w:rsidR="00365E38" w:rsidRPr="00314E34" w:rsidRDefault="00365E38" w:rsidP="00C81B2F">
      <w:pPr>
        <w:spacing w:after="120" w:line="240" w:lineRule="auto"/>
        <w:rPr>
          <w:rFonts w:cs="Arial"/>
        </w:rPr>
      </w:pPr>
      <w:r w:rsidRPr="00314E34">
        <w:rPr>
          <w:rFonts w:cs="Arial"/>
        </w:rPr>
        <w:t xml:space="preserve">Details of the dataset loading and data display algorithms are available in </w:t>
      </w:r>
      <w:bookmarkStart w:id="486" w:name="_Hlk121371744"/>
      <w:commentRangeStart w:id="487"/>
      <w:r w:rsidR="000F6A2C" w:rsidRPr="00314E34">
        <w:rPr>
          <w:rFonts w:cs="Arial"/>
        </w:rPr>
        <w:t xml:space="preserve">S-98 </w:t>
      </w:r>
      <w:del w:id="488" w:author="Jeff Wootton" w:date="2025-08-13T04:14:00Z" w16du:dateUtc="2025-08-13T02:14:00Z">
        <w:r w:rsidRPr="00314E34" w:rsidDel="00705296">
          <w:rPr>
            <w:rFonts w:cs="Arial"/>
          </w:rPr>
          <w:delText xml:space="preserve">Annex </w:delText>
        </w:r>
        <w:r w:rsidR="000F6A2C" w:rsidRPr="00314E34" w:rsidDel="0062025B">
          <w:rPr>
            <w:rFonts w:cs="Arial"/>
          </w:rPr>
          <w:delText>C</w:delText>
        </w:r>
        <w:r w:rsidR="000F6A2C" w:rsidRPr="00314E34" w:rsidDel="00705296">
          <w:rPr>
            <w:rFonts w:cs="Arial"/>
          </w:rPr>
          <w:delText xml:space="preserve">, </w:delText>
        </w:r>
      </w:del>
      <w:r w:rsidR="000F6A2C" w:rsidRPr="00314E34">
        <w:rPr>
          <w:rFonts w:cs="Arial"/>
        </w:rPr>
        <w:t xml:space="preserve">Appendix </w:t>
      </w:r>
      <w:del w:id="489" w:author="Jeff Wootton" w:date="2025-08-13T04:14:00Z" w16du:dateUtc="2025-08-13T02:14:00Z">
        <w:r w:rsidR="000F6A2C" w:rsidRPr="00314E34" w:rsidDel="00705296">
          <w:rPr>
            <w:rFonts w:cs="Arial"/>
          </w:rPr>
          <w:delText>C-5</w:delText>
        </w:r>
      </w:del>
      <w:ins w:id="490" w:author="Jeff Wootton" w:date="2025-08-13T04:14:00Z" w16du:dateUtc="2025-08-13T02:14:00Z">
        <w:r w:rsidR="00705296">
          <w:rPr>
            <w:rFonts w:cs="Arial"/>
          </w:rPr>
          <w:t>E</w:t>
        </w:r>
      </w:ins>
      <w:r w:rsidR="000F6A2C" w:rsidRPr="00314E34">
        <w:rPr>
          <w:rFonts w:cs="Arial"/>
        </w:rPr>
        <w:t xml:space="preserve"> </w:t>
      </w:r>
      <w:r w:rsidRPr="00314E34">
        <w:rPr>
          <w:rFonts w:cs="Arial"/>
        </w:rPr>
        <w:t xml:space="preserve">– </w:t>
      </w:r>
      <w:r w:rsidRPr="00314E34">
        <w:rPr>
          <w:rFonts w:cs="Arial"/>
          <w:i/>
        </w:rPr>
        <w:t xml:space="preserve">Dataset </w:t>
      </w:r>
      <w:r w:rsidR="002D4E29" w:rsidRPr="00314E34">
        <w:rPr>
          <w:rFonts w:cs="Arial"/>
          <w:i/>
        </w:rPr>
        <w:t>L</w:t>
      </w:r>
      <w:r w:rsidRPr="00314E34">
        <w:rPr>
          <w:rFonts w:cs="Arial"/>
          <w:i/>
        </w:rPr>
        <w:t xml:space="preserve">oading </w:t>
      </w:r>
      <w:del w:id="491" w:author="Jeff Wootton" w:date="2025-08-13T04:15:00Z" w16du:dateUtc="2025-08-13T02:15:00Z">
        <w:r w:rsidR="002D4E29" w:rsidRPr="00314E34" w:rsidDel="0013324C">
          <w:rPr>
            <w:rFonts w:cs="Arial"/>
            <w:i/>
          </w:rPr>
          <w:delText>A</w:delText>
        </w:r>
        <w:r w:rsidRPr="00314E34" w:rsidDel="0013324C">
          <w:rPr>
            <w:rFonts w:cs="Arial"/>
            <w:i/>
          </w:rPr>
          <w:delText>lgorithm</w:delText>
        </w:r>
        <w:r w:rsidR="005F0731" w:rsidRPr="00314E34" w:rsidDel="0013324C">
          <w:rPr>
            <w:rFonts w:cs="Arial"/>
            <w:i/>
          </w:rPr>
          <w:delText xml:space="preserve"> (Dataset Selection)</w:delText>
        </w:r>
        <w:r w:rsidR="003233DA" w:rsidRPr="00314E34" w:rsidDel="0013324C">
          <w:rPr>
            <w:rFonts w:cs="Arial"/>
            <w:i/>
          </w:rPr>
          <w:delText xml:space="preserve"> </w:delText>
        </w:r>
      </w:del>
      <w:r w:rsidR="003233DA" w:rsidRPr="00314E34">
        <w:rPr>
          <w:rFonts w:cs="Arial"/>
          <w:i/>
        </w:rPr>
        <w:t xml:space="preserve">and </w:t>
      </w:r>
      <w:del w:id="492" w:author="Jeff Wootton" w:date="2025-08-13T04:15:00Z" w16du:dateUtc="2025-08-13T02:15:00Z">
        <w:r w:rsidR="003233DA" w:rsidRPr="00314E34" w:rsidDel="007B1D4F">
          <w:rPr>
            <w:rFonts w:cs="Arial"/>
            <w:i/>
          </w:rPr>
          <w:delText xml:space="preserve">Dataset </w:delText>
        </w:r>
      </w:del>
      <w:r w:rsidR="003233DA" w:rsidRPr="00314E34">
        <w:rPr>
          <w:rFonts w:cs="Arial"/>
          <w:i/>
        </w:rPr>
        <w:t xml:space="preserve">Display </w:t>
      </w:r>
      <w:del w:id="493" w:author="Jeff Wootton" w:date="2025-08-13T04:15:00Z" w16du:dateUtc="2025-08-13T02:15:00Z">
        <w:r w:rsidR="003233DA" w:rsidRPr="00314E34" w:rsidDel="007B1D4F">
          <w:rPr>
            <w:rFonts w:cs="Arial"/>
            <w:i/>
          </w:rPr>
          <w:delText xml:space="preserve">Order </w:delText>
        </w:r>
      </w:del>
      <w:r w:rsidR="003233DA" w:rsidRPr="00314E34">
        <w:rPr>
          <w:rFonts w:cs="Arial"/>
          <w:i/>
        </w:rPr>
        <w:t>(</w:t>
      </w:r>
      <w:del w:id="494" w:author="Jeff Wootton" w:date="2025-08-13T04:15:00Z" w16du:dateUtc="2025-08-13T02:15:00Z">
        <w:r w:rsidR="003233DA" w:rsidRPr="00314E34" w:rsidDel="007B1D4F">
          <w:rPr>
            <w:rFonts w:cs="Arial"/>
            <w:i/>
          </w:rPr>
          <w:delText xml:space="preserve">Dataset </w:delText>
        </w:r>
      </w:del>
      <w:r w:rsidR="003233DA" w:rsidRPr="00314E34">
        <w:rPr>
          <w:rFonts w:cs="Arial"/>
          <w:i/>
        </w:rPr>
        <w:t>Rendering)</w:t>
      </w:r>
      <w:ins w:id="495" w:author="Jeff Wootton" w:date="2025-08-13T04:15:00Z" w16du:dateUtc="2025-08-13T02:15:00Z">
        <w:r w:rsidR="007B1D4F">
          <w:rPr>
            <w:rFonts w:cs="Arial"/>
            <w:i/>
          </w:rPr>
          <w:t xml:space="preserve"> Algorithms</w:t>
        </w:r>
      </w:ins>
      <w:commentRangeEnd w:id="487"/>
      <w:ins w:id="496" w:author="Jeff Wootton" w:date="2025-08-13T04:20:00Z" w16du:dateUtc="2025-08-13T02:20:00Z">
        <w:r w:rsidR="00C97E32">
          <w:rPr>
            <w:rStyle w:val="CommentReference"/>
          </w:rPr>
          <w:commentReference w:id="487"/>
        </w:r>
      </w:ins>
      <w:r w:rsidRPr="00314E34">
        <w:rPr>
          <w:rFonts w:cs="Arial"/>
        </w:rPr>
        <w:t>.</w:t>
      </w:r>
      <w:bookmarkEnd w:id="486"/>
    </w:p>
    <w:p w14:paraId="31F39231" w14:textId="1A236603" w:rsidR="00933739" w:rsidRPr="00314E34" w:rsidRDefault="00933739" w:rsidP="00933739">
      <w:pPr>
        <w:spacing w:after="120" w:line="240" w:lineRule="auto"/>
        <w:rPr>
          <w:rFonts w:cs="Arial"/>
        </w:rPr>
      </w:pPr>
      <w:r w:rsidRPr="00314E34">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sidRPr="00314E34">
        <w:rPr>
          <w:rFonts w:cs="Arial"/>
        </w:rPr>
        <w:t>530</w:t>
      </w:r>
      <w:r w:rsidRPr="00314E34">
        <w:rPr>
          <w:rFonts w:cs="Arial"/>
        </w:rPr>
        <w:t>(</w:t>
      </w:r>
      <w:r w:rsidR="008C67DD" w:rsidRPr="00314E34">
        <w:rPr>
          <w:rFonts w:cs="Arial"/>
        </w:rPr>
        <w:t>106</w:t>
      </w:r>
      <w:r w:rsidRPr="00314E34">
        <w:rPr>
          <w:rFonts w:cs="Arial"/>
        </w:rPr>
        <w:t>) A11.2.</w:t>
      </w:r>
    </w:p>
    <w:p w14:paraId="683C351E" w14:textId="77777777" w:rsidR="00933739" w:rsidRPr="00314E34" w:rsidRDefault="00933739" w:rsidP="00933739">
      <w:pPr>
        <w:spacing w:after="120" w:line="240" w:lineRule="auto"/>
        <w:rPr>
          <w:rFonts w:cs="Arial"/>
        </w:rPr>
      </w:pPr>
      <w:r w:rsidRPr="00314E34">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314E34" w:rsidRDefault="007653F1" w:rsidP="004E2E40">
      <w:pPr>
        <w:pStyle w:val="Heading3"/>
        <w:tabs>
          <w:tab w:val="clear" w:pos="660"/>
          <w:tab w:val="clear" w:pos="880"/>
          <w:tab w:val="left" w:pos="851"/>
        </w:tabs>
        <w:spacing w:before="120" w:after="120" w:line="240" w:lineRule="auto"/>
        <w:ind w:left="851" w:hanging="851"/>
      </w:pPr>
      <w:bookmarkStart w:id="497" w:name="_Toc439685273"/>
      <w:bookmarkStart w:id="498" w:name="_Toc175558597"/>
      <w:r w:rsidRPr="00314E34">
        <w:t xml:space="preserve">Dataset </w:t>
      </w:r>
      <w:r w:rsidR="004E2E40" w:rsidRPr="00314E34">
        <w:t>l</w:t>
      </w:r>
      <w:r w:rsidRPr="00314E34">
        <w:t xml:space="preserve">oading </w:t>
      </w:r>
      <w:r w:rsidR="004E2E40" w:rsidRPr="00314E34">
        <w:t>a</w:t>
      </w:r>
      <w:r w:rsidRPr="00314E34">
        <w:t>lgorithm</w:t>
      </w:r>
      <w:bookmarkEnd w:id="497"/>
      <w:r w:rsidR="005F0731" w:rsidRPr="00314E34">
        <w:t xml:space="preserve"> (dataset selection)</w:t>
      </w:r>
      <w:bookmarkEnd w:id="498"/>
    </w:p>
    <w:p w14:paraId="6AF443CE" w14:textId="5B25CFA1" w:rsidR="00365E38" w:rsidRPr="00314E34" w:rsidRDefault="005F0731" w:rsidP="00412A1B">
      <w:pPr>
        <w:spacing w:after="120" w:line="240" w:lineRule="auto"/>
        <w:rPr>
          <w:rFonts w:cs="Arial"/>
        </w:rPr>
      </w:pPr>
      <w:r w:rsidRPr="00314E34">
        <w:rPr>
          <w:rFonts w:cs="Arial"/>
        </w:rPr>
        <w:t xml:space="preserve">See </w:t>
      </w:r>
      <w:commentRangeStart w:id="499"/>
      <w:r w:rsidR="009B4DB6" w:rsidRPr="00314E34">
        <w:rPr>
          <w:rFonts w:cs="Arial"/>
        </w:rPr>
        <w:t xml:space="preserve">S-98 </w:t>
      </w:r>
      <w:del w:id="500" w:author="Jeff Wootton" w:date="2025-08-13T04:16:00Z" w16du:dateUtc="2025-08-13T02:16:00Z">
        <w:r w:rsidRPr="00314E34" w:rsidDel="002A584D">
          <w:rPr>
            <w:rFonts w:cs="Arial"/>
          </w:rPr>
          <w:delText xml:space="preserve">Annex </w:delText>
        </w:r>
        <w:r w:rsidR="009B4DB6" w:rsidRPr="00314E34" w:rsidDel="002A584D">
          <w:rPr>
            <w:rFonts w:cs="Arial"/>
          </w:rPr>
          <w:delText xml:space="preserve">C, </w:delText>
        </w:r>
      </w:del>
      <w:r w:rsidR="009B4DB6" w:rsidRPr="00314E34">
        <w:rPr>
          <w:rFonts w:cs="Arial"/>
        </w:rPr>
        <w:t xml:space="preserve">Appendix </w:t>
      </w:r>
      <w:del w:id="501" w:author="Jeff Wootton" w:date="2025-08-13T04:16:00Z" w16du:dateUtc="2025-08-13T02:16:00Z">
        <w:r w:rsidR="009B4DB6" w:rsidRPr="00314E34" w:rsidDel="002A584D">
          <w:rPr>
            <w:rFonts w:cs="Arial"/>
          </w:rPr>
          <w:delText>C-5</w:delText>
        </w:r>
      </w:del>
      <w:ins w:id="502" w:author="Jeff Wootton" w:date="2025-08-13T04:16:00Z" w16du:dateUtc="2025-08-13T02:16:00Z">
        <w:r w:rsidR="002A584D">
          <w:rPr>
            <w:rFonts w:cs="Arial"/>
          </w:rPr>
          <w:t>E</w:t>
        </w:r>
      </w:ins>
      <w:r w:rsidR="009B4DB6" w:rsidRPr="00314E34">
        <w:rPr>
          <w:rFonts w:cs="Arial"/>
        </w:rPr>
        <w:t xml:space="preserve"> </w:t>
      </w:r>
      <w:r w:rsidRPr="00314E34">
        <w:rPr>
          <w:rFonts w:cs="Arial"/>
        </w:rPr>
        <w:t xml:space="preserve">– </w:t>
      </w:r>
      <w:r w:rsidRPr="00314E34">
        <w:rPr>
          <w:rFonts w:cs="Arial"/>
          <w:i/>
        </w:rPr>
        <w:t xml:space="preserve">Dataset Loading </w:t>
      </w:r>
      <w:del w:id="503" w:author="Jeff Wootton" w:date="2025-08-13T04:17:00Z" w16du:dateUtc="2025-08-13T02:17:00Z">
        <w:r w:rsidRPr="00314E34" w:rsidDel="002A584D">
          <w:rPr>
            <w:rFonts w:cs="Arial"/>
            <w:i/>
          </w:rPr>
          <w:delText>Algorithm (Dataset Selection)</w:delText>
        </w:r>
        <w:r w:rsidR="007E74F8" w:rsidRPr="00314E34" w:rsidDel="002A584D">
          <w:rPr>
            <w:rFonts w:cs="Arial"/>
            <w:i/>
          </w:rPr>
          <w:delText xml:space="preserve"> </w:delText>
        </w:r>
      </w:del>
      <w:r w:rsidR="007E74F8" w:rsidRPr="00314E34">
        <w:rPr>
          <w:rFonts w:cs="Arial"/>
          <w:i/>
        </w:rPr>
        <w:t xml:space="preserve">and </w:t>
      </w:r>
      <w:del w:id="504" w:author="Jeff Wootton" w:date="2025-08-13T04:17:00Z" w16du:dateUtc="2025-08-13T02:17:00Z">
        <w:r w:rsidR="007E74F8" w:rsidRPr="00314E34" w:rsidDel="00214866">
          <w:rPr>
            <w:rFonts w:cs="Arial"/>
            <w:i/>
          </w:rPr>
          <w:delText xml:space="preserve">Dataset </w:delText>
        </w:r>
      </w:del>
      <w:r w:rsidR="007E74F8" w:rsidRPr="00314E34">
        <w:rPr>
          <w:rFonts w:cs="Arial"/>
          <w:i/>
        </w:rPr>
        <w:t xml:space="preserve">Display </w:t>
      </w:r>
      <w:del w:id="505" w:author="Jeff Wootton" w:date="2025-08-13T04:17:00Z" w16du:dateUtc="2025-08-13T02:17:00Z">
        <w:r w:rsidR="007E74F8" w:rsidRPr="00314E34" w:rsidDel="008A3682">
          <w:rPr>
            <w:rFonts w:cs="Arial"/>
            <w:i/>
          </w:rPr>
          <w:delText xml:space="preserve">Order </w:delText>
        </w:r>
      </w:del>
      <w:r w:rsidR="007E74F8" w:rsidRPr="00314E34">
        <w:rPr>
          <w:rFonts w:cs="Arial"/>
          <w:i/>
        </w:rPr>
        <w:t>(</w:t>
      </w:r>
      <w:del w:id="506" w:author="Jeff Wootton" w:date="2025-08-13T04:17:00Z" w16du:dateUtc="2025-08-13T02:17:00Z">
        <w:r w:rsidR="007E74F8" w:rsidRPr="00314E34" w:rsidDel="008A3682">
          <w:rPr>
            <w:rFonts w:cs="Arial"/>
            <w:i/>
          </w:rPr>
          <w:delText xml:space="preserve">Dataset </w:delText>
        </w:r>
      </w:del>
      <w:r w:rsidR="007E74F8" w:rsidRPr="00314E34">
        <w:rPr>
          <w:rFonts w:cs="Arial"/>
          <w:i/>
        </w:rPr>
        <w:t>Rendering)</w:t>
      </w:r>
      <w:ins w:id="507" w:author="Jeff Wootton" w:date="2025-08-13T04:17:00Z" w16du:dateUtc="2025-08-13T02:17:00Z">
        <w:r w:rsidR="008A3682">
          <w:rPr>
            <w:rFonts w:cs="Arial"/>
            <w:i/>
          </w:rPr>
          <w:t xml:space="preserve"> </w:t>
        </w:r>
        <w:r w:rsidR="00214866">
          <w:rPr>
            <w:rFonts w:cs="Arial"/>
            <w:i/>
          </w:rPr>
          <w:t>Algorithms</w:t>
        </w:r>
      </w:ins>
      <w:commentRangeEnd w:id="499"/>
      <w:ins w:id="508" w:author="Jeff Wootton" w:date="2025-08-13T04:20:00Z" w16du:dateUtc="2025-08-13T02:20:00Z">
        <w:r w:rsidR="00C97E32">
          <w:rPr>
            <w:rStyle w:val="CommentReference"/>
          </w:rPr>
          <w:commentReference w:id="499"/>
        </w:r>
      </w:ins>
      <w:del w:id="509" w:author="Jeff Wootton" w:date="2025-08-13T04:17:00Z" w16du:dateUtc="2025-08-13T02:17:00Z">
        <w:r w:rsidR="0043338D" w:rsidRPr="00314E34" w:rsidDel="008A3682">
          <w:rPr>
            <w:rFonts w:cs="Arial"/>
            <w:iCs/>
          </w:rPr>
          <w:delText xml:space="preserve"> (in development)</w:delText>
        </w:r>
      </w:del>
      <w:r w:rsidRPr="00314E34">
        <w:rPr>
          <w:rFonts w:cs="Arial"/>
        </w:rPr>
        <w:t>.</w:t>
      </w:r>
    </w:p>
    <w:p w14:paraId="74C9BFFC" w14:textId="0E6FD1BB" w:rsidR="00365E38" w:rsidRPr="00314E34" w:rsidRDefault="00365E38" w:rsidP="00365E38">
      <w:pPr>
        <w:pStyle w:val="Heading3"/>
        <w:tabs>
          <w:tab w:val="clear" w:pos="660"/>
          <w:tab w:val="clear" w:pos="880"/>
          <w:tab w:val="left" w:pos="851"/>
        </w:tabs>
        <w:spacing w:before="120" w:after="120" w:line="240" w:lineRule="auto"/>
        <w:ind w:left="851" w:hanging="851"/>
      </w:pPr>
      <w:bookmarkStart w:id="510" w:name="_Toc175558598"/>
      <w:r w:rsidRPr="00314E34">
        <w:t>Dataset display order</w:t>
      </w:r>
      <w:r w:rsidR="005F0731" w:rsidRPr="00314E34">
        <w:t xml:space="preserve"> (dataset rendering)</w:t>
      </w:r>
      <w:bookmarkEnd w:id="510"/>
    </w:p>
    <w:p w14:paraId="4905D05B" w14:textId="20A5565E" w:rsidR="00365E38" w:rsidRPr="00314E34" w:rsidRDefault="0043338D" w:rsidP="005F0731">
      <w:pPr>
        <w:spacing w:after="120" w:line="240" w:lineRule="auto"/>
      </w:pPr>
      <w:r w:rsidRPr="00314E34">
        <w:rPr>
          <w:rFonts w:cs="Arial"/>
        </w:rPr>
        <w:t xml:space="preserve">See </w:t>
      </w:r>
      <w:commentRangeStart w:id="511"/>
      <w:r w:rsidRPr="00314E34">
        <w:rPr>
          <w:rFonts w:cs="Arial"/>
        </w:rPr>
        <w:t xml:space="preserve">S-98 </w:t>
      </w:r>
      <w:del w:id="512" w:author="Jeff Wootton" w:date="2025-08-13T04:18:00Z" w16du:dateUtc="2025-08-13T02:18:00Z">
        <w:r w:rsidRPr="00314E34" w:rsidDel="00D110E9">
          <w:rPr>
            <w:rFonts w:cs="Arial"/>
          </w:rPr>
          <w:delText xml:space="preserve">Annex C, </w:delText>
        </w:r>
      </w:del>
      <w:r w:rsidRPr="00314E34">
        <w:rPr>
          <w:rFonts w:cs="Arial"/>
        </w:rPr>
        <w:t xml:space="preserve">Appendix </w:t>
      </w:r>
      <w:del w:id="513" w:author="Jeff Wootton" w:date="2025-08-13T04:18:00Z" w16du:dateUtc="2025-08-13T02:18:00Z">
        <w:r w:rsidRPr="00314E34" w:rsidDel="00D110E9">
          <w:rPr>
            <w:rFonts w:cs="Arial"/>
          </w:rPr>
          <w:delText>C-5</w:delText>
        </w:r>
      </w:del>
      <w:ins w:id="514" w:author="Jeff Wootton" w:date="2025-08-13T04:18:00Z" w16du:dateUtc="2025-08-13T02:18:00Z">
        <w:r w:rsidR="00D110E9">
          <w:rPr>
            <w:rFonts w:cs="Arial"/>
          </w:rPr>
          <w:t>E</w:t>
        </w:r>
      </w:ins>
      <w:r w:rsidRPr="00314E34">
        <w:rPr>
          <w:rFonts w:cs="Arial"/>
        </w:rPr>
        <w:t xml:space="preserve"> – </w:t>
      </w:r>
      <w:r w:rsidRPr="00314E34">
        <w:rPr>
          <w:rFonts w:cs="Arial"/>
          <w:i/>
        </w:rPr>
        <w:t xml:space="preserve">Dataset Loading </w:t>
      </w:r>
      <w:del w:id="515" w:author="Jeff Wootton" w:date="2025-08-13T04:18:00Z" w16du:dateUtc="2025-08-13T02:18:00Z">
        <w:r w:rsidRPr="00314E34" w:rsidDel="00D110E9">
          <w:rPr>
            <w:rFonts w:cs="Arial"/>
            <w:i/>
          </w:rPr>
          <w:delText xml:space="preserve">Algorithm (Dataset Selection) </w:delText>
        </w:r>
      </w:del>
      <w:r w:rsidRPr="00314E34">
        <w:rPr>
          <w:rFonts w:cs="Arial"/>
          <w:i/>
        </w:rPr>
        <w:t xml:space="preserve">and </w:t>
      </w:r>
      <w:del w:id="516" w:author="Jeff Wootton" w:date="2025-08-13T04:19:00Z" w16du:dateUtc="2025-08-13T02:19:00Z">
        <w:r w:rsidRPr="00314E34" w:rsidDel="00D110E9">
          <w:rPr>
            <w:rFonts w:cs="Arial"/>
            <w:i/>
          </w:rPr>
          <w:delText xml:space="preserve">Dataset </w:delText>
        </w:r>
      </w:del>
      <w:r w:rsidRPr="00314E34">
        <w:rPr>
          <w:rFonts w:cs="Arial"/>
          <w:i/>
        </w:rPr>
        <w:t xml:space="preserve">Display </w:t>
      </w:r>
      <w:del w:id="517" w:author="Jeff Wootton" w:date="2025-08-13T04:19:00Z" w16du:dateUtc="2025-08-13T02:19:00Z">
        <w:r w:rsidRPr="00314E34" w:rsidDel="00D110E9">
          <w:rPr>
            <w:rFonts w:cs="Arial"/>
            <w:i/>
          </w:rPr>
          <w:delText xml:space="preserve">Order </w:delText>
        </w:r>
      </w:del>
      <w:r w:rsidRPr="00314E34">
        <w:rPr>
          <w:rFonts w:cs="Arial"/>
          <w:i/>
        </w:rPr>
        <w:t>(</w:t>
      </w:r>
      <w:del w:id="518" w:author="Jeff Wootton" w:date="2025-08-13T04:19:00Z" w16du:dateUtc="2025-08-13T02:19:00Z">
        <w:r w:rsidRPr="00314E34" w:rsidDel="00D110E9">
          <w:rPr>
            <w:rFonts w:cs="Arial"/>
            <w:i/>
          </w:rPr>
          <w:delText>Dataset</w:delText>
        </w:r>
        <w:r w:rsidRPr="00314E34" w:rsidDel="00C97E32">
          <w:rPr>
            <w:rFonts w:cs="Arial"/>
            <w:i/>
          </w:rPr>
          <w:delText xml:space="preserve"> </w:delText>
        </w:r>
      </w:del>
      <w:r w:rsidRPr="00314E34">
        <w:rPr>
          <w:rFonts w:cs="Arial"/>
          <w:i/>
        </w:rPr>
        <w:t>Rendering)</w:t>
      </w:r>
      <w:ins w:id="519" w:author="Jeff Wootton" w:date="2025-08-13T04:19:00Z" w16du:dateUtc="2025-08-13T02:19:00Z">
        <w:r w:rsidR="00C97E32">
          <w:rPr>
            <w:rFonts w:cs="Arial"/>
            <w:i/>
          </w:rPr>
          <w:t xml:space="preserve"> Algorithms</w:t>
        </w:r>
      </w:ins>
      <w:commentRangeEnd w:id="511"/>
      <w:ins w:id="520" w:author="Jeff Wootton" w:date="2025-08-13T04:20:00Z" w16du:dateUtc="2025-08-13T02:20:00Z">
        <w:r w:rsidR="00C97E32">
          <w:rPr>
            <w:rStyle w:val="CommentReference"/>
          </w:rPr>
          <w:commentReference w:id="511"/>
        </w:r>
      </w:ins>
      <w:del w:id="521" w:author="Jeff Wootton" w:date="2025-08-13T04:19:00Z" w16du:dateUtc="2025-08-13T02:19:00Z">
        <w:r w:rsidRPr="00314E34" w:rsidDel="00C97E32">
          <w:rPr>
            <w:rFonts w:cs="Arial"/>
            <w:iCs/>
          </w:rPr>
          <w:delText xml:space="preserve"> (in development)</w:delText>
        </w:r>
      </w:del>
      <w:r w:rsidRPr="00314E34">
        <w:rPr>
          <w:rFonts w:cs="Arial"/>
        </w:rPr>
        <w:t>.</w:t>
      </w:r>
    </w:p>
    <w:p w14:paraId="3EC35E3D" w14:textId="3151952D" w:rsidR="005F0731" w:rsidRPr="00314E34" w:rsidRDefault="005F0731" w:rsidP="005E3114">
      <w:pPr>
        <w:widowControl w:val="0"/>
        <w:spacing w:after="120" w:line="240" w:lineRule="auto"/>
      </w:pPr>
      <w:r w:rsidRPr="00314E34">
        <w:t>Figures 4-7 to 4-</w:t>
      </w:r>
      <w:r w:rsidR="00B36C1C" w:rsidRPr="00314E34">
        <w:t xml:space="preserve">10 </w:t>
      </w:r>
      <w:r w:rsidRPr="00314E34">
        <w:t>below are intended to assist in understanding how the datasets should be displayed in the system graphics window:</w:t>
      </w:r>
    </w:p>
    <w:p w14:paraId="64153EC9" w14:textId="697B7505" w:rsidR="00E73EDF" w:rsidRPr="00314E34" w:rsidRDefault="006C11F2" w:rsidP="000A4A25">
      <w:pPr>
        <w:spacing w:before="240" w:after="120" w:line="240" w:lineRule="auto"/>
        <w:jc w:val="center"/>
        <w:rPr>
          <w:rFonts w:cs="Arial"/>
          <w:b/>
          <w:bCs/>
          <w:sz w:val="18"/>
          <w:szCs w:val="18"/>
        </w:rPr>
      </w:pPr>
      <w:r w:rsidRPr="00314E34">
        <w:rPr>
          <w:b/>
          <w:bCs/>
          <w:noProof/>
          <w:lang w:eastAsia="fr-FR"/>
        </w:rPr>
        <w:drawing>
          <wp:anchor distT="0" distB="0" distL="114300" distR="114300" simplePos="0" relativeHeight="251658242" behindDoc="0" locked="0" layoutInCell="1" allowOverlap="1" wp14:anchorId="3ACD54A8" wp14:editId="16F90232">
            <wp:simplePos x="0" y="0"/>
            <wp:positionH relativeFrom="column">
              <wp:align>center</wp:align>
            </wp:positionH>
            <wp:positionV relativeFrom="paragraph">
              <wp:posOffset>4445</wp:posOffset>
            </wp:positionV>
            <wp:extent cx="5979600" cy="2962800"/>
            <wp:effectExtent l="0" t="0" r="2540" b="9525"/>
            <wp:wrapTopAndBottom/>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9600" cy="29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314E34">
        <w:rPr>
          <w:b/>
          <w:bCs/>
          <w:sz w:val="18"/>
          <w:szCs w:val="18"/>
        </w:rPr>
        <w:t xml:space="preserve">Figure </w:t>
      </w:r>
      <w:r w:rsidR="004E2E40" w:rsidRPr="00314E34">
        <w:rPr>
          <w:b/>
          <w:bCs/>
          <w:sz w:val="18"/>
          <w:szCs w:val="18"/>
        </w:rPr>
        <w:t>4-</w:t>
      </w:r>
      <w:r w:rsidR="005E12DF" w:rsidRPr="00314E34">
        <w:rPr>
          <w:b/>
          <w:bCs/>
          <w:sz w:val="18"/>
          <w:szCs w:val="18"/>
        </w:rPr>
        <w:t>7</w:t>
      </w:r>
      <w:r w:rsidR="00103B14" w:rsidRPr="00314E34">
        <w:rPr>
          <w:b/>
          <w:bCs/>
          <w:sz w:val="18"/>
          <w:szCs w:val="18"/>
        </w:rPr>
        <w:t xml:space="preserve"> </w:t>
      </w:r>
      <w:r w:rsidR="004E2E40" w:rsidRPr="00314E34">
        <w:rPr>
          <w:b/>
          <w:bCs/>
          <w:sz w:val="18"/>
          <w:szCs w:val="18"/>
        </w:rPr>
        <w:t>–</w:t>
      </w:r>
      <w:r w:rsidR="001D40A3" w:rsidRPr="00314E34">
        <w:rPr>
          <w:b/>
          <w:bCs/>
          <w:sz w:val="18"/>
          <w:szCs w:val="18"/>
        </w:rPr>
        <w:t xml:space="preserve"> Data</w:t>
      </w:r>
      <w:r w:rsidR="00103B14" w:rsidRPr="00314E34">
        <w:rPr>
          <w:b/>
          <w:bCs/>
          <w:sz w:val="18"/>
          <w:szCs w:val="18"/>
        </w:rPr>
        <w:t>set</w:t>
      </w:r>
      <w:r w:rsidR="007653F1" w:rsidRPr="00314E34">
        <w:rPr>
          <w:b/>
          <w:bCs/>
          <w:sz w:val="18"/>
          <w:szCs w:val="18"/>
        </w:rPr>
        <w:t xml:space="preserve"> </w:t>
      </w:r>
      <w:r w:rsidR="004E2E40" w:rsidRPr="00314E34">
        <w:rPr>
          <w:b/>
          <w:bCs/>
          <w:sz w:val="18"/>
          <w:szCs w:val="18"/>
        </w:rPr>
        <w:t>l</w:t>
      </w:r>
      <w:r w:rsidR="007653F1" w:rsidRPr="00314E34">
        <w:rPr>
          <w:b/>
          <w:bCs/>
          <w:sz w:val="18"/>
          <w:szCs w:val="18"/>
        </w:rPr>
        <w:t xml:space="preserve">oading </w:t>
      </w:r>
      <w:r w:rsidR="00412A1B" w:rsidRPr="00314E34">
        <w:rPr>
          <w:b/>
          <w:bCs/>
          <w:sz w:val="18"/>
          <w:szCs w:val="18"/>
        </w:rPr>
        <w:t>– scenario 1</w:t>
      </w:r>
    </w:p>
    <w:p w14:paraId="3CD2565B" w14:textId="7CFE9D1C" w:rsidR="00E73EDF" w:rsidRPr="00314E34" w:rsidRDefault="00F83F6F" w:rsidP="000A4A25">
      <w:pPr>
        <w:keepNext/>
        <w:spacing w:before="240" w:after="120" w:line="240" w:lineRule="auto"/>
        <w:jc w:val="center"/>
        <w:rPr>
          <w:b/>
          <w:bCs/>
          <w:sz w:val="18"/>
          <w:szCs w:val="18"/>
        </w:rPr>
      </w:pPr>
      <w:r w:rsidRPr="00314E34">
        <w:rPr>
          <w:noProof/>
        </w:rPr>
        <w:lastRenderedPageBreak/>
        <w:drawing>
          <wp:anchor distT="0" distB="0" distL="114300" distR="114300" simplePos="0" relativeHeight="251658244" behindDoc="0" locked="0" layoutInCell="1" allowOverlap="1" wp14:anchorId="729FE3BE" wp14:editId="3CF2168F">
            <wp:simplePos x="0" y="0"/>
            <wp:positionH relativeFrom="margin">
              <wp:align>center</wp:align>
            </wp:positionH>
            <wp:positionV relativeFrom="page">
              <wp:posOffset>4238625</wp:posOffset>
            </wp:positionV>
            <wp:extent cx="6058800" cy="2970000"/>
            <wp:effectExtent l="0" t="0" r="0" b="1905"/>
            <wp:wrapTopAndBottom/>
            <wp:docPr id="1973996630"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6630" name="Picture 5" descr="A close-up of a docume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8800" cy="29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E34">
        <w:rPr>
          <w:b/>
          <w:bCs/>
          <w:noProof/>
          <w:lang w:eastAsia="fr-FR"/>
        </w:rPr>
        <w:drawing>
          <wp:anchor distT="0" distB="0" distL="114300" distR="114300" simplePos="0" relativeHeight="251658243" behindDoc="0" locked="0" layoutInCell="1" allowOverlap="1" wp14:anchorId="2342303D" wp14:editId="286C2B2D">
            <wp:simplePos x="0" y="0"/>
            <wp:positionH relativeFrom="column">
              <wp:align>center</wp:align>
            </wp:positionH>
            <wp:positionV relativeFrom="paragraph">
              <wp:posOffset>0</wp:posOffset>
            </wp:positionV>
            <wp:extent cx="6008400" cy="2991600"/>
            <wp:effectExtent l="0" t="0" r="0" b="0"/>
            <wp:wrapTopAndBottom/>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8400" cy="299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314E34">
        <w:rPr>
          <w:b/>
          <w:bCs/>
          <w:sz w:val="18"/>
          <w:szCs w:val="18"/>
        </w:rPr>
        <w:t xml:space="preserve">Figure </w:t>
      </w:r>
      <w:r w:rsidR="00FD2B86" w:rsidRPr="00314E34">
        <w:rPr>
          <w:b/>
          <w:bCs/>
          <w:sz w:val="18"/>
          <w:szCs w:val="18"/>
        </w:rPr>
        <w:t>4-</w:t>
      </w:r>
      <w:r w:rsidR="005E12DF" w:rsidRPr="00314E34">
        <w:rPr>
          <w:b/>
          <w:bCs/>
          <w:sz w:val="18"/>
          <w:szCs w:val="18"/>
        </w:rPr>
        <w:t>8</w:t>
      </w:r>
      <w:r w:rsidR="00103B14" w:rsidRPr="00314E34">
        <w:rPr>
          <w:b/>
          <w:bCs/>
          <w:sz w:val="18"/>
          <w:szCs w:val="18"/>
        </w:rPr>
        <w:t xml:space="preserve"> </w:t>
      </w:r>
      <w:r w:rsidR="00FD2B86" w:rsidRPr="00314E34">
        <w:rPr>
          <w:b/>
          <w:bCs/>
          <w:sz w:val="18"/>
          <w:szCs w:val="18"/>
        </w:rPr>
        <w:t>–</w:t>
      </w:r>
      <w:r w:rsidR="001D40A3" w:rsidRPr="00314E34">
        <w:rPr>
          <w:b/>
          <w:bCs/>
          <w:sz w:val="18"/>
          <w:szCs w:val="18"/>
        </w:rPr>
        <w:t xml:space="preserve"> </w:t>
      </w:r>
      <w:r w:rsidR="00412A1B" w:rsidRPr="00314E34">
        <w:rPr>
          <w:b/>
          <w:bCs/>
          <w:sz w:val="18"/>
          <w:szCs w:val="18"/>
        </w:rPr>
        <w:t>Dataset loading – scenario 2</w:t>
      </w:r>
    </w:p>
    <w:p w14:paraId="748CC5F1" w14:textId="1BBA7DEB" w:rsidR="001F15B2" w:rsidRPr="00314E34" w:rsidRDefault="001F15B2" w:rsidP="00336063">
      <w:pPr>
        <w:pStyle w:val="Caption"/>
        <w:spacing w:before="240" w:line="240" w:lineRule="auto"/>
        <w:jc w:val="center"/>
        <w:rPr>
          <w:sz w:val="18"/>
          <w:szCs w:val="18"/>
        </w:rPr>
      </w:pPr>
      <w:r w:rsidRPr="00314E34">
        <w:rPr>
          <w:sz w:val="18"/>
          <w:szCs w:val="18"/>
        </w:rPr>
        <w:t>Figure 4-9 – Dataset loading – scenario 3</w:t>
      </w:r>
    </w:p>
    <w:p w14:paraId="6F4A819F" w14:textId="7FA3258A" w:rsidR="002D24D3" w:rsidRPr="00314E34" w:rsidRDefault="002D24D3" w:rsidP="005E12DF">
      <w:pPr>
        <w:spacing w:after="120" w:line="240" w:lineRule="auto"/>
      </w:pPr>
    </w:p>
    <w:p w14:paraId="2D531AB9" w14:textId="54FF240B" w:rsidR="00730291" w:rsidRPr="00314E34" w:rsidRDefault="00730291" w:rsidP="005E12DF">
      <w:pPr>
        <w:spacing w:after="120" w:line="240" w:lineRule="auto"/>
      </w:pPr>
    </w:p>
    <w:p w14:paraId="187D8859" w14:textId="68A3E4D0" w:rsidR="00E73EDF" w:rsidRPr="00314E34" w:rsidRDefault="002B1D6F" w:rsidP="002B1D6F">
      <w:pPr>
        <w:spacing w:before="240" w:after="120" w:line="240" w:lineRule="auto"/>
        <w:jc w:val="center"/>
        <w:rPr>
          <w:b/>
          <w:sz w:val="18"/>
          <w:szCs w:val="18"/>
        </w:rPr>
      </w:pPr>
      <w:r w:rsidRPr="00314E34">
        <w:rPr>
          <w:noProof/>
          <w:lang w:eastAsia="fr-FR"/>
        </w:rPr>
        <w:lastRenderedPageBreak/>
        <w:drawing>
          <wp:anchor distT="0" distB="0" distL="114300" distR="114300" simplePos="0" relativeHeight="251658245" behindDoc="0" locked="0" layoutInCell="1" allowOverlap="1" wp14:anchorId="711F8A32" wp14:editId="24990765">
            <wp:simplePos x="0" y="0"/>
            <wp:positionH relativeFrom="margin">
              <wp:align>center</wp:align>
            </wp:positionH>
            <wp:positionV relativeFrom="paragraph">
              <wp:posOffset>2540</wp:posOffset>
            </wp:positionV>
            <wp:extent cx="5983200" cy="2980800"/>
            <wp:effectExtent l="0" t="0" r="0" b="0"/>
            <wp:wrapTopAndBottom/>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3200" cy="29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314E34">
        <w:rPr>
          <w:b/>
          <w:sz w:val="18"/>
          <w:szCs w:val="18"/>
        </w:rPr>
        <w:t xml:space="preserve">Figure </w:t>
      </w:r>
      <w:r w:rsidR="006108BC" w:rsidRPr="00314E34">
        <w:rPr>
          <w:b/>
          <w:sz w:val="18"/>
          <w:szCs w:val="18"/>
        </w:rPr>
        <w:t>4-</w:t>
      </w:r>
      <w:r w:rsidR="00417BA8" w:rsidRPr="00314E34">
        <w:rPr>
          <w:b/>
          <w:sz w:val="18"/>
          <w:szCs w:val="18"/>
        </w:rPr>
        <w:t xml:space="preserve">10 </w:t>
      </w:r>
      <w:r w:rsidR="006108BC" w:rsidRPr="00314E34">
        <w:rPr>
          <w:b/>
          <w:sz w:val="18"/>
          <w:szCs w:val="18"/>
        </w:rPr>
        <w:t>–</w:t>
      </w:r>
      <w:r w:rsidR="001D40A3" w:rsidRPr="00314E34">
        <w:rPr>
          <w:b/>
          <w:sz w:val="18"/>
          <w:szCs w:val="18"/>
        </w:rPr>
        <w:t xml:space="preserve"> </w:t>
      </w:r>
      <w:r w:rsidR="00412A1B" w:rsidRPr="00314E34">
        <w:rPr>
          <w:b/>
          <w:sz w:val="18"/>
          <w:szCs w:val="18"/>
        </w:rPr>
        <w:t xml:space="preserve">Dataset loading – scenario </w:t>
      </w:r>
      <w:r w:rsidR="00417BA8" w:rsidRPr="00314E34">
        <w:rPr>
          <w:b/>
          <w:sz w:val="18"/>
          <w:szCs w:val="18"/>
        </w:rPr>
        <w:t>4</w:t>
      </w:r>
    </w:p>
    <w:p w14:paraId="3C5E50FF" w14:textId="1FBEE27F" w:rsidR="006108BC" w:rsidRPr="00314E34" w:rsidRDefault="006108BC" w:rsidP="00F224FB">
      <w:pPr>
        <w:spacing w:after="120" w:line="240" w:lineRule="auto"/>
      </w:pPr>
    </w:p>
    <w:p w14:paraId="45CA848F" w14:textId="331B3161" w:rsidR="00E73EDF" w:rsidRPr="00314E34" w:rsidRDefault="007653F1" w:rsidP="00417BA8">
      <w:pPr>
        <w:pStyle w:val="Heading2"/>
        <w:keepNext w:val="0"/>
        <w:tabs>
          <w:tab w:val="clear" w:pos="540"/>
        </w:tabs>
        <w:autoSpaceDE w:val="0"/>
        <w:autoSpaceDN w:val="0"/>
        <w:adjustRightInd w:val="0"/>
        <w:spacing w:before="120" w:after="200" w:line="240" w:lineRule="auto"/>
        <w:ind w:left="709" w:hanging="709"/>
      </w:pPr>
      <w:bookmarkStart w:id="522" w:name="_Toc510784289"/>
      <w:bookmarkStart w:id="523" w:name="_Toc510785438"/>
      <w:bookmarkStart w:id="524" w:name="_Toc439685274"/>
      <w:bookmarkStart w:id="525" w:name="_Toc175558599"/>
      <w:bookmarkEnd w:id="522"/>
      <w:bookmarkEnd w:id="523"/>
      <w:commentRangeStart w:id="526"/>
      <w:r w:rsidRPr="00314E34">
        <w:t>Geometry</w:t>
      </w:r>
      <w:bookmarkEnd w:id="424"/>
      <w:bookmarkEnd w:id="425"/>
      <w:bookmarkEnd w:id="524"/>
      <w:bookmarkEnd w:id="525"/>
      <w:commentRangeEnd w:id="526"/>
      <w:r w:rsidR="00B02524">
        <w:rPr>
          <w:rStyle w:val="CommentReference"/>
          <w:b w:val="0"/>
          <w:bCs w:val="0"/>
        </w:rPr>
        <w:commentReference w:id="526"/>
      </w:r>
    </w:p>
    <w:p w14:paraId="58C10480" w14:textId="31CFBD55" w:rsidR="00E73EDF" w:rsidRPr="00314E34" w:rsidRDefault="007653F1" w:rsidP="00417BA8">
      <w:pPr>
        <w:pStyle w:val="Heading3"/>
        <w:keepNext w:val="0"/>
        <w:tabs>
          <w:tab w:val="clear" w:pos="660"/>
          <w:tab w:val="clear" w:pos="880"/>
          <w:tab w:val="left" w:pos="851"/>
        </w:tabs>
        <w:spacing w:before="120" w:after="120" w:line="240" w:lineRule="auto"/>
        <w:ind w:left="851" w:hanging="851"/>
        <w:jc w:val="both"/>
      </w:pPr>
      <w:bookmarkStart w:id="527" w:name="_Toc439685275"/>
      <w:bookmarkStart w:id="528" w:name="_Toc175558600"/>
      <w:r w:rsidRPr="00314E34">
        <w:t xml:space="preserve">S-100 </w:t>
      </w:r>
      <w:r w:rsidR="00885BE8" w:rsidRPr="00314E34">
        <w:t>l</w:t>
      </w:r>
      <w:r w:rsidRPr="00314E34">
        <w:t xml:space="preserve">evel 3a </w:t>
      </w:r>
      <w:r w:rsidR="00885BE8" w:rsidRPr="00314E34">
        <w:t>g</w:t>
      </w:r>
      <w:r w:rsidRPr="00314E34">
        <w:t>eometry</w:t>
      </w:r>
      <w:bookmarkEnd w:id="527"/>
      <w:bookmarkEnd w:id="528"/>
    </w:p>
    <w:p w14:paraId="7FD69729" w14:textId="3C4D72B5" w:rsidR="00E73EDF" w:rsidRPr="00314E34" w:rsidRDefault="007653F1" w:rsidP="00F224FB">
      <w:pPr>
        <w:autoSpaceDE w:val="0"/>
        <w:autoSpaceDN w:val="0"/>
        <w:adjustRightInd w:val="0"/>
        <w:spacing w:after="120" w:line="240" w:lineRule="auto"/>
        <w:rPr>
          <w:rFonts w:eastAsia="Times New Roman" w:cs="Arial"/>
          <w:bCs/>
          <w:lang w:eastAsia="en-GB"/>
        </w:rPr>
      </w:pPr>
      <w:r w:rsidRPr="00314E34">
        <w:t xml:space="preserve">The underlying geometry of an ENC is constrained to </w:t>
      </w:r>
      <w:r w:rsidRPr="00314E34">
        <w:rPr>
          <w:rFonts w:eastAsia="Times New Roman" w:cs="Arial"/>
          <w:bCs/>
          <w:lang w:eastAsia="en-GB"/>
        </w:rPr>
        <w:t xml:space="preserve">level 3a which supports 0, 1 and 2 dimensional features (points, curves and surfaces) as defined by S-100 Part 7 – </w:t>
      </w:r>
      <w:r w:rsidRPr="00314E34">
        <w:rPr>
          <w:rFonts w:eastAsia="Times New Roman" w:cs="Arial"/>
          <w:bCs/>
          <w:i/>
          <w:iCs/>
          <w:lang w:eastAsia="en-GB"/>
        </w:rPr>
        <w:t>Spatial Schema</w:t>
      </w:r>
      <w:r w:rsidRPr="00314E34">
        <w:rPr>
          <w:rFonts w:eastAsia="Times New Roman" w:cs="Arial"/>
          <w:bCs/>
          <w:lang w:eastAsia="en-GB"/>
        </w:rPr>
        <w:t>.</w:t>
      </w:r>
    </w:p>
    <w:p w14:paraId="6671F8FA" w14:textId="5AF4B45B" w:rsidR="00E73EDF" w:rsidRPr="00314E34" w:rsidRDefault="007653F1" w:rsidP="00F224FB">
      <w:pPr>
        <w:autoSpaceDE w:val="0"/>
        <w:autoSpaceDN w:val="0"/>
        <w:adjustRightInd w:val="0"/>
        <w:spacing w:after="60" w:line="240" w:lineRule="auto"/>
        <w:rPr>
          <w:rFonts w:eastAsia="Times New Roman" w:cs="Arial"/>
          <w:bCs/>
          <w:lang w:eastAsia="en-GB"/>
        </w:rPr>
      </w:pPr>
      <w:r w:rsidRPr="00314E34">
        <w:rPr>
          <w:rFonts w:eastAsia="Times New Roman" w:cs="Arial"/>
          <w:bCs/>
          <w:lang w:eastAsia="en-GB"/>
        </w:rPr>
        <w:t>Level 3a is described by the following constraints:</w:t>
      </w:r>
    </w:p>
    <w:p w14:paraId="3D697D0A" w14:textId="57D8E867"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eastAsia="Times New Roman" w:cs="Arial"/>
          <w:lang w:eastAsia="en-GB"/>
        </w:rPr>
        <w:t>Each curve must reference a start and end point (they may be the same).</w:t>
      </w:r>
    </w:p>
    <w:p w14:paraId="12EEC9E5" w14:textId="4430B17D"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eastAsia="Times New Roman" w:cs="Arial"/>
          <w:lang w:eastAsia="en-GB"/>
        </w:rPr>
        <w:t xml:space="preserve">Curves must not self intersect. </w:t>
      </w:r>
      <w:r w:rsidR="00656219" w:rsidRPr="00314E34">
        <w:rPr>
          <w:rFonts w:eastAsia="Times New Roman" w:cs="Arial"/>
          <w:lang w:eastAsia="en-GB"/>
        </w:rPr>
        <w:t xml:space="preserve"> </w:t>
      </w:r>
      <w:r w:rsidRPr="00314E34">
        <w:rPr>
          <w:rFonts w:eastAsia="Times New Roman" w:cs="Arial"/>
          <w:lang w:eastAsia="en-GB"/>
        </w:rPr>
        <w:t xml:space="preserve">See Figure </w:t>
      </w:r>
      <w:r w:rsidR="00885BE8" w:rsidRPr="00314E34">
        <w:rPr>
          <w:rFonts w:eastAsia="Times New Roman" w:cs="Arial"/>
          <w:lang w:eastAsia="en-GB"/>
        </w:rPr>
        <w:t>4-</w:t>
      </w:r>
      <w:r w:rsidR="00593539" w:rsidRPr="00314E34">
        <w:rPr>
          <w:rFonts w:eastAsia="Times New Roman" w:cs="Arial"/>
          <w:lang w:eastAsia="en-GB"/>
        </w:rPr>
        <w:t>11</w:t>
      </w:r>
      <w:r w:rsidRPr="00314E34">
        <w:rPr>
          <w:rFonts w:eastAsia="Times New Roman" w:cs="Arial"/>
          <w:lang w:eastAsia="en-GB"/>
        </w:rPr>
        <w:t>.</w:t>
      </w:r>
    </w:p>
    <w:p w14:paraId="6DC400D3" w14:textId="5411A7A6"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eastAsia="Times New Roman" w:cs="Arial"/>
          <w:lang w:eastAsia="en-GB"/>
        </w:rPr>
        <w:t>Areas are represented by a closed loop of curves beginning and ending at a common point.</w:t>
      </w:r>
    </w:p>
    <w:p w14:paraId="1360860E" w14:textId="30F1AA4B"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314E34">
        <w:rPr>
          <w:rFonts w:eastAsia="Times New Roman" w:cs="Arial"/>
          <w:lang w:eastAsia="en-GB"/>
        </w:rPr>
        <w:t xml:space="preserve"> </w:t>
      </w:r>
      <w:r w:rsidR="00885BE8" w:rsidRPr="00314E34">
        <w:rPr>
          <w:rFonts w:eastAsia="Times New Roman" w:cs="Arial"/>
          <w:lang w:eastAsia="en-GB"/>
        </w:rPr>
        <w:t>4-</w:t>
      </w:r>
      <w:r w:rsidR="00545F68" w:rsidRPr="00314E34">
        <w:rPr>
          <w:rFonts w:eastAsia="Times New Roman" w:cs="Arial"/>
          <w:lang w:eastAsia="en-GB"/>
        </w:rPr>
        <w:t>12</w:t>
      </w:r>
      <w:r w:rsidRPr="00314E34">
        <w:rPr>
          <w:rFonts w:eastAsia="Times New Roman" w:cs="Arial"/>
          <w:lang w:eastAsia="en-GB"/>
        </w:rPr>
        <w:t>.</w:t>
      </w:r>
    </w:p>
    <w:p w14:paraId="79039409" w14:textId="351ECB4B" w:rsidR="00E73EDF" w:rsidRPr="00314E34"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314E34">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rsidRPr="00314E34">
        <w:t>4-</w:t>
      </w:r>
      <w:r w:rsidR="00545F68" w:rsidRPr="00314E34">
        <w:t>13</w:t>
      </w:r>
      <w:r w:rsidRPr="00314E34">
        <w:t>.</w:t>
      </w:r>
    </w:p>
    <w:p w14:paraId="2200BAEA" w14:textId="162E5503" w:rsidR="00E73EDF" w:rsidRPr="00314E34" w:rsidRDefault="007653F1" w:rsidP="00885BE8">
      <w:pPr>
        <w:autoSpaceDE w:val="0"/>
        <w:autoSpaceDN w:val="0"/>
        <w:adjustRightInd w:val="0"/>
        <w:spacing w:after="60" w:line="240" w:lineRule="auto"/>
        <w:rPr>
          <w:rFonts w:eastAsia="Times New Roman" w:cs="Arial"/>
          <w:bCs/>
          <w:lang w:eastAsia="en-GB"/>
        </w:rPr>
      </w:pPr>
      <w:r w:rsidRPr="00314E34">
        <w:rPr>
          <w:rFonts w:eastAsia="Times New Roman" w:cs="Arial"/>
          <w:bCs/>
          <w:lang w:eastAsia="en-GB"/>
        </w:rPr>
        <w:t>S-101 further constrains Level 3a with the following:</w:t>
      </w:r>
    </w:p>
    <w:p w14:paraId="110F6519" w14:textId="33C05F03" w:rsidR="00E73EDF" w:rsidRPr="00314E34"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314E34">
        <w:rPr>
          <w:rFonts w:ascii="Arial" w:hAnsi="Arial" w:cs="Arial"/>
          <w:sz w:val="20"/>
          <w:szCs w:val="20"/>
        </w:rPr>
        <w:t xml:space="preserve">Coincident linear geometry must be avoided when there is a dependency between features. </w:t>
      </w:r>
    </w:p>
    <w:p w14:paraId="16A62B81" w14:textId="1E2FBC9F" w:rsidR="00E73EDF" w:rsidRPr="00314E34"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314E34">
        <w:rPr>
          <w:rFonts w:ascii="Arial" w:hAnsi="Arial" w:cs="Arial"/>
          <w:sz w:val="20"/>
          <w:szCs w:val="20"/>
        </w:rPr>
        <w:t xml:space="preserve">The interpolation of </w:t>
      </w:r>
      <w:proofErr w:type="spellStart"/>
      <w:r w:rsidRPr="00314E34">
        <w:rPr>
          <w:rFonts w:ascii="Arial" w:hAnsi="Arial" w:cs="Arial"/>
          <w:sz w:val="20"/>
          <w:szCs w:val="20"/>
        </w:rPr>
        <w:t>GM_CurveSegment</w:t>
      </w:r>
      <w:proofErr w:type="spellEnd"/>
      <w:r w:rsidRPr="00314E34">
        <w:rPr>
          <w:rFonts w:ascii="Arial" w:hAnsi="Arial" w:cs="Arial"/>
          <w:sz w:val="20"/>
          <w:szCs w:val="20"/>
        </w:rPr>
        <w:t xml:space="preserve"> must be loxodromic.</w:t>
      </w:r>
    </w:p>
    <w:p w14:paraId="7FDFA8E9" w14:textId="4C21C1D5" w:rsidR="00E73EDF" w:rsidRPr="00314E34" w:rsidRDefault="007653F1" w:rsidP="00E30701">
      <w:pPr>
        <w:pStyle w:val="NormalWeb"/>
        <w:numPr>
          <w:ilvl w:val="0"/>
          <w:numId w:val="13"/>
        </w:numPr>
        <w:spacing w:before="0" w:beforeAutospacing="0" w:after="60" w:afterAutospacing="0"/>
        <w:ind w:left="568" w:hanging="284"/>
        <w:jc w:val="both"/>
        <w:rPr>
          <w:rFonts w:ascii="Arial" w:hAnsi="Arial" w:cs="Arial"/>
          <w:sz w:val="20"/>
          <w:szCs w:val="20"/>
        </w:rPr>
      </w:pPr>
      <w:r w:rsidRPr="00314E34">
        <w:rPr>
          <w:rFonts w:ascii="Arial" w:hAnsi="Arial" w:cs="Arial"/>
          <w:sz w:val="20"/>
          <w:szCs w:val="20"/>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sidRPr="00314E34">
        <w:rPr>
          <w:rFonts w:ascii="Arial" w:hAnsi="Arial" w:cs="Arial"/>
          <w:sz w:val="20"/>
          <w:szCs w:val="20"/>
        </w:rPr>
        <w:t xml:space="preserve">optimum </w:t>
      </w:r>
      <w:r w:rsidRPr="00314E34">
        <w:rPr>
          <w:rFonts w:ascii="Arial" w:hAnsi="Arial" w:cs="Arial"/>
          <w:sz w:val="20"/>
          <w:szCs w:val="20"/>
        </w:rPr>
        <w:t>display scale</w:t>
      </w:r>
      <w:r w:rsidR="00885BE8" w:rsidRPr="00314E34">
        <w:rPr>
          <w:rFonts w:ascii="Arial" w:hAnsi="Arial" w:cs="Arial"/>
          <w:sz w:val="20"/>
          <w:szCs w:val="20"/>
        </w:rPr>
        <w:t xml:space="preserve"> of the data</w:t>
      </w:r>
      <w:r w:rsidRPr="00314E34">
        <w:rPr>
          <w:rFonts w:ascii="Arial" w:hAnsi="Arial" w:cs="Arial"/>
          <w:sz w:val="20"/>
          <w:szCs w:val="20"/>
        </w:rPr>
        <w:t>.</w:t>
      </w:r>
    </w:p>
    <w:p w14:paraId="064FA0D0" w14:textId="216553B8" w:rsidR="00492CB0" w:rsidRPr="00314E34" w:rsidRDefault="00E3070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314E34">
        <w:rPr>
          <w:rFonts w:ascii="Arial" w:hAnsi="Arial" w:cs="Arial"/>
          <w:sz w:val="20"/>
          <w:szCs w:val="20"/>
        </w:rPr>
        <w:t>A feature may reference multiple geometries but must only reference geometries of a single geometric primitive (point,</w:t>
      </w:r>
      <w:r w:rsidR="00376D7B" w:rsidRPr="00314E34">
        <w:rPr>
          <w:rFonts w:ascii="Arial" w:hAnsi="Arial" w:cs="Arial"/>
          <w:sz w:val="20"/>
          <w:szCs w:val="20"/>
        </w:rPr>
        <w:t xml:space="preserve"> pointset,</w:t>
      </w:r>
      <w:r w:rsidRPr="00314E34">
        <w:rPr>
          <w:rFonts w:ascii="Arial" w:hAnsi="Arial" w:cs="Arial"/>
          <w:sz w:val="20"/>
          <w:szCs w:val="20"/>
        </w:rPr>
        <w:t xml:space="preserve"> curve</w:t>
      </w:r>
      <w:r w:rsidR="00D230D3" w:rsidRPr="00314E34">
        <w:rPr>
          <w:rFonts w:ascii="Arial" w:hAnsi="Arial" w:cs="Arial"/>
          <w:sz w:val="20"/>
          <w:szCs w:val="20"/>
        </w:rPr>
        <w:t xml:space="preserve"> or</w:t>
      </w:r>
      <w:r w:rsidRPr="00314E34">
        <w:rPr>
          <w:rFonts w:ascii="Arial" w:hAnsi="Arial" w:cs="Arial"/>
          <w:sz w:val="20"/>
          <w:szCs w:val="20"/>
        </w:rPr>
        <w:t xml:space="preserve"> surface).</w:t>
      </w:r>
    </w:p>
    <w:p w14:paraId="3A180284" w14:textId="1F4C86A5" w:rsidR="00E73EDF" w:rsidRPr="00314E34" w:rsidRDefault="007653F1" w:rsidP="00885BE8">
      <w:pPr>
        <w:autoSpaceDE w:val="0"/>
        <w:autoSpaceDN w:val="0"/>
        <w:adjustRightInd w:val="0"/>
        <w:spacing w:after="60" w:line="240" w:lineRule="auto"/>
        <w:rPr>
          <w:rFonts w:eastAsia="Times New Roman" w:cs="Arial"/>
          <w:bCs/>
          <w:lang w:eastAsia="en-GB"/>
        </w:rPr>
      </w:pPr>
      <w:r w:rsidRPr="00314E34">
        <w:rPr>
          <w:rFonts w:eastAsia="Times New Roman" w:cs="Arial"/>
          <w:lang w:eastAsia="en-GB"/>
        </w:rPr>
        <w:t>The following exception applies to S-101:</w:t>
      </w:r>
    </w:p>
    <w:p w14:paraId="46255187" w14:textId="64431A1E" w:rsidR="00E73EDF" w:rsidRPr="00314E34" w:rsidRDefault="007653F1" w:rsidP="001D02B5">
      <w:pPr>
        <w:numPr>
          <w:ilvl w:val="0"/>
          <w:numId w:val="14"/>
        </w:numPr>
        <w:spacing w:after="120" w:line="240" w:lineRule="auto"/>
        <w:ind w:left="567" w:hanging="283"/>
      </w:pPr>
      <w:r w:rsidRPr="00314E34">
        <w:t xml:space="preserve">The use of coordinates is restricted to two dimensions, except in the case of </w:t>
      </w:r>
      <w:r w:rsidR="00355017" w:rsidRPr="00314E34">
        <w:t xml:space="preserve">features encoded using </w:t>
      </w:r>
      <w:proofErr w:type="spellStart"/>
      <w:r w:rsidR="00355017" w:rsidRPr="00314E34">
        <w:t>GM_Point</w:t>
      </w:r>
      <w:proofErr w:type="spellEnd"/>
      <w:r w:rsidR="00355017" w:rsidRPr="00314E34">
        <w:t xml:space="preserve"> (point) and</w:t>
      </w:r>
      <w:r w:rsidRPr="00314E34">
        <w:t xml:space="preserve"> </w:t>
      </w:r>
      <w:proofErr w:type="spellStart"/>
      <w:r w:rsidRPr="00314E34">
        <w:t>GM_Multipoint</w:t>
      </w:r>
      <w:proofErr w:type="spellEnd"/>
      <w:r w:rsidR="00355017" w:rsidRPr="00314E34">
        <w:t xml:space="preserve"> (</w:t>
      </w:r>
      <w:proofErr w:type="spellStart"/>
      <w:r w:rsidR="00355017" w:rsidRPr="00314E34">
        <w:t>pointSet</w:t>
      </w:r>
      <w:proofErr w:type="spellEnd"/>
      <w:r w:rsidR="00355017" w:rsidRPr="00314E34">
        <w:t>)</w:t>
      </w:r>
      <w:r w:rsidRPr="00314E34">
        <w:t xml:space="preserve"> </w:t>
      </w:r>
      <w:r w:rsidR="00355017" w:rsidRPr="00314E34">
        <w:t xml:space="preserve">which </w:t>
      </w:r>
      <w:r w:rsidR="00530A1E" w:rsidRPr="00314E34">
        <w:t xml:space="preserve">may </w:t>
      </w:r>
      <w:r w:rsidR="00355017" w:rsidRPr="00314E34">
        <w:t xml:space="preserve">have </w:t>
      </w:r>
      <w:r w:rsidRPr="00314E34">
        <w:t>three dimensional coordinates.</w:t>
      </w:r>
    </w:p>
    <w:p w14:paraId="20B57E23" w14:textId="77777777"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314E34">
        <w:rPr>
          <w:noProof/>
          <w:lang w:eastAsia="fr-FR"/>
        </w:rPr>
        <w:lastRenderedPageBreak/>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39">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3C6B57C4" w:rsidR="00E73EDF" w:rsidRPr="00314E34" w:rsidRDefault="00442051" w:rsidP="00885BE8">
      <w:pPr>
        <w:pStyle w:val="Caption"/>
        <w:spacing w:line="240" w:lineRule="auto"/>
        <w:jc w:val="center"/>
        <w:rPr>
          <w:sz w:val="18"/>
          <w:szCs w:val="18"/>
        </w:rPr>
      </w:pPr>
      <w:r w:rsidRPr="00314E34">
        <w:rPr>
          <w:sz w:val="18"/>
          <w:szCs w:val="18"/>
        </w:rPr>
        <w:t xml:space="preserve">Figure </w:t>
      </w:r>
      <w:r w:rsidR="00885BE8" w:rsidRPr="00314E34">
        <w:rPr>
          <w:sz w:val="18"/>
          <w:szCs w:val="18"/>
        </w:rPr>
        <w:t>4-</w:t>
      </w:r>
      <w:r w:rsidR="00593539" w:rsidRPr="00314E34">
        <w:rPr>
          <w:sz w:val="18"/>
          <w:szCs w:val="18"/>
        </w:rPr>
        <w:t xml:space="preserve">11 </w:t>
      </w:r>
      <w:r w:rsidR="00885BE8" w:rsidRPr="00314E34">
        <w:rPr>
          <w:sz w:val="18"/>
          <w:szCs w:val="18"/>
        </w:rPr>
        <w:t>–</w:t>
      </w:r>
      <w:r w:rsidRPr="00314E34">
        <w:rPr>
          <w:sz w:val="18"/>
          <w:szCs w:val="18"/>
        </w:rPr>
        <w:t xml:space="preserve"> Self</w:t>
      </w:r>
      <w:r w:rsidR="007653F1" w:rsidRPr="00314E34">
        <w:rPr>
          <w:sz w:val="18"/>
          <w:szCs w:val="18"/>
        </w:rPr>
        <w:t xml:space="preserve"> </w:t>
      </w:r>
      <w:r w:rsidR="00885BE8" w:rsidRPr="00314E34">
        <w:rPr>
          <w:sz w:val="18"/>
          <w:szCs w:val="18"/>
        </w:rPr>
        <w:t>i</w:t>
      </w:r>
      <w:r w:rsidR="007653F1" w:rsidRPr="00314E34">
        <w:rPr>
          <w:sz w:val="18"/>
          <w:szCs w:val="18"/>
        </w:rPr>
        <w:t xml:space="preserve">ntersect </w:t>
      </w:r>
      <w:r w:rsidR="00885BE8" w:rsidRPr="00314E34">
        <w:rPr>
          <w:sz w:val="18"/>
          <w:szCs w:val="18"/>
        </w:rPr>
        <w:t>e</w:t>
      </w:r>
      <w:r w:rsidR="007653F1" w:rsidRPr="00314E34">
        <w:rPr>
          <w:sz w:val="18"/>
          <w:szCs w:val="18"/>
        </w:rPr>
        <w:t>xample</w:t>
      </w:r>
      <w:r w:rsidR="006F500C" w:rsidRPr="00314E34">
        <w:rPr>
          <w:sz w:val="18"/>
          <w:szCs w:val="18"/>
        </w:rPr>
        <w:t>s</w:t>
      </w:r>
    </w:p>
    <w:p w14:paraId="6D9E15A0" w14:textId="77777777" w:rsidR="00E73EDF" w:rsidRPr="00314E34"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314E34">
        <w:rPr>
          <w:noProof/>
          <w:lang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48600ED"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593539" w:rsidRPr="00314E34">
        <w:rPr>
          <w:sz w:val="18"/>
          <w:szCs w:val="18"/>
        </w:rPr>
        <w:t xml:space="preserve">12 </w:t>
      </w:r>
      <w:r w:rsidR="00275D57" w:rsidRPr="00314E34">
        <w:rPr>
          <w:sz w:val="18"/>
          <w:szCs w:val="18"/>
        </w:rPr>
        <w:t>–</w:t>
      </w:r>
      <w:r w:rsidRPr="00314E34">
        <w:rPr>
          <w:sz w:val="18"/>
          <w:szCs w:val="18"/>
        </w:rPr>
        <w:t xml:space="preserve"> Area Holes</w:t>
      </w:r>
    </w:p>
    <w:p w14:paraId="3986109D" w14:textId="77777777" w:rsidR="00E73EDF" w:rsidRPr="00314E34"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314E34"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314E34">
        <w:rPr>
          <w:noProof/>
          <w:lang w:eastAsia="fr-FR"/>
        </w:rPr>
        <w:lastRenderedPageBreak/>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0540B45"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593539" w:rsidRPr="00314E34">
        <w:rPr>
          <w:sz w:val="18"/>
          <w:szCs w:val="18"/>
        </w:rPr>
        <w:t xml:space="preserve">13 </w:t>
      </w:r>
      <w:r w:rsidR="00275D57" w:rsidRPr="00314E34">
        <w:rPr>
          <w:sz w:val="18"/>
          <w:szCs w:val="18"/>
        </w:rPr>
        <w:t>–</w:t>
      </w:r>
      <w:r w:rsidRPr="00314E34">
        <w:rPr>
          <w:sz w:val="18"/>
          <w:szCs w:val="18"/>
        </w:rPr>
        <w:t xml:space="preserve"> Boundary </w:t>
      </w:r>
      <w:r w:rsidR="00275D57" w:rsidRPr="00314E34">
        <w:rPr>
          <w:sz w:val="18"/>
          <w:szCs w:val="18"/>
        </w:rPr>
        <w:t>d</w:t>
      </w:r>
      <w:r w:rsidRPr="00314E34">
        <w:rPr>
          <w:sz w:val="18"/>
          <w:szCs w:val="18"/>
        </w:rPr>
        <w:t>irection</w:t>
      </w:r>
    </w:p>
    <w:p w14:paraId="7FD11ABD" w14:textId="77777777" w:rsidR="00555076" w:rsidRPr="00314E34" w:rsidRDefault="00555076" w:rsidP="00555076">
      <w:pPr>
        <w:spacing w:after="0" w:line="240" w:lineRule="auto"/>
      </w:pPr>
    </w:p>
    <w:p w14:paraId="665E27F0" w14:textId="6BBA7413" w:rsidR="00A87DF5" w:rsidRPr="00314E34" w:rsidRDefault="00A87DF5" w:rsidP="00275D57">
      <w:pPr>
        <w:pStyle w:val="Heading3"/>
        <w:tabs>
          <w:tab w:val="clear" w:pos="660"/>
          <w:tab w:val="clear" w:pos="880"/>
          <w:tab w:val="left" w:pos="851"/>
        </w:tabs>
        <w:spacing w:before="120" w:after="120" w:line="240" w:lineRule="auto"/>
        <w:ind w:left="851" w:hanging="851"/>
        <w:jc w:val="both"/>
      </w:pPr>
      <w:bookmarkStart w:id="529" w:name="_Toc175558601"/>
      <w:r w:rsidRPr="00314E34">
        <w:t>Use of scale properties for feature to geometry relations</w:t>
      </w:r>
      <w:bookmarkStart w:id="530" w:name="_Toc439685276"/>
      <w:bookmarkEnd w:id="529"/>
    </w:p>
    <w:p w14:paraId="299F3009" w14:textId="5606C6D3" w:rsidR="00A87DF5" w:rsidRPr="00314E34" w:rsidRDefault="00A87DF5" w:rsidP="00A87DF5">
      <w:pPr>
        <w:spacing w:after="120" w:line="240" w:lineRule="auto"/>
      </w:pPr>
      <w:r w:rsidRPr="00314E34">
        <w:t xml:space="preserve">The </w:t>
      </w:r>
      <w:r w:rsidR="00F27F1D" w:rsidRPr="00314E34">
        <w:t>attributes</w:t>
      </w:r>
      <w:r w:rsidRPr="00314E34">
        <w:t xml:space="preserve"> </w:t>
      </w:r>
      <w:proofErr w:type="spellStart"/>
      <w:r w:rsidRPr="00314E34">
        <w:rPr>
          <w:i/>
        </w:rPr>
        <w:t>scaleMinimum</w:t>
      </w:r>
      <w:proofErr w:type="spellEnd"/>
      <w:r w:rsidRPr="00314E34">
        <w:t xml:space="preserve"> and </w:t>
      </w:r>
      <w:proofErr w:type="spellStart"/>
      <w:r w:rsidRPr="00314E34">
        <w:rPr>
          <w:i/>
        </w:rPr>
        <w:t>scaleMaximum</w:t>
      </w:r>
      <w:proofErr w:type="spellEnd"/>
      <w:r w:rsidRPr="00314E34">
        <w:t xml:space="preserve"> of</w:t>
      </w:r>
      <w:r w:rsidR="00F27F1D" w:rsidRPr="00314E34">
        <w:t xml:space="preserve"> class</w:t>
      </w:r>
      <w:r w:rsidRPr="00314E34">
        <w:t xml:space="preserve"> S100_GF_SpatialAttributeType </w:t>
      </w:r>
      <w:r w:rsidR="00F27F1D" w:rsidRPr="00314E34">
        <w:t>are not</w:t>
      </w:r>
      <w:r w:rsidRPr="00314E34">
        <w:t xml:space="preserve"> used. Therefore, the encoding must always encode the values ‘Not Appl</w:t>
      </w:r>
      <w:r w:rsidR="00F27F1D" w:rsidRPr="00314E34">
        <w:t>icable</w:t>
      </w:r>
      <w:r w:rsidRPr="00314E34">
        <w:t>’.</w:t>
      </w:r>
    </w:p>
    <w:p w14:paraId="452F2217" w14:textId="1370662A" w:rsidR="00A87DF5" w:rsidRPr="00314E34" w:rsidRDefault="00F27F1D" w:rsidP="00A87DF5">
      <w:pPr>
        <w:spacing w:after="120" w:line="240" w:lineRule="auto"/>
      </w:pPr>
      <w:r w:rsidRPr="00314E34">
        <w:t>S</w:t>
      </w:r>
      <w:r w:rsidR="00A87DF5" w:rsidRPr="00314E34">
        <w:t>cale dependent depiction</w:t>
      </w:r>
      <w:r w:rsidRPr="00314E34">
        <w:t xml:space="preserve"> </w:t>
      </w:r>
      <w:r w:rsidR="00F31B4D" w:rsidRPr="00314E34">
        <w:t>f</w:t>
      </w:r>
      <w:r w:rsidRPr="00314E34">
        <w:t>or the end user system</w:t>
      </w:r>
      <w:r w:rsidR="00A87DF5" w:rsidRPr="00314E34">
        <w:t xml:space="preserve"> </w:t>
      </w:r>
      <w:r w:rsidR="00F31B4D" w:rsidRPr="00314E34">
        <w:t>is</w:t>
      </w:r>
      <w:r w:rsidR="00A87DF5" w:rsidRPr="00314E34">
        <w:t xml:space="preserve"> controlled by the thematic attribute </w:t>
      </w:r>
      <w:r w:rsidRPr="00314E34">
        <w:rPr>
          <w:b/>
        </w:rPr>
        <w:t>scale minimum</w:t>
      </w:r>
      <w:r w:rsidR="00A87DF5" w:rsidRPr="00314E34">
        <w:t xml:space="preserve"> </w:t>
      </w:r>
      <w:r w:rsidR="00F31B4D" w:rsidRPr="00314E34">
        <w:t>for the</w:t>
      </w:r>
      <w:r w:rsidR="00A87DF5" w:rsidRPr="00314E34">
        <w:t xml:space="preserve"> feature type only.</w:t>
      </w:r>
    </w:p>
    <w:p w14:paraId="24367D99" w14:textId="77777777" w:rsidR="00E73EDF" w:rsidRPr="00314E34" w:rsidRDefault="007653F1" w:rsidP="00275D57">
      <w:pPr>
        <w:pStyle w:val="Heading3"/>
        <w:tabs>
          <w:tab w:val="clear" w:pos="660"/>
          <w:tab w:val="clear" w:pos="880"/>
          <w:tab w:val="left" w:pos="851"/>
        </w:tabs>
        <w:spacing w:before="120" w:after="120" w:line="240" w:lineRule="auto"/>
        <w:ind w:left="851" w:hanging="851"/>
        <w:jc w:val="both"/>
      </w:pPr>
      <w:bookmarkStart w:id="531" w:name="_Toc175558602"/>
      <w:r w:rsidRPr="00314E34">
        <w:t>Masking</w:t>
      </w:r>
      <w:bookmarkEnd w:id="530"/>
      <w:bookmarkEnd w:id="531"/>
    </w:p>
    <w:p w14:paraId="597D24BB" w14:textId="2BD2A3DE" w:rsidR="00E73EDF" w:rsidRPr="00314E34" w:rsidRDefault="007653F1" w:rsidP="00275D57">
      <w:pPr>
        <w:autoSpaceDE w:val="0"/>
        <w:autoSpaceDN w:val="0"/>
        <w:adjustRightInd w:val="0"/>
        <w:spacing w:after="120" w:line="240" w:lineRule="auto"/>
        <w:rPr>
          <w:rFonts w:cs="Arial"/>
        </w:rPr>
      </w:pPr>
      <w:r w:rsidRPr="00314E34">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sidRPr="00314E34">
        <w:rPr>
          <w:rFonts w:cs="Arial"/>
        </w:rPr>
        <w:t xml:space="preserve">Name </w:t>
      </w:r>
      <w:r w:rsidRPr="00314E34">
        <w:rPr>
          <w:rFonts w:cs="Arial"/>
        </w:rPr>
        <w:t xml:space="preserve">[RRNM] and Referenced Record </w:t>
      </w:r>
      <w:r w:rsidR="00275D57" w:rsidRPr="00314E34">
        <w:rPr>
          <w:rFonts w:cs="Arial"/>
        </w:rPr>
        <w:t xml:space="preserve">Identifier </w:t>
      </w:r>
      <w:r w:rsidRPr="00314E34">
        <w:rPr>
          <w:rFonts w:cs="Arial"/>
        </w:rPr>
        <w:t xml:space="preserve">[RRID] fields must be populated with the values of the referenced spatial record. The Mask Indicator [MIND] </w:t>
      </w:r>
      <w:r w:rsidR="00476F78" w:rsidRPr="00314E34">
        <w:rPr>
          <w:rFonts w:cs="Arial"/>
        </w:rPr>
        <w:t xml:space="preserve">subfield </w:t>
      </w:r>
      <w:r w:rsidRPr="00314E34">
        <w:rPr>
          <w:rFonts w:cs="Arial"/>
        </w:rPr>
        <w:t>must be set to either {1} or {2} (see Annex B – clause B</w:t>
      </w:r>
      <w:r w:rsidR="00275D57" w:rsidRPr="00314E34">
        <w:rPr>
          <w:rFonts w:cs="Arial"/>
        </w:rPr>
        <w:t>-</w:t>
      </w:r>
      <w:r w:rsidR="00120B1F" w:rsidRPr="00314E34">
        <w:rPr>
          <w:rFonts w:cs="Arial"/>
        </w:rPr>
        <w:t>5.1.33</w:t>
      </w:r>
      <w:r w:rsidRPr="00314E34">
        <w:rPr>
          <w:rFonts w:cs="Arial"/>
        </w:rPr>
        <w:t>)</w:t>
      </w:r>
      <w:r w:rsidR="00120B1F" w:rsidRPr="00314E34">
        <w:rPr>
          <w:rFonts w:cs="Arial"/>
        </w:rPr>
        <w:t>.</w:t>
      </w:r>
    </w:p>
    <w:p w14:paraId="30F70515" w14:textId="1113C593" w:rsidR="00E73EDF" w:rsidRPr="00314E34"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314E34">
        <w:rPr>
          <w:rFonts w:cs="Arial"/>
        </w:rPr>
        <w:t xml:space="preserve">Figure </w:t>
      </w:r>
      <w:r w:rsidR="00275D57" w:rsidRPr="00314E34">
        <w:rPr>
          <w:rFonts w:cs="Arial"/>
        </w:rPr>
        <w:t>4-</w:t>
      </w:r>
      <w:r w:rsidR="00AB70FB" w:rsidRPr="00314E34">
        <w:rPr>
          <w:rFonts w:cs="Arial"/>
        </w:rPr>
        <w:t xml:space="preserve">14 </w:t>
      </w:r>
      <w:r w:rsidRPr="00314E34">
        <w:rPr>
          <w:rFonts w:cs="Arial"/>
        </w:rPr>
        <w:t xml:space="preserve">is an example without masking and Figure </w:t>
      </w:r>
      <w:r w:rsidR="00275D57" w:rsidRPr="00314E34">
        <w:rPr>
          <w:rFonts w:cs="Arial"/>
        </w:rPr>
        <w:t>4-</w:t>
      </w:r>
      <w:r w:rsidR="00AB70FB" w:rsidRPr="00314E34">
        <w:rPr>
          <w:rFonts w:cs="Arial"/>
        </w:rPr>
        <w:t xml:space="preserve">15 </w:t>
      </w:r>
      <w:r w:rsidRPr="00314E34">
        <w:rPr>
          <w:rFonts w:cs="Arial"/>
        </w:rPr>
        <w:t xml:space="preserve">is an example of a masked edge </w:t>
      </w:r>
      <w:r w:rsidRPr="00314E34">
        <w:t xml:space="preserve">between </w:t>
      </w:r>
      <w:r w:rsidRPr="00314E34">
        <w:rPr>
          <w:b/>
        </w:rPr>
        <w:t>River</w:t>
      </w:r>
      <w:r w:rsidRPr="00314E34">
        <w:t xml:space="preserve"> and </w:t>
      </w:r>
      <w:r w:rsidRPr="00314E34">
        <w:rPr>
          <w:b/>
        </w:rPr>
        <w:t>Depth Area</w:t>
      </w:r>
      <w:r w:rsidRPr="00314E34">
        <w:t xml:space="preserve"> features, where the seaward edge of the </w:t>
      </w:r>
      <w:r w:rsidRPr="00314E34">
        <w:rPr>
          <w:b/>
        </w:rPr>
        <w:t>River</w:t>
      </w:r>
      <w:r w:rsidRPr="00314E34">
        <w:t xml:space="preserve"> should be masked</w:t>
      </w:r>
      <w:r w:rsidR="00275D57" w:rsidRPr="00314E34">
        <w:t xml:space="preserve">. </w:t>
      </w:r>
      <w:r w:rsidRPr="00314E34">
        <w:t>In this example MIND is set to {2} – sup</w:t>
      </w:r>
      <w:r w:rsidR="003424BE" w:rsidRPr="00314E34">
        <w:t>p</w:t>
      </w:r>
      <w:r w:rsidRPr="00314E34">
        <w:t xml:space="preserve">ress portrayal. </w:t>
      </w:r>
      <w:r w:rsidRPr="00314E34">
        <w:rPr>
          <w:rFonts w:cs="Arial"/>
        </w:rPr>
        <w:t xml:space="preserve"> </w:t>
      </w:r>
    </w:p>
    <w:p w14:paraId="67810D4E" w14:textId="77777777" w:rsidR="00E73EDF" w:rsidRPr="00314E34" w:rsidRDefault="007653F1" w:rsidP="00C128E3">
      <w:pPr>
        <w:keepNext/>
        <w:spacing w:line="240" w:lineRule="auto"/>
        <w:jc w:val="center"/>
      </w:pPr>
      <w:r w:rsidRPr="00314E34">
        <w:rPr>
          <w:noProof/>
          <w:lang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4CE2D021"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AB70FB" w:rsidRPr="00314E34">
        <w:rPr>
          <w:sz w:val="18"/>
          <w:szCs w:val="18"/>
        </w:rPr>
        <w:t xml:space="preserve">14 </w:t>
      </w:r>
      <w:r w:rsidR="00275D57" w:rsidRPr="00314E34">
        <w:rPr>
          <w:sz w:val="18"/>
          <w:szCs w:val="18"/>
        </w:rPr>
        <w:t>–</w:t>
      </w:r>
      <w:r w:rsidRPr="00314E34">
        <w:rPr>
          <w:sz w:val="18"/>
          <w:szCs w:val="18"/>
        </w:rPr>
        <w:t xml:space="preserve"> Example without masking</w:t>
      </w:r>
    </w:p>
    <w:p w14:paraId="17991A44" w14:textId="77777777" w:rsidR="00E73EDF" w:rsidRPr="00314E34" w:rsidRDefault="007653F1" w:rsidP="00C128E3">
      <w:pPr>
        <w:keepNext/>
        <w:spacing w:line="240" w:lineRule="auto"/>
        <w:jc w:val="center"/>
      </w:pPr>
      <w:r w:rsidRPr="00314E34">
        <w:rPr>
          <w:noProof/>
          <w:lang w:eastAsia="fr-FR"/>
        </w:rPr>
        <w:lastRenderedPageBreak/>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532" w:name="_Toc225648316"/>
      <w:bookmarkStart w:id="533" w:name="_Toc225065173"/>
    </w:p>
    <w:p w14:paraId="67914FE2" w14:textId="0A06EA43"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AB70FB" w:rsidRPr="00314E34">
        <w:rPr>
          <w:sz w:val="18"/>
          <w:szCs w:val="18"/>
        </w:rPr>
        <w:t xml:space="preserve">15 </w:t>
      </w:r>
      <w:r w:rsidR="00275D57" w:rsidRPr="00314E34">
        <w:rPr>
          <w:sz w:val="18"/>
          <w:szCs w:val="18"/>
        </w:rPr>
        <w:t>–</w:t>
      </w:r>
      <w:r w:rsidRPr="00314E34">
        <w:rPr>
          <w:sz w:val="18"/>
          <w:szCs w:val="18"/>
        </w:rPr>
        <w:t xml:space="preserve"> Example with masking</w:t>
      </w:r>
    </w:p>
    <w:p w14:paraId="76C86E2C" w14:textId="1EBE0031" w:rsidR="00E73EDF" w:rsidRPr="00314E34" w:rsidRDefault="00E73EDF" w:rsidP="00275D57">
      <w:pPr>
        <w:spacing w:after="120" w:line="240" w:lineRule="auto"/>
      </w:pPr>
    </w:p>
    <w:p w14:paraId="02378978" w14:textId="77777777" w:rsidR="00E73EDF" w:rsidRPr="00314E34" w:rsidRDefault="007653F1" w:rsidP="00940AF0">
      <w:pPr>
        <w:pStyle w:val="Heading1"/>
        <w:tabs>
          <w:tab w:val="clear" w:pos="400"/>
        </w:tabs>
        <w:spacing w:before="120" w:after="200" w:line="240" w:lineRule="auto"/>
        <w:ind w:left="567" w:hanging="567"/>
      </w:pPr>
      <w:bookmarkStart w:id="534" w:name="_Toc439685277"/>
      <w:bookmarkStart w:id="535" w:name="_Toc175558603"/>
      <w:r w:rsidRPr="00314E34">
        <w:t>Coordinate Reference Systems (CRS)</w:t>
      </w:r>
      <w:bookmarkEnd w:id="532"/>
      <w:bookmarkEnd w:id="533"/>
      <w:bookmarkEnd w:id="534"/>
      <w:bookmarkEnd w:id="535"/>
    </w:p>
    <w:p w14:paraId="27A18142" w14:textId="77777777" w:rsidR="00E73EDF" w:rsidRPr="00314E34" w:rsidRDefault="007653F1" w:rsidP="00940AF0">
      <w:pPr>
        <w:pStyle w:val="Heading2"/>
        <w:tabs>
          <w:tab w:val="clear" w:pos="540"/>
        </w:tabs>
        <w:spacing w:before="120" w:after="200" w:line="240" w:lineRule="auto"/>
        <w:ind w:left="709" w:hanging="709"/>
      </w:pPr>
      <w:bookmarkStart w:id="536" w:name="_Toc439685278"/>
      <w:bookmarkStart w:id="537" w:name="_Toc225065174"/>
      <w:bookmarkStart w:id="538" w:name="_Toc225648317"/>
      <w:bookmarkStart w:id="539" w:name="_Toc175558604"/>
      <w:r w:rsidRPr="00314E34">
        <w:t>Introduction</w:t>
      </w:r>
      <w:bookmarkEnd w:id="536"/>
      <w:bookmarkEnd w:id="537"/>
      <w:bookmarkEnd w:id="538"/>
      <w:bookmarkEnd w:id="539"/>
      <w:r w:rsidRPr="00314E34">
        <w:t xml:space="preserve"> </w:t>
      </w:r>
    </w:p>
    <w:p w14:paraId="79E89173" w14:textId="18BF7194" w:rsidR="00E73EDF" w:rsidRPr="00314E34" w:rsidRDefault="007653F1" w:rsidP="00940AF0">
      <w:pPr>
        <w:spacing w:after="120" w:line="240" w:lineRule="auto"/>
        <w:rPr>
          <w:rFonts w:cs="Arial"/>
          <w:lang w:eastAsia="en-GB"/>
        </w:rPr>
      </w:pPr>
      <w:bookmarkStart w:id="540" w:name="_Toc225648318"/>
      <w:bookmarkStart w:id="541" w:name="_Toc225065175"/>
      <w:r w:rsidRPr="00314E34">
        <w:rPr>
          <w:rFonts w:cs="Arial"/>
          <w:lang w:eastAsia="en-GB"/>
        </w:rPr>
        <w:t>An ENC dataset must define at least one compound CRS, which must be composed of one geod</w:t>
      </w:r>
      <w:r w:rsidR="00940AF0" w:rsidRPr="00314E34">
        <w:rPr>
          <w:rFonts w:cs="Arial"/>
          <w:lang w:eastAsia="en-GB"/>
        </w:rPr>
        <w:t xml:space="preserve">etic CRS and one vertical CRS. </w:t>
      </w:r>
      <w:r w:rsidRPr="00314E34">
        <w:rPr>
          <w:rFonts w:cs="Arial"/>
          <w:lang w:eastAsia="en-GB"/>
        </w:rPr>
        <w:t>All compound CRSs within the same dataset must use the same geodetic CRS.</w:t>
      </w:r>
    </w:p>
    <w:p w14:paraId="75BD6D37" w14:textId="3A08718A" w:rsidR="00500E74" w:rsidRPr="00314E34" w:rsidRDefault="00500E74" w:rsidP="00940AF0">
      <w:pPr>
        <w:spacing w:after="120" w:line="240" w:lineRule="auto"/>
        <w:rPr>
          <w:rFonts w:cs="Arial"/>
          <w:lang w:eastAsia="en-GB"/>
        </w:rPr>
      </w:pPr>
      <w:r w:rsidRPr="00314E34">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w:t>
      </w:r>
      <w:r w:rsidR="003F6121" w:rsidRPr="00314E34">
        <w:rPr>
          <w:rFonts w:cs="Arial"/>
          <w:lang w:eastAsia="en-GB"/>
        </w:rPr>
        <w:t xml:space="preserve">This vertical datum information is included in the ENC dataset using the meta features </w:t>
      </w:r>
      <w:r w:rsidR="003F6121" w:rsidRPr="00314E34">
        <w:rPr>
          <w:rFonts w:cs="Arial"/>
          <w:b/>
          <w:bCs/>
          <w:lang w:eastAsia="en-GB"/>
        </w:rPr>
        <w:t>Sounding Datum</w:t>
      </w:r>
      <w:r w:rsidR="003F6121" w:rsidRPr="00314E34">
        <w:rPr>
          <w:rFonts w:cs="Arial"/>
          <w:lang w:eastAsia="en-GB"/>
        </w:rPr>
        <w:t xml:space="preserve"> and </w:t>
      </w:r>
      <w:r w:rsidR="003F6121" w:rsidRPr="00314E34">
        <w:rPr>
          <w:rFonts w:cs="Arial"/>
          <w:b/>
          <w:bCs/>
          <w:lang w:eastAsia="en-GB"/>
        </w:rPr>
        <w:t>Vertical Datum of Data</w:t>
      </w:r>
      <w:r w:rsidR="003F6121" w:rsidRPr="00314E34">
        <w:rPr>
          <w:rFonts w:cs="Arial"/>
          <w:lang w:eastAsia="en-GB"/>
        </w:rPr>
        <w:t xml:space="preserve">. </w:t>
      </w:r>
      <w:r w:rsidRPr="00314E34">
        <w:rPr>
          <w:rFonts w:cs="Arial"/>
          <w:lang w:eastAsia="en-GB"/>
        </w:rPr>
        <w:t xml:space="preserve">See </w:t>
      </w:r>
      <w:r w:rsidR="003F6121" w:rsidRPr="00314E34">
        <w:rPr>
          <w:rFonts w:cs="Arial"/>
        </w:rPr>
        <w:t xml:space="preserve">S-101 Annex A – </w:t>
      </w:r>
      <w:r w:rsidR="003F6121" w:rsidRPr="00314E34">
        <w:rPr>
          <w:rFonts w:cs="Arial"/>
          <w:i/>
          <w:iCs/>
        </w:rPr>
        <w:t>Data Classification and Encoding Guide</w:t>
      </w:r>
      <w:r w:rsidR="003F6121" w:rsidRPr="00314E34">
        <w:rPr>
          <w:rFonts w:cs="Arial"/>
        </w:rPr>
        <w:t xml:space="preserve"> clauses 3.9 and 3.10.</w:t>
      </w:r>
    </w:p>
    <w:p w14:paraId="0374EEB2" w14:textId="77777777" w:rsidR="00940AF0" w:rsidRPr="00314E34" w:rsidRDefault="00940AF0" w:rsidP="00940AF0">
      <w:pPr>
        <w:spacing w:after="120" w:line="240" w:lineRule="auto"/>
        <w:rPr>
          <w:rFonts w:cs="Arial"/>
          <w:lang w:eastAsia="en-GB"/>
        </w:rPr>
      </w:pPr>
    </w:p>
    <w:p w14:paraId="6A20DCC4" w14:textId="77777777" w:rsidR="00E73EDF" w:rsidRPr="00314E34" w:rsidRDefault="007653F1" w:rsidP="00940AF0">
      <w:pPr>
        <w:pStyle w:val="Heading2"/>
        <w:tabs>
          <w:tab w:val="clear" w:pos="540"/>
        </w:tabs>
        <w:spacing w:before="120" w:after="200" w:line="240" w:lineRule="auto"/>
        <w:ind w:left="709" w:hanging="709"/>
      </w:pPr>
      <w:bookmarkStart w:id="542" w:name="_Toc439685279"/>
      <w:bookmarkStart w:id="543" w:name="_Toc175558605"/>
      <w:r w:rsidRPr="00314E34">
        <w:t xml:space="preserve">Horizontal </w:t>
      </w:r>
      <w:bookmarkEnd w:id="540"/>
      <w:bookmarkEnd w:id="541"/>
      <w:r w:rsidRPr="00314E34">
        <w:t>Coordinate Reference System</w:t>
      </w:r>
      <w:bookmarkEnd w:id="542"/>
      <w:bookmarkEnd w:id="543"/>
      <w:r w:rsidRPr="00314E34">
        <w:t xml:space="preserve"> </w:t>
      </w:r>
    </w:p>
    <w:p w14:paraId="09C22BF0" w14:textId="56926FD0" w:rsidR="00E73EDF" w:rsidRPr="00314E34" w:rsidRDefault="007653F1" w:rsidP="00940AF0">
      <w:pPr>
        <w:autoSpaceDE w:val="0"/>
        <w:autoSpaceDN w:val="0"/>
        <w:adjustRightInd w:val="0"/>
        <w:spacing w:after="120" w:line="240" w:lineRule="auto"/>
        <w:rPr>
          <w:rFonts w:eastAsia="Times New Roman" w:cs="Arial"/>
          <w:lang w:eastAsia="en-GB"/>
        </w:rPr>
      </w:pPr>
      <w:bookmarkStart w:id="544" w:name="_Toc225065177"/>
      <w:bookmarkStart w:id="545" w:name="_Toc225648320"/>
      <w:r w:rsidRPr="00314E34">
        <w:rPr>
          <w:rFonts w:eastAsia="Times New Roman" w:cs="Arial"/>
          <w:lang w:eastAsia="en-GB"/>
        </w:rPr>
        <w:t xml:space="preserve">For ENC </w:t>
      </w:r>
      <w:r w:rsidRPr="00314E34">
        <w:rPr>
          <w:rFonts w:cs="Arial"/>
        </w:rPr>
        <w:t>the horizontal CRS</w:t>
      </w:r>
      <w:r w:rsidRPr="00314E34">
        <w:rPr>
          <w:rFonts w:eastAsia="Times New Roman" w:cs="Arial"/>
          <w:lang w:eastAsia="en-GB"/>
        </w:rPr>
        <w:t xml:space="preserve"> must be EPSG:4326 (WGS84).  The full reference to EPSG:4326 can be found at </w:t>
      </w:r>
      <w:hyperlink r:id="rId44" w:history="1">
        <w:r w:rsidRPr="00314E34">
          <w:rPr>
            <w:rStyle w:val="Hyperlink"/>
            <w:rFonts w:eastAsia="Times New Roman" w:cs="Arial"/>
            <w:lang w:val="en-GB" w:eastAsia="en-GB"/>
          </w:rPr>
          <w:t>www.epsg-registry.org</w:t>
        </w:r>
      </w:hyperlink>
      <w:r w:rsidRPr="00314E34">
        <w:rPr>
          <w:rFonts w:eastAsia="Times New Roman" w:cs="Arial"/>
          <w:lang w:eastAsia="en-GB"/>
        </w:rPr>
        <w:t>.</w:t>
      </w:r>
    </w:p>
    <w:p w14:paraId="501FCF73" w14:textId="646FAA10" w:rsidR="00E73EDF" w:rsidRPr="00314E34" w:rsidRDefault="007653F1" w:rsidP="00940AF0">
      <w:pPr>
        <w:spacing w:after="60" w:line="240" w:lineRule="auto"/>
        <w:ind w:left="4111" w:hanging="4111"/>
      </w:pPr>
      <w:r w:rsidRPr="00314E34">
        <w:rPr>
          <w:b/>
        </w:rPr>
        <w:t xml:space="preserve">Horizontal </w:t>
      </w:r>
      <w:r w:rsidR="00940AF0" w:rsidRPr="00314E34">
        <w:rPr>
          <w:b/>
        </w:rPr>
        <w:t>C</w:t>
      </w:r>
      <w:r w:rsidRPr="00314E34">
        <w:rPr>
          <w:b/>
        </w:rPr>
        <w:t xml:space="preserve">oordinate </w:t>
      </w:r>
      <w:r w:rsidR="00940AF0" w:rsidRPr="00314E34">
        <w:rPr>
          <w:b/>
        </w:rPr>
        <w:t>R</w:t>
      </w:r>
      <w:r w:rsidRPr="00314E34">
        <w:rPr>
          <w:b/>
        </w:rPr>
        <w:t xml:space="preserve">eference </w:t>
      </w:r>
      <w:r w:rsidR="00940AF0" w:rsidRPr="00314E34">
        <w:rPr>
          <w:b/>
        </w:rPr>
        <w:t>S</w:t>
      </w:r>
      <w:r w:rsidRPr="00314E34">
        <w:rPr>
          <w:b/>
        </w:rPr>
        <w:t>ystem:</w:t>
      </w:r>
      <w:r w:rsidRPr="00314E34">
        <w:t xml:space="preserve"> </w:t>
      </w:r>
      <w:r w:rsidRPr="00314E34">
        <w:tab/>
      </w:r>
      <w:bookmarkStart w:id="546" w:name="_Toc288812326"/>
      <w:bookmarkStart w:id="547" w:name="_Toc288810279"/>
      <w:r w:rsidRPr="00314E34">
        <w:t>EPSG:4326 (WGS84)</w:t>
      </w:r>
    </w:p>
    <w:p w14:paraId="6F665F8B" w14:textId="0E3FE03F" w:rsidR="00E73EDF" w:rsidRPr="00314E34" w:rsidRDefault="007653F1" w:rsidP="00940AF0">
      <w:pPr>
        <w:spacing w:after="60" w:line="240" w:lineRule="auto"/>
        <w:ind w:left="4111" w:hanging="4111"/>
      </w:pPr>
      <w:bookmarkStart w:id="548" w:name="_Toc288810277"/>
      <w:bookmarkStart w:id="549" w:name="_Toc288812324"/>
      <w:r w:rsidRPr="00314E34">
        <w:rPr>
          <w:b/>
        </w:rPr>
        <w:t xml:space="preserve">Projection: </w:t>
      </w:r>
      <w:r w:rsidRPr="00314E34">
        <w:rPr>
          <w:b/>
        </w:rPr>
        <w:tab/>
      </w:r>
      <w:bookmarkEnd w:id="548"/>
      <w:bookmarkEnd w:id="549"/>
      <w:r w:rsidRPr="00314E34">
        <w:t>None</w:t>
      </w:r>
    </w:p>
    <w:p w14:paraId="456C3F7F" w14:textId="03FE83FC" w:rsidR="00E73EDF" w:rsidRPr="00314E34" w:rsidRDefault="00940AF0" w:rsidP="00940AF0">
      <w:pPr>
        <w:spacing w:after="60" w:line="240" w:lineRule="auto"/>
        <w:ind w:left="4111" w:hanging="4111"/>
      </w:pPr>
      <w:r w:rsidRPr="00314E34">
        <w:rPr>
          <w:b/>
        </w:rPr>
        <w:t xml:space="preserve">Temporal reference system: </w:t>
      </w:r>
      <w:r w:rsidRPr="00314E34">
        <w:rPr>
          <w:b/>
        </w:rPr>
        <w:tab/>
      </w:r>
      <w:r w:rsidR="007653F1" w:rsidRPr="00314E34">
        <w:t>Gregorian calendar</w:t>
      </w:r>
      <w:r w:rsidR="007653F1" w:rsidRPr="00314E34">
        <w:rPr>
          <w:b/>
        </w:rPr>
        <w:tab/>
      </w:r>
      <w:bookmarkEnd w:id="546"/>
      <w:bookmarkEnd w:id="547"/>
    </w:p>
    <w:p w14:paraId="64CCC978" w14:textId="3F7DF304" w:rsidR="00E73EDF" w:rsidRPr="00314E34" w:rsidRDefault="007653F1" w:rsidP="00940AF0">
      <w:pPr>
        <w:spacing w:after="60" w:line="240" w:lineRule="auto"/>
        <w:ind w:left="4111" w:hanging="4111"/>
      </w:pPr>
      <w:bookmarkStart w:id="550" w:name="_Toc288812327"/>
      <w:bookmarkStart w:id="551" w:name="_Toc288810280"/>
      <w:r w:rsidRPr="00314E34">
        <w:rPr>
          <w:b/>
        </w:rPr>
        <w:t xml:space="preserve">Coordinate </w:t>
      </w:r>
      <w:r w:rsidR="00940AF0" w:rsidRPr="00314E34">
        <w:rPr>
          <w:b/>
        </w:rPr>
        <w:t>R</w:t>
      </w:r>
      <w:r w:rsidRPr="00314E34">
        <w:rPr>
          <w:b/>
        </w:rPr>
        <w:t xml:space="preserve">eference </w:t>
      </w:r>
      <w:r w:rsidR="00940AF0" w:rsidRPr="00314E34">
        <w:rPr>
          <w:b/>
        </w:rPr>
        <w:t>S</w:t>
      </w:r>
      <w:r w:rsidRPr="00314E34">
        <w:rPr>
          <w:b/>
        </w:rPr>
        <w:t>ystem registry:</w:t>
      </w:r>
      <w:r w:rsidRPr="00314E34">
        <w:t xml:space="preserve"> </w:t>
      </w:r>
      <w:r w:rsidRPr="00314E34">
        <w:tab/>
      </w:r>
      <w:hyperlink r:id="rId45" w:history="1">
        <w:r w:rsidRPr="00314E34">
          <w:rPr>
            <w:rStyle w:val="Hyperlink"/>
            <w:lang w:val="en-GB"/>
          </w:rPr>
          <w:t xml:space="preserve">EPSG Geodetic Parameter </w:t>
        </w:r>
        <w:bookmarkEnd w:id="550"/>
        <w:bookmarkEnd w:id="551"/>
        <w:r w:rsidRPr="00314E34">
          <w:rPr>
            <w:rStyle w:val="Hyperlink"/>
            <w:lang w:val="en-GB"/>
          </w:rPr>
          <w:t>Registry</w:t>
        </w:r>
      </w:hyperlink>
      <w:r w:rsidRPr="00314E34">
        <w:t xml:space="preserve"> </w:t>
      </w:r>
    </w:p>
    <w:p w14:paraId="1F59F4BC" w14:textId="77777777" w:rsidR="00E73EDF" w:rsidRPr="00314E34" w:rsidRDefault="007653F1" w:rsidP="00940AF0">
      <w:pPr>
        <w:spacing w:after="60" w:line="240" w:lineRule="auto"/>
        <w:ind w:left="4111" w:hanging="4111"/>
      </w:pPr>
      <w:bookmarkStart w:id="552" w:name="_Toc288812329"/>
      <w:bookmarkStart w:id="553" w:name="_Toc288810282"/>
      <w:r w:rsidRPr="00314E34">
        <w:rPr>
          <w:b/>
        </w:rPr>
        <w:t>Date type (according to ISO 19115):</w:t>
      </w:r>
      <w:r w:rsidRPr="00314E34">
        <w:t xml:space="preserve">  </w:t>
      </w:r>
      <w:r w:rsidRPr="00314E34">
        <w:tab/>
      </w:r>
      <w:bookmarkEnd w:id="552"/>
      <w:bookmarkEnd w:id="553"/>
      <w:r w:rsidRPr="00314E34">
        <w:t>002- publication</w:t>
      </w:r>
    </w:p>
    <w:p w14:paraId="3A49E48D" w14:textId="7E593232" w:rsidR="00940AF0" w:rsidRPr="00314E34" w:rsidRDefault="007653F1" w:rsidP="00940AF0">
      <w:pPr>
        <w:spacing w:after="60" w:line="240" w:lineRule="auto"/>
        <w:ind w:left="4111" w:hanging="4111"/>
      </w:pPr>
      <w:bookmarkStart w:id="554" w:name="_Toc288812330"/>
      <w:bookmarkStart w:id="555" w:name="_Toc288810283"/>
      <w:r w:rsidRPr="00314E34">
        <w:rPr>
          <w:b/>
        </w:rPr>
        <w:t>Responsible party:</w:t>
      </w:r>
      <w:r w:rsidR="00940AF0" w:rsidRPr="00314E34">
        <w:t xml:space="preserve">  </w:t>
      </w:r>
      <w:r w:rsidR="00940AF0" w:rsidRPr="00314E34">
        <w:tab/>
      </w:r>
      <w:r w:rsidRPr="00314E34">
        <w:t>International Organisation of Oil and Gas Producers</w:t>
      </w:r>
      <w:bookmarkEnd w:id="554"/>
      <w:bookmarkEnd w:id="555"/>
      <w:r w:rsidRPr="00314E34">
        <w:t xml:space="preserve"> (</w:t>
      </w:r>
      <w:r w:rsidR="0025683E" w:rsidRPr="00314E34">
        <w:t>I</w:t>
      </w:r>
      <w:bookmarkStart w:id="556" w:name="_Toc288810284"/>
      <w:bookmarkStart w:id="557" w:name="_Toc288812331"/>
      <w:r w:rsidR="00940AF0" w:rsidRPr="00314E34">
        <w:t>OGP)</w:t>
      </w:r>
    </w:p>
    <w:p w14:paraId="590E989A" w14:textId="3AE9D80E" w:rsidR="00E73EDF" w:rsidRPr="00314E34" w:rsidRDefault="007653F1" w:rsidP="00940AF0">
      <w:pPr>
        <w:spacing w:after="120" w:line="240" w:lineRule="auto"/>
        <w:ind w:left="4111" w:hanging="4111"/>
        <w:rPr>
          <w:rStyle w:val="Hyperlink"/>
          <w:lang w:val="en-GB"/>
        </w:rPr>
      </w:pPr>
      <w:r w:rsidRPr="00314E34">
        <w:rPr>
          <w:b/>
        </w:rPr>
        <w:t>URL:</w:t>
      </w:r>
      <w:r w:rsidRPr="00314E34">
        <w:t xml:space="preserve"> </w:t>
      </w:r>
      <w:r w:rsidRPr="00314E34">
        <w:tab/>
      </w:r>
      <w:bookmarkEnd w:id="556"/>
      <w:bookmarkEnd w:id="557"/>
      <w:r w:rsidRPr="00314E34">
        <w:fldChar w:fldCharType="begin"/>
      </w:r>
      <w:r w:rsidRPr="00314E34">
        <w:instrText xml:space="preserve"> HYPERLINK "http://www.iogp.org" </w:instrText>
      </w:r>
      <w:r w:rsidRPr="00314E34">
        <w:fldChar w:fldCharType="separate"/>
      </w:r>
      <w:r w:rsidRPr="00314E34">
        <w:rPr>
          <w:rStyle w:val="Hyperlink"/>
          <w:lang w:val="en-GB"/>
        </w:rPr>
        <w:t>http://www.iogp.org</w:t>
      </w:r>
      <w:r w:rsidRPr="00314E34">
        <w:rPr>
          <w:rStyle w:val="Hyperlink"/>
          <w:lang w:val="en-GB"/>
        </w:rPr>
        <w:fldChar w:fldCharType="end"/>
      </w:r>
    </w:p>
    <w:p w14:paraId="768D792C" w14:textId="77777777" w:rsidR="00940AF0" w:rsidRPr="00314E34" w:rsidRDefault="00940AF0" w:rsidP="00940AF0">
      <w:pPr>
        <w:spacing w:after="120" w:line="240" w:lineRule="auto"/>
        <w:rPr>
          <w:rFonts w:eastAsia="Times New Roman" w:cs="Arial"/>
          <w:lang w:eastAsia="en-GB"/>
        </w:rPr>
      </w:pPr>
    </w:p>
    <w:p w14:paraId="200130A7" w14:textId="77777777" w:rsidR="00E73EDF" w:rsidRPr="00314E34" w:rsidRDefault="007653F1" w:rsidP="00EC5777">
      <w:pPr>
        <w:pStyle w:val="Heading2"/>
        <w:tabs>
          <w:tab w:val="clear" w:pos="540"/>
        </w:tabs>
        <w:spacing w:before="120" w:after="200" w:line="240" w:lineRule="auto"/>
        <w:ind w:left="709" w:hanging="709"/>
      </w:pPr>
      <w:bookmarkStart w:id="558" w:name="_Toc439685280"/>
      <w:bookmarkStart w:id="559" w:name="_Toc175558606"/>
      <w:r w:rsidRPr="00314E34">
        <w:t xml:space="preserve">Vertical </w:t>
      </w:r>
      <w:bookmarkEnd w:id="544"/>
      <w:bookmarkEnd w:id="545"/>
      <w:r w:rsidRPr="00314E34">
        <w:t>CRS for Soundings</w:t>
      </w:r>
      <w:bookmarkEnd w:id="558"/>
      <w:bookmarkEnd w:id="559"/>
      <w:r w:rsidRPr="00314E34">
        <w:t xml:space="preserve"> </w:t>
      </w:r>
    </w:p>
    <w:p w14:paraId="68B42EF0" w14:textId="75C18BA3" w:rsidR="00E73EDF" w:rsidRPr="00314E34" w:rsidRDefault="007653F1" w:rsidP="00EC5777">
      <w:pPr>
        <w:spacing w:after="120" w:line="240" w:lineRule="auto"/>
        <w:rPr>
          <w:rFonts w:cs="Arial"/>
        </w:rPr>
      </w:pPr>
      <w:r w:rsidRPr="00314E34">
        <w:rPr>
          <w:rFonts w:cs="Arial"/>
        </w:rPr>
        <w:t xml:space="preserve">For ENC the </w:t>
      </w:r>
      <w:r w:rsidR="00EC5777" w:rsidRPr="00314E34">
        <w:rPr>
          <w:rFonts w:cs="Arial"/>
        </w:rPr>
        <w:t>vertical CRS must be in metres</w:t>
      </w:r>
      <w:r w:rsidR="00530BCC" w:rsidRPr="00314E34">
        <w:rPr>
          <w:rFonts w:cs="Arial"/>
        </w:rPr>
        <w:t xml:space="preserve"> and is only relevant to soundings (S-101 features </w:t>
      </w:r>
      <w:r w:rsidR="00530BCC" w:rsidRPr="00314E34">
        <w:rPr>
          <w:rFonts w:cs="Arial"/>
          <w:b/>
          <w:bCs/>
        </w:rPr>
        <w:t>Sounding</w:t>
      </w:r>
      <w:r w:rsidR="00530BCC" w:rsidRPr="00314E34">
        <w:rPr>
          <w:rFonts w:cs="Arial"/>
        </w:rPr>
        <w:t xml:space="preserve"> and </w:t>
      </w:r>
      <w:r w:rsidR="00530BCC" w:rsidRPr="00314E34">
        <w:rPr>
          <w:rFonts w:cs="Arial"/>
          <w:b/>
          <w:bCs/>
        </w:rPr>
        <w:t>Depth – No Bottom Found</w:t>
      </w:r>
      <w:r w:rsidR="00530BCC" w:rsidRPr="00314E34">
        <w:rPr>
          <w:rFonts w:cs="Arial"/>
        </w:rPr>
        <w:t xml:space="preserve">, see S-101 Annex A – </w:t>
      </w:r>
      <w:r w:rsidR="00530BCC" w:rsidRPr="00314E34">
        <w:rPr>
          <w:rFonts w:cs="Arial"/>
          <w:i/>
          <w:iCs/>
        </w:rPr>
        <w:t>Data Classification and Encoding Guide</w:t>
      </w:r>
      <w:r w:rsidR="00530BCC" w:rsidRPr="00314E34">
        <w:rPr>
          <w:rFonts w:cs="Arial"/>
        </w:rPr>
        <w:t xml:space="preserve"> clause 3.9), where the depth information is stored in the Z-coordinate</w:t>
      </w:r>
      <w:r w:rsidR="00EC5777" w:rsidRPr="00314E34">
        <w:rPr>
          <w:rFonts w:cs="Arial"/>
        </w:rPr>
        <w:t xml:space="preserve">. </w:t>
      </w:r>
      <w:r w:rsidRPr="00314E34">
        <w:rPr>
          <w:rFonts w:cs="Arial"/>
        </w:rPr>
        <w:t>Depths are represented by positive values, while negative values indicate intertidal (drying) soundings.</w:t>
      </w:r>
    </w:p>
    <w:p w14:paraId="637996D6" w14:textId="5A615EFE" w:rsidR="00E73EDF" w:rsidRPr="00314E34" w:rsidRDefault="007653F1" w:rsidP="00EC5777">
      <w:pPr>
        <w:spacing w:after="120" w:line="240" w:lineRule="auto"/>
        <w:rPr>
          <w:rFonts w:cs="Arial"/>
        </w:rPr>
      </w:pPr>
      <w:r w:rsidRPr="00314E34">
        <w:rPr>
          <w:rFonts w:cs="Arial"/>
        </w:rPr>
        <w:lastRenderedPageBreak/>
        <w:t xml:space="preserve">Although all coordinates in a dataset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Pr="00314E34" w:rsidRDefault="007653F1" w:rsidP="00EC5777">
      <w:pPr>
        <w:pStyle w:val="NoSpacing1"/>
        <w:spacing w:after="120" w:line="240" w:lineRule="auto"/>
        <w:jc w:val="both"/>
        <w:rPr>
          <w:rFonts w:ascii="Arial" w:eastAsia="MS Mincho" w:hAnsi="Arial" w:cs="Arial"/>
          <w:lang w:eastAsia="ja-JP"/>
        </w:rPr>
      </w:pPr>
      <w:r w:rsidRPr="00314E34">
        <w:rPr>
          <w:rFonts w:ascii="Arial" w:eastAsia="MS Mincho" w:hAnsi="Arial" w:cs="Arial"/>
          <w:lang w:eastAsia="ja-JP"/>
        </w:rPr>
        <w:t xml:space="preserve">The encoding </w:t>
      </w:r>
      <w:r w:rsidR="00703037" w:rsidRPr="00314E34">
        <w:rPr>
          <w:rFonts w:ascii="Arial" w:eastAsia="MS Mincho" w:hAnsi="Arial" w:cs="Arial"/>
          <w:lang w:eastAsia="ja-JP"/>
        </w:rPr>
        <w:t xml:space="preserve">for </w:t>
      </w:r>
      <w:r w:rsidRPr="00314E34">
        <w:rPr>
          <w:rFonts w:ascii="Arial" w:eastAsia="MS Mincho" w:hAnsi="Arial" w:cs="Arial"/>
          <w:lang w:eastAsia="ja-JP"/>
        </w:rPr>
        <w:t>the Coordinate Reference System record</w:t>
      </w:r>
      <w:r w:rsidR="00703037" w:rsidRPr="00314E34">
        <w:rPr>
          <w:rFonts w:ascii="Arial" w:eastAsia="MS Mincho" w:hAnsi="Arial" w:cs="Arial"/>
          <w:lang w:eastAsia="ja-JP"/>
        </w:rPr>
        <w:t xml:space="preserve"> fields can be found at Annex B, clauses B-5.1.9 to B-5.1.12; and</w:t>
      </w:r>
      <w:r w:rsidRPr="00314E34">
        <w:rPr>
          <w:rFonts w:ascii="Arial" w:eastAsia="MS Mincho" w:hAnsi="Arial" w:cs="Arial"/>
          <w:lang w:eastAsia="ja-JP"/>
        </w:rPr>
        <w:t xml:space="preserve"> </w:t>
      </w:r>
      <w:r w:rsidR="00703037" w:rsidRPr="00314E34">
        <w:rPr>
          <w:rFonts w:ascii="Arial" w:eastAsia="MS Mincho" w:hAnsi="Arial" w:cs="Arial"/>
          <w:lang w:eastAsia="ja-JP"/>
        </w:rPr>
        <w:t>is</w:t>
      </w:r>
      <w:r w:rsidRPr="00314E34">
        <w:rPr>
          <w:rFonts w:ascii="Arial" w:eastAsia="MS Mincho" w:hAnsi="Arial" w:cs="Arial"/>
          <w:lang w:eastAsia="ja-JP"/>
        </w:rPr>
        <w:t xml:space="preserve"> demonstrate</w:t>
      </w:r>
      <w:r w:rsidR="00BE7F49" w:rsidRPr="00314E34">
        <w:rPr>
          <w:rFonts w:ascii="Arial" w:eastAsia="MS Mincho" w:hAnsi="Arial" w:cs="Arial"/>
          <w:lang w:eastAsia="ja-JP"/>
        </w:rPr>
        <w:t xml:space="preserve">d with the following examples. </w:t>
      </w:r>
      <w:r w:rsidRPr="00314E34">
        <w:rPr>
          <w:rFonts w:ascii="Arial" w:eastAsia="MS Mincho" w:hAnsi="Arial" w:cs="Arial"/>
          <w:lang w:eastAsia="ja-JP"/>
        </w:rPr>
        <w:t xml:space="preserve">The example </w:t>
      </w:r>
      <w:r w:rsidR="00E03E80" w:rsidRPr="00314E34">
        <w:rPr>
          <w:rFonts w:ascii="Arial" w:eastAsia="MS Mincho" w:hAnsi="Arial" w:cs="Arial"/>
          <w:lang w:eastAsia="ja-JP"/>
        </w:rPr>
        <w:t xml:space="preserve">at Table </w:t>
      </w:r>
      <w:r w:rsidR="00BE7F49" w:rsidRPr="00314E34">
        <w:rPr>
          <w:rFonts w:ascii="Arial" w:eastAsia="MS Mincho" w:hAnsi="Arial" w:cs="Arial"/>
          <w:lang w:eastAsia="ja-JP"/>
        </w:rPr>
        <w:t xml:space="preserve">5-1 </w:t>
      </w:r>
      <w:r w:rsidRPr="00314E34">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314E34">
        <w:rPr>
          <w:rFonts w:ascii="Arial" w:eastAsia="MS Mincho" w:hAnsi="Arial" w:cs="Arial"/>
          <w:lang w:eastAsia="ja-JP"/>
        </w:rPr>
        <w:t>Lowest Astronomical Tide</w:t>
      </w:r>
      <w:r w:rsidRPr="00314E34">
        <w:rPr>
          <w:rFonts w:ascii="Arial" w:eastAsia="MS Mincho" w:hAnsi="Arial" w:cs="Arial"/>
          <w:lang w:eastAsia="ja-JP"/>
        </w:rPr>
        <w:t>.</w:t>
      </w:r>
    </w:p>
    <w:p w14:paraId="11EF3155" w14:textId="41AA916A" w:rsidR="00FC2543" w:rsidRPr="00314E34" w:rsidRDefault="00FC2543" w:rsidP="00FC2543">
      <w:pPr>
        <w:pStyle w:val="Caption"/>
        <w:spacing w:line="240" w:lineRule="auto"/>
        <w:jc w:val="center"/>
        <w:rPr>
          <w:sz w:val="18"/>
          <w:szCs w:val="18"/>
        </w:rPr>
      </w:pPr>
      <w:r w:rsidRPr="00314E34">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314E34" w14:paraId="074B4109" w14:textId="77777777" w:rsidTr="00BE7F49">
        <w:tc>
          <w:tcPr>
            <w:tcW w:w="783" w:type="dxa"/>
            <w:shd w:val="clear" w:color="auto" w:fill="D9D9D9" w:themeFill="background1" w:themeFillShade="D9"/>
          </w:tcPr>
          <w:p w14:paraId="0FB57186"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Field</w:t>
            </w:r>
          </w:p>
        </w:tc>
        <w:tc>
          <w:tcPr>
            <w:tcW w:w="939" w:type="dxa"/>
            <w:shd w:val="clear" w:color="auto" w:fill="D9D9D9" w:themeFill="background1" w:themeFillShade="D9"/>
          </w:tcPr>
          <w:p w14:paraId="3ED0DF59"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Subfield</w:t>
            </w:r>
          </w:p>
        </w:tc>
        <w:tc>
          <w:tcPr>
            <w:tcW w:w="1788" w:type="dxa"/>
            <w:shd w:val="clear" w:color="auto" w:fill="D9D9D9" w:themeFill="background1" w:themeFillShade="D9"/>
          </w:tcPr>
          <w:p w14:paraId="6E151F9D"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Value</w:t>
            </w:r>
          </w:p>
        </w:tc>
        <w:tc>
          <w:tcPr>
            <w:tcW w:w="5794" w:type="dxa"/>
            <w:shd w:val="clear" w:color="auto" w:fill="D9D9D9" w:themeFill="background1" w:themeFillShade="D9"/>
          </w:tcPr>
          <w:p w14:paraId="3B6AB269"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Description</w:t>
            </w:r>
          </w:p>
        </w:tc>
      </w:tr>
      <w:tr w:rsidR="00E73EDF" w:rsidRPr="00314E34" w14:paraId="3E295408" w14:textId="77777777" w:rsidTr="0006197E">
        <w:tc>
          <w:tcPr>
            <w:tcW w:w="783" w:type="dxa"/>
          </w:tcPr>
          <w:p w14:paraId="6D0AB668"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CSID</w:t>
            </w:r>
          </w:p>
        </w:tc>
        <w:tc>
          <w:tcPr>
            <w:tcW w:w="939" w:type="dxa"/>
          </w:tcPr>
          <w:p w14:paraId="4F04A034"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7F82BE6F"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55D09678"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Record Identifier</w:t>
            </w:r>
          </w:p>
        </w:tc>
      </w:tr>
      <w:tr w:rsidR="00E73EDF" w:rsidRPr="00314E34" w14:paraId="6A87CE04" w14:textId="77777777" w:rsidTr="0006197E">
        <w:tc>
          <w:tcPr>
            <w:tcW w:w="783" w:type="dxa"/>
          </w:tcPr>
          <w:p w14:paraId="528999F6"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3E4512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RCNM</w:t>
            </w:r>
          </w:p>
        </w:tc>
        <w:tc>
          <w:tcPr>
            <w:tcW w:w="1788" w:type="dxa"/>
          </w:tcPr>
          <w:p w14:paraId="690A166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15</w:t>
            </w:r>
          </w:p>
        </w:tc>
        <w:tc>
          <w:tcPr>
            <w:tcW w:w="5794" w:type="dxa"/>
          </w:tcPr>
          <w:p w14:paraId="4309D045" w14:textId="47995E8F"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Name (15 = Coordinate Reference System Identifier)</w:t>
            </w:r>
          </w:p>
        </w:tc>
      </w:tr>
      <w:tr w:rsidR="00E73EDF" w:rsidRPr="00314E34" w14:paraId="324BA86A" w14:textId="77777777" w:rsidTr="0006197E">
        <w:tc>
          <w:tcPr>
            <w:tcW w:w="783" w:type="dxa"/>
          </w:tcPr>
          <w:p w14:paraId="76F75F5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B10ADE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RCID</w:t>
            </w:r>
          </w:p>
        </w:tc>
        <w:tc>
          <w:tcPr>
            <w:tcW w:w="1788" w:type="dxa"/>
          </w:tcPr>
          <w:p w14:paraId="19EC139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10B95DA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Identification Number</w:t>
            </w:r>
          </w:p>
        </w:tc>
      </w:tr>
      <w:tr w:rsidR="00E73EDF" w:rsidRPr="00314E34" w14:paraId="18477A12" w14:textId="77777777" w:rsidTr="0006197E">
        <w:tc>
          <w:tcPr>
            <w:tcW w:w="783" w:type="dxa"/>
          </w:tcPr>
          <w:p w14:paraId="1B88B9EF"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751CDFA"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NCRC</w:t>
            </w:r>
          </w:p>
        </w:tc>
        <w:tc>
          <w:tcPr>
            <w:tcW w:w="1788" w:type="dxa"/>
          </w:tcPr>
          <w:p w14:paraId="4857ECF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702A0D27"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Number of CRS Components</w:t>
            </w:r>
          </w:p>
        </w:tc>
      </w:tr>
      <w:tr w:rsidR="00E73EDF" w:rsidRPr="00314E34" w14:paraId="5FB6060D" w14:textId="77777777" w:rsidTr="0006197E">
        <w:tc>
          <w:tcPr>
            <w:tcW w:w="783" w:type="dxa"/>
          </w:tcPr>
          <w:p w14:paraId="0922C368"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15AF2F78"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7CBCDB64"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7439927F"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61A2CE42" w14:textId="77777777" w:rsidTr="0006197E">
        <w:tc>
          <w:tcPr>
            <w:tcW w:w="783" w:type="dxa"/>
          </w:tcPr>
          <w:p w14:paraId="6512FA8F"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242337F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788" w:type="dxa"/>
          </w:tcPr>
          <w:p w14:paraId="762797EF"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67FCA06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0D582CFE" w14:textId="77777777" w:rsidTr="0006197E">
        <w:tc>
          <w:tcPr>
            <w:tcW w:w="783" w:type="dxa"/>
          </w:tcPr>
          <w:p w14:paraId="3DCFAC5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312804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788" w:type="dxa"/>
          </w:tcPr>
          <w:p w14:paraId="57D12B3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0E73D8F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(1 = 2D Geographic)</w:t>
            </w:r>
          </w:p>
        </w:tc>
      </w:tr>
      <w:tr w:rsidR="00E73EDF" w:rsidRPr="00314E34" w14:paraId="29BDA90F" w14:textId="77777777" w:rsidTr="0006197E">
        <w:tc>
          <w:tcPr>
            <w:tcW w:w="783" w:type="dxa"/>
          </w:tcPr>
          <w:p w14:paraId="0AC2BFE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C48BA2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788" w:type="dxa"/>
          </w:tcPr>
          <w:p w14:paraId="3D1AAE6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43A19AD5"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(1 = Ellipsoidal CS)</w:t>
            </w:r>
          </w:p>
        </w:tc>
      </w:tr>
      <w:tr w:rsidR="00E73EDF" w:rsidRPr="00314E34" w14:paraId="211C4E89" w14:textId="77777777" w:rsidTr="0006197E">
        <w:tc>
          <w:tcPr>
            <w:tcW w:w="783" w:type="dxa"/>
          </w:tcPr>
          <w:p w14:paraId="6C0B6975"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CD9928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788" w:type="dxa"/>
          </w:tcPr>
          <w:p w14:paraId="11D65960"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WGS84</w:t>
            </w:r>
          </w:p>
        </w:tc>
        <w:tc>
          <w:tcPr>
            <w:tcW w:w="5794" w:type="dxa"/>
          </w:tcPr>
          <w:p w14:paraId="672F6AA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70BAA262" w14:textId="77777777" w:rsidTr="0006197E">
        <w:tc>
          <w:tcPr>
            <w:tcW w:w="783" w:type="dxa"/>
          </w:tcPr>
          <w:p w14:paraId="55FD8F85"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B77D28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788" w:type="dxa"/>
          </w:tcPr>
          <w:p w14:paraId="3ED496DB"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4326</w:t>
            </w:r>
          </w:p>
        </w:tc>
        <w:tc>
          <w:tcPr>
            <w:tcW w:w="5794" w:type="dxa"/>
          </w:tcPr>
          <w:p w14:paraId="7CAC1550"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w:t>
            </w:r>
          </w:p>
        </w:tc>
      </w:tr>
      <w:tr w:rsidR="00E73EDF" w:rsidRPr="00314E34" w14:paraId="3B18C8C1" w14:textId="77777777" w:rsidTr="0006197E">
        <w:tc>
          <w:tcPr>
            <w:tcW w:w="783" w:type="dxa"/>
          </w:tcPr>
          <w:p w14:paraId="42F48169"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3915841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788" w:type="dxa"/>
          </w:tcPr>
          <w:p w14:paraId="097861B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6A4A2FC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(2 = EPSG)</w:t>
            </w:r>
          </w:p>
        </w:tc>
      </w:tr>
      <w:tr w:rsidR="00E73EDF" w:rsidRPr="00314E34" w14:paraId="1DE55ED1" w14:textId="77777777" w:rsidTr="0006197E">
        <w:tc>
          <w:tcPr>
            <w:tcW w:w="783" w:type="dxa"/>
          </w:tcPr>
          <w:p w14:paraId="40DA6290"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15040EF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788" w:type="dxa"/>
          </w:tcPr>
          <w:p w14:paraId="57BF2612"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5B24628B"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44097C8E" w14:textId="77777777" w:rsidTr="0006197E">
        <w:tc>
          <w:tcPr>
            <w:tcW w:w="783" w:type="dxa"/>
          </w:tcPr>
          <w:p w14:paraId="0373361F"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75EFED98"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107AD21D"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52DB599B"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2096C5D3" w14:textId="77777777" w:rsidTr="0006197E">
        <w:tc>
          <w:tcPr>
            <w:tcW w:w="783" w:type="dxa"/>
          </w:tcPr>
          <w:p w14:paraId="3AFC26FB"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6704B6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788" w:type="dxa"/>
          </w:tcPr>
          <w:p w14:paraId="4D091DD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71CB555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7D2AD8C6" w14:textId="77777777" w:rsidTr="0006197E">
        <w:tc>
          <w:tcPr>
            <w:tcW w:w="783" w:type="dxa"/>
          </w:tcPr>
          <w:p w14:paraId="532FFF00"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3568A8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788" w:type="dxa"/>
          </w:tcPr>
          <w:p w14:paraId="5A0E1E1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5</w:t>
            </w:r>
          </w:p>
        </w:tc>
        <w:tc>
          <w:tcPr>
            <w:tcW w:w="5794" w:type="dxa"/>
          </w:tcPr>
          <w:p w14:paraId="6AA5FEBF"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(5 = Vertical)</w:t>
            </w:r>
          </w:p>
        </w:tc>
      </w:tr>
      <w:tr w:rsidR="00E73EDF" w:rsidRPr="00314E34" w14:paraId="37936EE4" w14:textId="77777777" w:rsidTr="0006197E">
        <w:tc>
          <w:tcPr>
            <w:tcW w:w="783" w:type="dxa"/>
          </w:tcPr>
          <w:p w14:paraId="6FCB19A4"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5DA3903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788" w:type="dxa"/>
          </w:tcPr>
          <w:p w14:paraId="66DFFCD2"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3</w:t>
            </w:r>
          </w:p>
        </w:tc>
        <w:tc>
          <w:tcPr>
            <w:tcW w:w="5794" w:type="dxa"/>
          </w:tcPr>
          <w:p w14:paraId="39F2EDA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(3 = Vertical)</w:t>
            </w:r>
          </w:p>
        </w:tc>
      </w:tr>
      <w:tr w:rsidR="00E73EDF" w:rsidRPr="00314E34" w14:paraId="61F1F50E" w14:textId="77777777" w:rsidTr="0006197E">
        <w:tc>
          <w:tcPr>
            <w:tcW w:w="783" w:type="dxa"/>
          </w:tcPr>
          <w:p w14:paraId="2E11F12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15D343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788" w:type="dxa"/>
          </w:tcPr>
          <w:p w14:paraId="6FA91405" w14:textId="014A551C" w:rsidR="00E73EDF" w:rsidRPr="00314E34" w:rsidRDefault="007653F1" w:rsidP="00BE7F49">
            <w:pPr>
              <w:spacing w:before="60" w:after="60" w:line="240" w:lineRule="auto"/>
              <w:jc w:val="left"/>
              <w:rPr>
                <w:rFonts w:cs="Arial"/>
                <w:snapToGrid w:val="0"/>
                <w:sz w:val="18"/>
                <w:szCs w:val="18"/>
                <w:lang w:eastAsia="en-US"/>
              </w:rPr>
            </w:pPr>
            <w:commentRangeStart w:id="560"/>
            <w:del w:id="561" w:author="Jeff Wootton" w:date="2025-05-16T14:46:00Z" w16du:dateUtc="2025-05-16T12:46:00Z">
              <w:r w:rsidRPr="00314E34" w:rsidDel="00CC54D5">
                <w:rPr>
                  <w:rFonts w:cs="Arial"/>
                  <w:snapToGrid w:val="0"/>
                  <w:sz w:val="18"/>
                  <w:szCs w:val="18"/>
                  <w:lang w:eastAsia="en-US"/>
                </w:rPr>
                <w:delText xml:space="preserve">Depth </w:delText>
              </w:r>
              <w:r w:rsidR="0006197E" w:rsidRPr="00314E34" w:rsidDel="00CC54D5">
                <w:rPr>
                  <w:rFonts w:cs="Arial"/>
                  <w:snapToGrid w:val="0"/>
                  <w:sz w:val="18"/>
                  <w:szCs w:val="18"/>
                  <w:lang w:eastAsia="en-US"/>
                </w:rPr>
                <w:delText>-</w:delText>
              </w:r>
              <w:r w:rsidRPr="00314E34" w:rsidDel="00CC54D5">
                <w:rPr>
                  <w:rFonts w:cs="Arial"/>
                  <w:snapToGrid w:val="0"/>
                  <w:sz w:val="18"/>
                  <w:szCs w:val="18"/>
                  <w:lang w:eastAsia="en-US"/>
                </w:rPr>
                <w:delText xml:space="preserve"> </w:delText>
              </w:r>
            </w:del>
            <w:r w:rsidR="0006197E" w:rsidRPr="00314E34">
              <w:rPr>
                <w:rFonts w:cs="Arial"/>
                <w:snapToGrid w:val="0"/>
                <w:sz w:val="18"/>
                <w:szCs w:val="18"/>
                <w:lang w:eastAsia="en-US"/>
              </w:rPr>
              <w:t>lowest</w:t>
            </w:r>
            <w:ins w:id="562" w:author="Jeff Wootton" w:date="2025-05-16T14:46:00Z" w16du:dateUtc="2025-05-16T12:46:00Z">
              <w:r w:rsidR="009E7031">
                <w:rPr>
                  <w:rFonts w:cs="Arial"/>
                  <w:snapToGrid w:val="0"/>
                  <w:sz w:val="18"/>
                  <w:szCs w:val="18"/>
                  <w:lang w:eastAsia="en-US"/>
                </w:rPr>
                <w:t xml:space="preserve"> </w:t>
              </w:r>
            </w:ins>
            <w:del w:id="563" w:author="Jeff Wootton" w:date="2025-05-16T14:46:00Z" w16du:dateUtc="2025-05-16T12:46:00Z">
              <w:r w:rsidR="0006197E" w:rsidRPr="00314E34" w:rsidDel="009E7031">
                <w:rPr>
                  <w:rFonts w:cs="Arial"/>
                  <w:snapToGrid w:val="0"/>
                  <w:sz w:val="18"/>
                  <w:szCs w:val="18"/>
                  <w:lang w:eastAsia="en-US"/>
                </w:rPr>
                <w:delText xml:space="preserve"> </w:delText>
              </w:r>
            </w:del>
            <w:r w:rsidR="0006197E" w:rsidRPr="00314E34">
              <w:rPr>
                <w:rFonts w:cs="Arial"/>
                <w:snapToGrid w:val="0"/>
                <w:sz w:val="18"/>
                <w:szCs w:val="18"/>
                <w:lang w:eastAsia="en-US"/>
              </w:rPr>
              <w:t>astronomical tide</w:t>
            </w:r>
            <w:commentRangeEnd w:id="560"/>
            <w:r w:rsidR="000E121B">
              <w:rPr>
                <w:rStyle w:val="CommentReference"/>
                <w:rFonts w:eastAsia="MS Mincho"/>
              </w:rPr>
              <w:commentReference w:id="560"/>
            </w:r>
          </w:p>
        </w:tc>
        <w:tc>
          <w:tcPr>
            <w:tcW w:w="5794" w:type="dxa"/>
          </w:tcPr>
          <w:p w14:paraId="4471EF3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3E34544B" w14:textId="77777777" w:rsidTr="0006197E">
        <w:tc>
          <w:tcPr>
            <w:tcW w:w="783" w:type="dxa"/>
          </w:tcPr>
          <w:p w14:paraId="1A52F42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B6D3C6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788" w:type="dxa"/>
          </w:tcPr>
          <w:p w14:paraId="28B248A1"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5A9917D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 (omitted)</w:t>
            </w:r>
          </w:p>
        </w:tc>
      </w:tr>
      <w:tr w:rsidR="00E73EDF" w:rsidRPr="00314E34" w14:paraId="66F68CD3" w14:textId="77777777" w:rsidTr="0006197E">
        <w:tc>
          <w:tcPr>
            <w:tcW w:w="783" w:type="dxa"/>
          </w:tcPr>
          <w:p w14:paraId="78929C22"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2B7CAADB"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788" w:type="dxa"/>
          </w:tcPr>
          <w:p w14:paraId="68B3599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255</w:t>
            </w:r>
          </w:p>
        </w:tc>
        <w:tc>
          <w:tcPr>
            <w:tcW w:w="5794" w:type="dxa"/>
          </w:tcPr>
          <w:p w14:paraId="4381D5DE" w14:textId="77777777" w:rsidR="00E73EDF" w:rsidRPr="00314E34" w:rsidRDefault="007653F1" w:rsidP="00BE7F49">
            <w:pPr>
              <w:spacing w:before="60" w:after="60" w:line="240" w:lineRule="auto"/>
              <w:jc w:val="left"/>
              <w:rPr>
                <w:rFonts w:eastAsiaTheme="minorEastAsia" w:cs="Arial"/>
                <w:snapToGrid w:val="0"/>
                <w:sz w:val="18"/>
                <w:szCs w:val="18"/>
              </w:rPr>
            </w:pPr>
            <w:r w:rsidRPr="00314E34">
              <w:rPr>
                <w:rFonts w:cs="Arial"/>
                <w:snapToGrid w:val="0"/>
                <w:sz w:val="18"/>
                <w:szCs w:val="18"/>
                <w:lang w:eastAsia="en-US"/>
              </w:rPr>
              <w:t>CRS Source (</w:t>
            </w:r>
            <w:r w:rsidRPr="00314E34">
              <w:rPr>
                <w:rFonts w:eastAsiaTheme="minorEastAsia" w:cs="Arial"/>
                <w:snapToGrid w:val="0"/>
                <w:sz w:val="18"/>
                <w:szCs w:val="18"/>
              </w:rPr>
              <w:t>255 = Not Applicable</w:t>
            </w:r>
            <w:r w:rsidRPr="00314E34">
              <w:rPr>
                <w:rFonts w:cs="Arial"/>
                <w:snapToGrid w:val="0"/>
                <w:sz w:val="18"/>
                <w:szCs w:val="18"/>
                <w:lang w:eastAsia="en-US"/>
              </w:rPr>
              <w:t>)</w:t>
            </w:r>
          </w:p>
        </w:tc>
      </w:tr>
      <w:tr w:rsidR="00E73EDF" w:rsidRPr="00314E34" w14:paraId="70404D12" w14:textId="77777777" w:rsidTr="0006197E">
        <w:tc>
          <w:tcPr>
            <w:tcW w:w="783" w:type="dxa"/>
          </w:tcPr>
          <w:p w14:paraId="1B85591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5B68F8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788" w:type="dxa"/>
          </w:tcPr>
          <w:p w14:paraId="27AE2523"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5ED36E6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533FD94B" w14:textId="77777777" w:rsidTr="0006197E">
        <w:tc>
          <w:tcPr>
            <w:tcW w:w="783" w:type="dxa"/>
          </w:tcPr>
          <w:p w14:paraId="6DD9A6F2"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CSAX</w:t>
            </w:r>
          </w:p>
        </w:tc>
        <w:tc>
          <w:tcPr>
            <w:tcW w:w="939" w:type="dxa"/>
          </w:tcPr>
          <w:p w14:paraId="51E6720C"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10B21200"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1A694319"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System Axes</w:t>
            </w:r>
          </w:p>
        </w:tc>
      </w:tr>
      <w:tr w:rsidR="00E73EDF" w:rsidRPr="00314E34" w14:paraId="7989347B" w14:textId="77777777" w:rsidTr="0006197E">
        <w:tc>
          <w:tcPr>
            <w:tcW w:w="783" w:type="dxa"/>
          </w:tcPr>
          <w:p w14:paraId="537FE976"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D2C3E30"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AXTY</w:t>
            </w:r>
          </w:p>
        </w:tc>
        <w:tc>
          <w:tcPr>
            <w:tcW w:w="1788" w:type="dxa"/>
          </w:tcPr>
          <w:p w14:paraId="555AADF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12</w:t>
            </w:r>
          </w:p>
        </w:tc>
        <w:tc>
          <w:tcPr>
            <w:tcW w:w="5794" w:type="dxa"/>
          </w:tcPr>
          <w:p w14:paraId="12D1111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Type (12 = Gravity Related Depth)</w:t>
            </w:r>
          </w:p>
        </w:tc>
      </w:tr>
      <w:tr w:rsidR="00E73EDF" w:rsidRPr="00314E34" w14:paraId="159C874B" w14:textId="77777777" w:rsidTr="0006197E">
        <w:tc>
          <w:tcPr>
            <w:tcW w:w="783" w:type="dxa"/>
          </w:tcPr>
          <w:p w14:paraId="1FAF5B6E"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2553517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AXUM</w:t>
            </w:r>
          </w:p>
        </w:tc>
        <w:tc>
          <w:tcPr>
            <w:tcW w:w="1788" w:type="dxa"/>
          </w:tcPr>
          <w:p w14:paraId="08693F8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4</w:t>
            </w:r>
          </w:p>
        </w:tc>
        <w:tc>
          <w:tcPr>
            <w:tcW w:w="5794" w:type="dxa"/>
          </w:tcPr>
          <w:p w14:paraId="48B6530A"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Unit of Measure (4 = Metres)</w:t>
            </w:r>
          </w:p>
        </w:tc>
      </w:tr>
      <w:tr w:rsidR="00E73EDF" w:rsidRPr="00314E34" w14:paraId="152F8983" w14:textId="77777777" w:rsidTr="0006197E">
        <w:tc>
          <w:tcPr>
            <w:tcW w:w="783" w:type="dxa"/>
          </w:tcPr>
          <w:p w14:paraId="30FF07DD"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VDAT</w:t>
            </w:r>
          </w:p>
        </w:tc>
        <w:tc>
          <w:tcPr>
            <w:tcW w:w="939" w:type="dxa"/>
          </w:tcPr>
          <w:p w14:paraId="42DD64EE"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4275C86A"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3B966F10"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Vertical Datum</w:t>
            </w:r>
          </w:p>
        </w:tc>
      </w:tr>
      <w:tr w:rsidR="00E73EDF" w:rsidRPr="00314E34" w14:paraId="7DDF7B05" w14:textId="77777777" w:rsidTr="0006197E">
        <w:tc>
          <w:tcPr>
            <w:tcW w:w="783" w:type="dxa"/>
          </w:tcPr>
          <w:p w14:paraId="5BBB321E"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377E865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DTNM</w:t>
            </w:r>
          </w:p>
        </w:tc>
        <w:tc>
          <w:tcPr>
            <w:tcW w:w="1788" w:type="dxa"/>
          </w:tcPr>
          <w:p w14:paraId="0BF45821" w14:textId="4406371B" w:rsidR="00E73EDF" w:rsidRPr="00314E34" w:rsidRDefault="0006197E"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lowest astronomical tide</w:t>
            </w:r>
          </w:p>
        </w:tc>
        <w:tc>
          <w:tcPr>
            <w:tcW w:w="5794" w:type="dxa"/>
          </w:tcPr>
          <w:p w14:paraId="37E59705"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Name</w:t>
            </w:r>
          </w:p>
        </w:tc>
      </w:tr>
      <w:tr w:rsidR="00E73EDF" w:rsidRPr="00314E34" w14:paraId="0010180D" w14:textId="77777777" w:rsidTr="0006197E">
        <w:tc>
          <w:tcPr>
            <w:tcW w:w="783" w:type="dxa"/>
          </w:tcPr>
          <w:p w14:paraId="017F77B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1220559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DTID</w:t>
            </w:r>
          </w:p>
        </w:tc>
        <w:tc>
          <w:tcPr>
            <w:tcW w:w="1788" w:type="dxa"/>
          </w:tcPr>
          <w:p w14:paraId="7D7F43FC" w14:textId="3D7CEBF6" w:rsidR="00E73EDF" w:rsidRPr="00314E34" w:rsidRDefault="0006197E"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23</w:t>
            </w:r>
          </w:p>
        </w:tc>
        <w:tc>
          <w:tcPr>
            <w:tcW w:w="5794" w:type="dxa"/>
          </w:tcPr>
          <w:p w14:paraId="16601B9D" w14:textId="341DF2B3"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Identifier (</w:t>
            </w:r>
            <w:r w:rsidR="0006197E" w:rsidRPr="00314E34">
              <w:rPr>
                <w:rFonts w:cs="Arial"/>
                <w:snapToGrid w:val="0"/>
                <w:sz w:val="18"/>
                <w:szCs w:val="18"/>
                <w:lang w:eastAsia="en-US"/>
              </w:rPr>
              <w:t xml:space="preserve">23 </w:t>
            </w:r>
            <w:r w:rsidRPr="00314E34">
              <w:rPr>
                <w:rFonts w:cs="Arial"/>
                <w:snapToGrid w:val="0"/>
                <w:sz w:val="18"/>
                <w:szCs w:val="18"/>
                <w:lang w:eastAsia="en-US"/>
              </w:rPr>
              <w:t xml:space="preserve">= </w:t>
            </w:r>
            <w:r w:rsidR="0006197E" w:rsidRPr="00314E34">
              <w:rPr>
                <w:rFonts w:cs="Arial"/>
                <w:snapToGrid w:val="0"/>
                <w:sz w:val="18"/>
                <w:szCs w:val="18"/>
                <w:lang w:eastAsia="en-US"/>
              </w:rPr>
              <w:t>Lowest Astronomical Tide</w:t>
            </w:r>
            <w:r w:rsidRPr="00314E34">
              <w:rPr>
                <w:rFonts w:cs="Arial"/>
                <w:snapToGrid w:val="0"/>
                <w:sz w:val="18"/>
                <w:szCs w:val="18"/>
                <w:lang w:eastAsia="en-US"/>
              </w:rPr>
              <w:t>)</w:t>
            </w:r>
          </w:p>
        </w:tc>
      </w:tr>
      <w:tr w:rsidR="00E73EDF" w:rsidRPr="00314E34" w14:paraId="4C5CB59B" w14:textId="77777777" w:rsidTr="0006197E">
        <w:tc>
          <w:tcPr>
            <w:tcW w:w="783" w:type="dxa"/>
          </w:tcPr>
          <w:p w14:paraId="04775F2D"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28AFA8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DTSR</w:t>
            </w:r>
          </w:p>
        </w:tc>
        <w:tc>
          <w:tcPr>
            <w:tcW w:w="1788" w:type="dxa"/>
          </w:tcPr>
          <w:p w14:paraId="58B9982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630EDDB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(2 = Feature Catalogue)</w:t>
            </w:r>
          </w:p>
        </w:tc>
      </w:tr>
      <w:tr w:rsidR="00E73EDF" w:rsidRPr="00314E34" w14:paraId="4828691C" w14:textId="77777777" w:rsidTr="0006197E">
        <w:tc>
          <w:tcPr>
            <w:tcW w:w="783" w:type="dxa"/>
          </w:tcPr>
          <w:p w14:paraId="1BAFEC6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470BFC6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788" w:type="dxa"/>
          </w:tcPr>
          <w:p w14:paraId="31DE2FD1"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33DD343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Information (omitted)</w:t>
            </w:r>
          </w:p>
        </w:tc>
      </w:tr>
    </w:tbl>
    <w:p w14:paraId="07A53C99" w14:textId="77777777" w:rsidR="00FC2543" w:rsidRPr="00314E34" w:rsidRDefault="00FC2543" w:rsidP="00FC2543">
      <w:pPr>
        <w:spacing w:after="0" w:line="240" w:lineRule="auto"/>
        <w:rPr>
          <w:rFonts w:cs="Arial"/>
        </w:rPr>
      </w:pPr>
    </w:p>
    <w:p w14:paraId="4D0C68D6" w14:textId="61CD5FA0" w:rsidR="00E73EDF" w:rsidRPr="00314E34" w:rsidRDefault="007653F1" w:rsidP="00BE7F49">
      <w:pPr>
        <w:spacing w:after="120" w:line="240" w:lineRule="auto"/>
        <w:rPr>
          <w:rFonts w:cs="Arial"/>
        </w:rPr>
      </w:pPr>
      <w:r w:rsidRPr="00314E34">
        <w:rPr>
          <w:rFonts w:cs="Arial"/>
        </w:rPr>
        <w:t xml:space="preserve">The example </w:t>
      </w:r>
      <w:r w:rsidR="000B6B36" w:rsidRPr="00314E34">
        <w:rPr>
          <w:rFonts w:cs="Arial"/>
        </w:rPr>
        <w:t xml:space="preserve">at Table </w:t>
      </w:r>
      <w:r w:rsidR="00BE7F49" w:rsidRPr="00314E34">
        <w:rPr>
          <w:rFonts w:cs="Arial"/>
        </w:rPr>
        <w:t xml:space="preserve">5-2 </w:t>
      </w:r>
      <w:r w:rsidRPr="00314E34">
        <w:rPr>
          <w:rFonts w:cs="Arial"/>
        </w:rPr>
        <w:t xml:space="preserve">is similar to the </w:t>
      </w:r>
      <w:r w:rsidR="000B6B36" w:rsidRPr="00314E34">
        <w:rPr>
          <w:rFonts w:cs="Arial"/>
        </w:rPr>
        <w:t xml:space="preserve">above </w:t>
      </w:r>
      <w:r w:rsidRPr="00314E34">
        <w:rPr>
          <w:rFonts w:cs="Arial"/>
        </w:rPr>
        <w:t>except that its second component is encoded with the Vertical Datum: Mean Sea Level.</w:t>
      </w:r>
    </w:p>
    <w:p w14:paraId="64F2C326" w14:textId="1EDA6880" w:rsidR="00FC2543" w:rsidRPr="00314E34" w:rsidRDefault="00FC2543" w:rsidP="009E0663">
      <w:pPr>
        <w:pStyle w:val="Caption"/>
        <w:keepNext/>
        <w:keepLines/>
        <w:spacing w:line="240" w:lineRule="auto"/>
        <w:jc w:val="center"/>
        <w:rPr>
          <w:sz w:val="18"/>
          <w:szCs w:val="18"/>
        </w:rPr>
      </w:pPr>
      <w:r w:rsidRPr="00314E34">
        <w:rPr>
          <w:sz w:val="18"/>
          <w:szCs w:val="18"/>
        </w:rPr>
        <w:lastRenderedPageBreak/>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314E34" w14:paraId="4A647616" w14:textId="77777777" w:rsidTr="00FC2543">
        <w:tc>
          <w:tcPr>
            <w:tcW w:w="783" w:type="dxa"/>
            <w:shd w:val="clear" w:color="auto" w:fill="D9D9D9" w:themeFill="background1" w:themeFillShade="D9"/>
          </w:tcPr>
          <w:p w14:paraId="701EC9AF"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Field</w:t>
            </w:r>
          </w:p>
        </w:tc>
        <w:tc>
          <w:tcPr>
            <w:tcW w:w="939" w:type="dxa"/>
            <w:shd w:val="clear" w:color="auto" w:fill="D9D9D9" w:themeFill="background1" w:themeFillShade="D9"/>
          </w:tcPr>
          <w:p w14:paraId="682C26A6"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Subfield</w:t>
            </w:r>
          </w:p>
        </w:tc>
        <w:tc>
          <w:tcPr>
            <w:tcW w:w="1831" w:type="dxa"/>
            <w:shd w:val="clear" w:color="auto" w:fill="D9D9D9" w:themeFill="background1" w:themeFillShade="D9"/>
          </w:tcPr>
          <w:p w14:paraId="00D393B0"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Value</w:t>
            </w:r>
          </w:p>
        </w:tc>
        <w:tc>
          <w:tcPr>
            <w:tcW w:w="5751" w:type="dxa"/>
            <w:shd w:val="clear" w:color="auto" w:fill="D9D9D9" w:themeFill="background1" w:themeFillShade="D9"/>
          </w:tcPr>
          <w:p w14:paraId="4FD57132"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Description</w:t>
            </w:r>
          </w:p>
        </w:tc>
      </w:tr>
      <w:tr w:rsidR="00E73EDF" w:rsidRPr="00314E34" w14:paraId="4F5F60ED" w14:textId="77777777" w:rsidTr="0006197E">
        <w:tc>
          <w:tcPr>
            <w:tcW w:w="783" w:type="dxa"/>
          </w:tcPr>
          <w:p w14:paraId="0B131704"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CSID</w:t>
            </w:r>
          </w:p>
        </w:tc>
        <w:tc>
          <w:tcPr>
            <w:tcW w:w="939" w:type="dxa"/>
          </w:tcPr>
          <w:p w14:paraId="7666B2F1"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5CEBB41F"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5969EABE"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Record Identifier</w:t>
            </w:r>
          </w:p>
        </w:tc>
      </w:tr>
      <w:tr w:rsidR="00E73EDF" w:rsidRPr="00314E34" w14:paraId="2E75E58A" w14:textId="77777777" w:rsidTr="0006197E">
        <w:tc>
          <w:tcPr>
            <w:tcW w:w="783" w:type="dxa"/>
          </w:tcPr>
          <w:p w14:paraId="19163F23"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0580EFC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RCNM</w:t>
            </w:r>
          </w:p>
        </w:tc>
        <w:tc>
          <w:tcPr>
            <w:tcW w:w="1831" w:type="dxa"/>
          </w:tcPr>
          <w:p w14:paraId="3E7BFC9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15</w:t>
            </w:r>
          </w:p>
        </w:tc>
        <w:tc>
          <w:tcPr>
            <w:tcW w:w="5751" w:type="dxa"/>
          </w:tcPr>
          <w:p w14:paraId="3594F48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Name  (15 = Coordinate Reference System Identifier)</w:t>
            </w:r>
          </w:p>
        </w:tc>
      </w:tr>
      <w:tr w:rsidR="00E73EDF" w:rsidRPr="00314E34" w14:paraId="5C14445C" w14:textId="77777777" w:rsidTr="0006197E">
        <w:tc>
          <w:tcPr>
            <w:tcW w:w="783" w:type="dxa"/>
          </w:tcPr>
          <w:p w14:paraId="7BF3BAB1"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04E172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RCID</w:t>
            </w:r>
          </w:p>
        </w:tc>
        <w:tc>
          <w:tcPr>
            <w:tcW w:w="1831" w:type="dxa"/>
          </w:tcPr>
          <w:p w14:paraId="5EDB20F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178B750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Identification Number</w:t>
            </w:r>
          </w:p>
        </w:tc>
      </w:tr>
      <w:tr w:rsidR="00E73EDF" w:rsidRPr="00314E34" w14:paraId="0C358A1E" w14:textId="77777777" w:rsidTr="0006197E">
        <w:tc>
          <w:tcPr>
            <w:tcW w:w="783" w:type="dxa"/>
          </w:tcPr>
          <w:p w14:paraId="108F6294"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7C5837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NCRC</w:t>
            </w:r>
          </w:p>
        </w:tc>
        <w:tc>
          <w:tcPr>
            <w:tcW w:w="1831" w:type="dxa"/>
          </w:tcPr>
          <w:p w14:paraId="1F51FCF9"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2762968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Number of CRS Components</w:t>
            </w:r>
          </w:p>
        </w:tc>
      </w:tr>
      <w:tr w:rsidR="00E73EDF" w:rsidRPr="00314E34" w14:paraId="23B2542E" w14:textId="77777777" w:rsidTr="0006197E">
        <w:tc>
          <w:tcPr>
            <w:tcW w:w="783" w:type="dxa"/>
          </w:tcPr>
          <w:p w14:paraId="7D0068E7"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13C5551D"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145F024B"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1BE7B909"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12C161D1" w14:textId="77777777" w:rsidTr="0006197E">
        <w:tc>
          <w:tcPr>
            <w:tcW w:w="783" w:type="dxa"/>
          </w:tcPr>
          <w:p w14:paraId="0B542E3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377EEFF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831" w:type="dxa"/>
          </w:tcPr>
          <w:p w14:paraId="1BC7CE3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5B3EC96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72E816AF" w14:textId="77777777" w:rsidTr="0006197E">
        <w:tc>
          <w:tcPr>
            <w:tcW w:w="783" w:type="dxa"/>
          </w:tcPr>
          <w:p w14:paraId="1FD249E6"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169AE2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831" w:type="dxa"/>
          </w:tcPr>
          <w:p w14:paraId="2E4B17D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11DD53E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(1 = 2D Geographic)</w:t>
            </w:r>
          </w:p>
        </w:tc>
      </w:tr>
      <w:tr w:rsidR="00E73EDF" w:rsidRPr="00314E34" w14:paraId="2E5768EB" w14:textId="77777777" w:rsidTr="0006197E">
        <w:tc>
          <w:tcPr>
            <w:tcW w:w="783" w:type="dxa"/>
          </w:tcPr>
          <w:p w14:paraId="4CBB3501"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44ED43E6"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831" w:type="dxa"/>
          </w:tcPr>
          <w:p w14:paraId="5D52B4E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48F306C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(1 = Ellipsoidal CS)</w:t>
            </w:r>
          </w:p>
        </w:tc>
      </w:tr>
      <w:tr w:rsidR="00E73EDF" w:rsidRPr="00314E34" w14:paraId="5A68F6D9" w14:textId="77777777" w:rsidTr="0006197E">
        <w:tc>
          <w:tcPr>
            <w:tcW w:w="783" w:type="dxa"/>
          </w:tcPr>
          <w:p w14:paraId="6A60BF6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1C9CEAC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831" w:type="dxa"/>
          </w:tcPr>
          <w:p w14:paraId="4AE7ABE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WGS84</w:t>
            </w:r>
          </w:p>
        </w:tc>
        <w:tc>
          <w:tcPr>
            <w:tcW w:w="5751" w:type="dxa"/>
          </w:tcPr>
          <w:p w14:paraId="34B9E3E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34D7B081" w14:textId="77777777" w:rsidTr="0006197E">
        <w:tc>
          <w:tcPr>
            <w:tcW w:w="783" w:type="dxa"/>
          </w:tcPr>
          <w:p w14:paraId="07D2CC2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3CEFE963"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831" w:type="dxa"/>
          </w:tcPr>
          <w:p w14:paraId="5AD94B49"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4326</w:t>
            </w:r>
          </w:p>
        </w:tc>
        <w:tc>
          <w:tcPr>
            <w:tcW w:w="5751" w:type="dxa"/>
          </w:tcPr>
          <w:p w14:paraId="5D2A24EE"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w:t>
            </w:r>
          </w:p>
        </w:tc>
      </w:tr>
      <w:tr w:rsidR="00E73EDF" w:rsidRPr="00314E34" w14:paraId="0728EB13" w14:textId="77777777" w:rsidTr="0006197E">
        <w:tc>
          <w:tcPr>
            <w:tcW w:w="783" w:type="dxa"/>
          </w:tcPr>
          <w:p w14:paraId="519B09D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43D6950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831" w:type="dxa"/>
          </w:tcPr>
          <w:p w14:paraId="1A1F8E9A"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47AE5CBF"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(2 = EPSG)</w:t>
            </w:r>
          </w:p>
        </w:tc>
      </w:tr>
      <w:tr w:rsidR="00E73EDF" w:rsidRPr="00314E34" w14:paraId="1D232668" w14:textId="77777777" w:rsidTr="0006197E">
        <w:tc>
          <w:tcPr>
            <w:tcW w:w="783" w:type="dxa"/>
          </w:tcPr>
          <w:p w14:paraId="47CEE9A8"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7E69CE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831" w:type="dxa"/>
          </w:tcPr>
          <w:p w14:paraId="151D758D"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263367D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20147C1B" w14:textId="77777777" w:rsidTr="0006197E">
        <w:tc>
          <w:tcPr>
            <w:tcW w:w="783" w:type="dxa"/>
          </w:tcPr>
          <w:p w14:paraId="688516F5"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54CE912A"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13A3E222"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1126FF15"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50D0AE00" w14:textId="77777777" w:rsidTr="0006197E">
        <w:tc>
          <w:tcPr>
            <w:tcW w:w="783" w:type="dxa"/>
          </w:tcPr>
          <w:p w14:paraId="4CE9E97B"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44AEED13"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831" w:type="dxa"/>
          </w:tcPr>
          <w:p w14:paraId="05C9C02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27DC7DBE"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73DFD2E8" w14:textId="77777777" w:rsidTr="0006197E">
        <w:tc>
          <w:tcPr>
            <w:tcW w:w="783" w:type="dxa"/>
          </w:tcPr>
          <w:p w14:paraId="70B016E1"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2E6AB09F"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831" w:type="dxa"/>
          </w:tcPr>
          <w:p w14:paraId="4E06996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5</w:t>
            </w:r>
          </w:p>
        </w:tc>
        <w:tc>
          <w:tcPr>
            <w:tcW w:w="5751" w:type="dxa"/>
          </w:tcPr>
          <w:p w14:paraId="6E37F5D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(5 = Vertical)</w:t>
            </w:r>
          </w:p>
        </w:tc>
      </w:tr>
      <w:tr w:rsidR="00E73EDF" w:rsidRPr="00314E34" w14:paraId="4EE63EAD" w14:textId="77777777" w:rsidTr="0006197E">
        <w:tc>
          <w:tcPr>
            <w:tcW w:w="783" w:type="dxa"/>
          </w:tcPr>
          <w:p w14:paraId="6CAB1453"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7A37B2B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831" w:type="dxa"/>
          </w:tcPr>
          <w:p w14:paraId="45CF9BA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3</w:t>
            </w:r>
          </w:p>
        </w:tc>
        <w:tc>
          <w:tcPr>
            <w:tcW w:w="5751" w:type="dxa"/>
          </w:tcPr>
          <w:p w14:paraId="48931DA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(3 = Vertical)</w:t>
            </w:r>
          </w:p>
        </w:tc>
      </w:tr>
      <w:tr w:rsidR="00E73EDF" w:rsidRPr="00314E34" w14:paraId="0E9B5AD6" w14:textId="77777777" w:rsidTr="0006197E">
        <w:tc>
          <w:tcPr>
            <w:tcW w:w="783" w:type="dxa"/>
          </w:tcPr>
          <w:p w14:paraId="71FF61F7"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D5E28E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831" w:type="dxa"/>
          </w:tcPr>
          <w:p w14:paraId="50532C29" w14:textId="37E9BE75" w:rsidR="00E73EDF" w:rsidRPr="00314E34" w:rsidRDefault="007653F1" w:rsidP="00FC2543">
            <w:pPr>
              <w:spacing w:before="60" w:after="60" w:line="240" w:lineRule="auto"/>
              <w:jc w:val="left"/>
              <w:rPr>
                <w:rFonts w:cs="Arial"/>
                <w:snapToGrid w:val="0"/>
                <w:sz w:val="18"/>
                <w:szCs w:val="18"/>
                <w:lang w:eastAsia="en-US"/>
              </w:rPr>
            </w:pPr>
            <w:commentRangeStart w:id="564"/>
            <w:del w:id="565" w:author="Jeff Wootton" w:date="2025-05-16T14:46:00Z" w16du:dateUtc="2025-05-16T12:46:00Z">
              <w:r w:rsidRPr="00314E34" w:rsidDel="000E121B">
                <w:rPr>
                  <w:rFonts w:cs="Arial"/>
                  <w:snapToGrid w:val="0"/>
                  <w:sz w:val="18"/>
                  <w:szCs w:val="18"/>
                  <w:lang w:eastAsia="en-US"/>
                </w:rPr>
                <w:delText xml:space="preserve">Depth - </w:delText>
              </w:r>
            </w:del>
            <w:r w:rsidRPr="00314E34">
              <w:rPr>
                <w:rFonts w:cs="Arial"/>
                <w:snapToGrid w:val="0"/>
                <w:sz w:val="18"/>
                <w:szCs w:val="18"/>
                <w:lang w:eastAsia="en-US"/>
              </w:rPr>
              <w:t>mean sea level</w:t>
            </w:r>
            <w:commentRangeEnd w:id="564"/>
            <w:r w:rsidR="000E121B">
              <w:rPr>
                <w:rStyle w:val="CommentReference"/>
                <w:rFonts w:eastAsia="MS Mincho"/>
              </w:rPr>
              <w:commentReference w:id="564"/>
            </w:r>
          </w:p>
        </w:tc>
        <w:tc>
          <w:tcPr>
            <w:tcW w:w="5751" w:type="dxa"/>
          </w:tcPr>
          <w:p w14:paraId="21D1F47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45ED1780" w14:textId="77777777" w:rsidTr="0006197E">
        <w:tc>
          <w:tcPr>
            <w:tcW w:w="783" w:type="dxa"/>
          </w:tcPr>
          <w:p w14:paraId="78F877AA"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F13B03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831" w:type="dxa"/>
          </w:tcPr>
          <w:p w14:paraId="615CFB2F"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471D30FC"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 (omitted)</w:t>
            </w:r>
          </w:p>
        </w:tc>
      </w:tr>
      <w:tr w:rsidR="00E73EDF" w:rsidRPr="00314E34" w14:paraId="19DD5607" w14:textId="77777777" w:rsidTr="0006197E">
        <w:tc>
          <w:tcPr>
            <w:tcW w:w="783" w:type="dxa"/>
          </w:tcPr>
          <w:p w14:paraId="33AB6F2E"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2D4FDD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831" w:type="dxa"/>
          </w:tcPr>
          <w:p w14:paraId="501B21E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255</w:t>
            </w:r>
          </w:p>
        </w:tc>
        <w:tc>
          <w:tcPr>
            <w:tcW w:w="5751" w:type="dxa"/>
          </w:tcPr>
          <w:p w14:paraId="3BF0A456" w14:textId="084AC8E4"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w:t>
            </w:r>
            <w:r w:rsidRPr="00314E34">
              <w:rPr>
                <w:rFonts w:eastAsiaTheme="minorEastAsia" w:cs="Arial"/>
                <w:snapToGrid w:val="0"/>
                <w:sz w:val="18"/>
                <w:szCs w:val="18"/>
              </w:rPr>
              <w:t xml:space="preserve">255 = Not </w:t>
            </w:r>
            <w:r w:rsidR="00FF5200" w:rsidRPr="00314E34">
              <w:rPr>
                <w:rFonts w:eastAsiaTheme="minorEastAsia" w:cs="Arial"/>
                <w:snapToGrid w:val="0"/>
                <w:sz w:val="18"/>
                <w:szCs w:val="18"/>
              </w:rPr>
              <w:t>Applicable</w:t>
            </w:r>
            <w:r w:rsidRPr="00314E34">
              <w:rPr>
                <w:rFonts w:cs="Arial"/>
                <w:snapToGrid w:val="0"/>
                <w:sz w:val="18"/>
                <w:szCs w:val="18"/>
                <w:lang w:eastAsia="en-US"/>
              </w:rPr>
              <w:t>)</w:t>
            </w:r>
          </w:p>
        </w:tc>
      </w:tr>
      <w:tr w:rsidR="00E73EDF" w:rsidRPr="00314E34" w14:paraId="726EB145" w14:textId="77777777" w:rsidTr="0006197E">
        <w:tc>
          <w:tcPr>
            <w:tcW w:w="783" w:type="dxa"/>
          </w:tcPr>
          <w:p w14:paraId="5B3A1BC4"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F48042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831" w:type="dxa"/>
          </w:tcPr>
          <w:p w14:paraId="68D3E664"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243A7A33"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5261BE22" w14:textId="77777777" w:rsidTr="0006197E">
        <w:tc>
          <w:tcPr>
            <w:tcW w:w="783" w:type="dxa"/>
          </w:tcPr>
          <w:p w14:paraId="1B938D7E"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CSAX</w:t>
            </w:r>
          </w:p>
        </w:tc>
        <w:tc>
          <w:tcPr>
            <w:tcW w:w="939" w:type="dxa"/>
          </w:tcPr>
          <w:p w14:paraId="06A7E422"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71E79928"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5CEB8532"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System Axes</w:t>
            </w:r>
          </w:p>
        </w:tc>
      </w:tr>
      <w:tr w:rsidR="00E73EDF" w:rsidRPr="00314E34" w14:paraId="3A35DA8C" w14:textId="77777777" w:rsidTr="0006197E">
        <w:tc>
          <w:tcPr>
            <w:tcW w:w="783" w:type="dxa"/>
          </w:tcPr>
          <w:p w14:paraId="0AC7F892"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3497A0D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AXTY</w:t>
            </w:r>
          </w:p>
        </w:tc>
        <w:tc>
          <w:tcPr>
            <w:tcW w:w="1831" w:type="dxa"/>
          </w:tcPr>
          <w:p w14:paraId="3801A9C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12</w:t>
            </w:r>
          </w:p>
        </w:tc>
        <w:tc>
          <w:tcPr>
            <w:tcW w:w="5751" w:type="dxa"/>
          </w:tcPr>
          <w:p w14:paraId="32DBED9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Type (12 = Gravity Related Depth)</w:t>
            </w:r>
          </w:p>
        </w:tc>
      </w:tr>
      <w:tr w:rsidR="00E73EDF" w:rsidRPr="00314E34" w14:paraId="18459AFB" w14:textId="77777777" w:rsidTr="0006197E">
        <w:tc>
          <w:tcPr>
            <w:tcW w:w="783" w:type="dxa"/>
          </w:tcPr>
          <w:p w14:paraId="3F0E04E7"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17DED5CE"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AXUM</w:t>
            </w:r>
          </w:p>
        </w:tc>
        <w:tc>
          <w:tcPr>
            <w:tcW w:w="1831" w:type="dxa"/>
          </w:tcPr>
          <w:p w14:paraId="5ABD090A"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4</w:t>
            </w:r>
          </w:p>
        </w:tc>
        <w:tc>
          <w:tcPr>
            <w:tcW w:w="5751" w:type="dxa"/>
          </w:tcPr>
          <w:p w14:paraId="2110B03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Unit of Measure (4 = Metres)</w:t>
            </w:r>
          </w:p>
        </w:tc>
      </w:tr>
      <w:tr w:rsidR="00E73EDF" w:rsidRPr="00314E34" w14:paraId="1A47B6AC" w14:textId="77777777" w:rsidTr="0006197E">
        <w:tc>
          <w:tcPr>
            <w:tcW w:w="783" w:type="dxa"/>
          </w:tcPr>
          <w:p w14:paraId="415756F7"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VDAT</w:t>
            </w:r>
          </w:p>
        </w:tc>
        <w:tc>
          <w:tcPr>
            <w:tcW w:w="939" w:type="dxa"/>
          </w:tcPr>
          <w:p w14:paraId="4EB01C05"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552FC0EF"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240977DA"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Vertical Datum</w:t>
            </w:r>
          </w:p>
        </w:tc>
      </w:tr>
      <w:tr w:rsidR="00E73EDF" w:rsidRPr="00314E34" w14:paraId="57FEAE2E" w14:textId="77777777" w:rsidTr="0006197E">
        <w:tc>
          <w:tcPr>
            <w:tcW w:w="783" w:type="dxa"/>
          </w:tcPr>
          <w:p w14:paraId="4C379B1B"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0C46449C"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DTNM</w:t>
            </w:r>
          </w:p>
        </w:tc>
        <w:tc>
          <w:tcPr>
            <w:tcW w:w="1831" w:type="dxa"/>
          </w:tcPr>
          <w:p w14:paraId="7EC2DA6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mean sea level</w:t>
            </w:r>
          </w:p>
        </w:tc>
        <w:tc>
          <w:tcPr>
            <w:tcW w:w="5751" w:type="dxa"/>
          </w:tcPr>
          <w:p w14:paraId="14428BE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Name</w:t>
            </w:r>
          </w:p>
        </w:tc>
      </w:tr>
      <w:tr w:rsidR="00E73EDF" w:rsidRPr="00314E34" w14:paraId="206BA9A6" w14:textId="77777777" w:rsidTr="0006197E">
        <w:tc>
          <w:tcPr>
            <w:tcW w:w="783" w:type="dxa"/>
          </w:tcPr>
          <w:p w14:paraId="606D058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17B1989"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DTID</w:t>
            </w:r>
          </w:p>
        </w:tc>
        <w:tc>
          <w:tcPr>
            <w:tcW w:w="1831" w:type="dxa"/>
          </w:tcPr>
          <w:p w14:paraId="7A8F8DC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3</w:t>
            </w:r>
          </w:p>
        </w:tc>
        <w:tc>
          <w:tcPr>
            <w:tcW w:w="5751" w:type="dxa"/>
          </w:tcPr>
          <w:p w14:paraId="703E486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Identifier (3 = Mean Sea Level)</w:t>
            </w:r>
          </w:p>
        </w:tc>
      </w:tr>
      <w:tr w:rsidR="00E73EDF" w:rsidRPr="00314E34" w14:paraId="6041DFB7" w14:textId="77777777" w:rsidTr="0006197E">
        <w:tc>
          <w:tcPr>
            <w:tcW w:w="783" w:type="dxa"/>
          </w:tcPr>
          <w:p w14:paraId="5D581B3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181A26D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DTSR</w:t>
            </w:r>
          </w:p>
        </w:tc>
        <w:tc>
          <w:tcPr>
            <w:tcW w:w="1831" w:type="dxa"/>
          </w:tcPr>
          <w:p w14:paraId="3E50CF9C"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3D3974C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(2 = Feature Catalogue)</w:t>
            </w:r>
          </w:p>
        </w:tc>
      </w:tr>
      <w:tr w:rsidR="00E73EDF" w:rsidRPr="00314E34" w14:paraId="3B54F919" w14:textId="77777777" w:rsidTr="0006197E">
        <w:tc>
          <w:tcPr>
            <w:tcW w:w="783" w:type="dxa"/>
          </w:tcPr>
          <w:p w14:paraId="5A305F1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0CBE1AD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831" w:type="dxa"/>
          </w:tcPr>
          <w:p w14:paraId="74180670"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58BBE53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Information (omitted)</w:t>
            </w:r>
          </w:p>
        </w:tc>
      </w:tr>
    </w:tbl>
    <w:p w14:paraId="71EC56A3" w14:textId="77777777" w:rsidR="00FC2543" w:rsidRPr="00314E34" w:rsidRDefault="00FC2543" w:rsidP="00727B13">
      <w:pPr>
        <w:spacing w:after="0" w:line="240" w:lineRule="auto"/>
      </w:pPr>
    </w:p>
    <w:p w14:paraId="68210912" w14:textId="783B40E2" w:rsidR="00500E74" w:rsidRPr="00314E34" w:rsidRDefault="00AF79FE" w:rsidP="00FC2543">
      <w:pPr>
        <w:spacing w:after="120" w:line="240" w:lineRule="auto"/>
      </w:pPr>
      <w:r w:rsidRPr="00314E34">
        <w:t xml:space="preserve">NOTE: </w:t>
      </w:r>
      <w:r w:rsidR="00F10D5C" w:rsidRPr="00314E34">
        <w:t>For S-101, t</w:t>
      </w:r>
      <w:r w:rsidRPr="00314E34">
        <w:t>he vertical CRS</w:t>
      </w:r>
      <w:r w:rsidR="00B37A7A" w:rsidRPr="00314E34">
        <w:t xml:space="preserve"> </w:t>
      </w:r>
      <w:r w:rsidR="007E4B5C" w:rsidRPr="00314E34">
        <w:t>encode</w:t>
      </w:r>
      <w:r w:rsidR="0032337C" w:rsidRPr="00314E34">
        <w:t>d</w:t>
      </w:r>
      <w:r w:rsidR="007E4B5C" w:rsidRPr="00314E34">
        <w:t xml:space="preserve"> in </w:t>
      </w:r>
      <w:r w:rsidR="0051524B" w:rsidRPr="00314E34">
        <w:rPr>
          <w:rFonts w:cs="Arial"/>
        </w:rPr>
        <w:t>the Coordinate Reference System record fields</w:t>
      </w:r>
      <w:r w:rsidR="0032337C" w:rsidRPr="00314E34">
        <w:rPr>
          <w:rFonts w:cs="Arial"/>
        </w:rPr>
        <w:t xml:space="preserve"> for soundings is not utilized by the ECDIS in conveying the sounding datum information</w:t>
      </w:r>
      <w:r w:rsidR="00F10D5C" w:rsidRPr="00314E34">
        <w:rPr>
          <w:rFonts w:cs="Arial"/>
        </w:rPr>
        <w:t xml:space="preserve"> </w:t>
      </w:r>
      <w:r w:rsidR="003A4DCF" w:rsidRPr="00314E34">
        <w:rPr>
          <w:rFonts w:cs="Arial"/>
        </w:rPr>
        <w:t>for an ENC to the Mariner</w:t>
      </w:r>
      <w:r w:rsidR="00991BA2" w:rsidRPr="00314E34">
        <w:rPr>
          <w:rFonts w:cs="Arial"/>
        </w:rPr>
        <w:t xml:space="preserve"> in ECDIS</w:t>
      </w:r>
      <w:r w:rsidR="003A4DCF" w:rsidRPr="00314E34">
        <w:rPr>
          <w:rFonts w:cs="Arial"/>
        </w:rPr>
        <w:t>.</w:t>
      </w:r>
      <w:r w:rsidR="004364C2" w:rsidRPr="00314E34">
        <w:rPr>
          <w:rFonts w:cs="Arial"/>
        </w:rPr>
        <w:t xml:space="preserve"> This information is provided instead </w:t>
      </w:r>
      <w:r w:rsidR="00727B13" w:rsidRPr="00314E34">
        <w:rPr>
          <w:rFonts w:cs="Arial"/>
        </w:rPr>
        <w:t>using</w:t>
      </w:r>
      <w:r w:rsidR="004364C2" w:rsidRPr="00314E34">
        <w:rPr>
          <w:rFonts w:cs="Arial"/>
        </w:rPr>
        <w:t xml:space="preserve"> the S-101 meta feature </w:t>
      </w:r>
      <w:r w:rsidR="004364C2" w:rsidRPr="00314E34">
        <w:rPr>
          <w:rFonts w:cs="Arial"/>
          <w:b/>
          <w:bCs/>
        </w:rPr>
        <w:t>Sounding Datum</w:t>
      </w:r>
      <w:r w:rsidR="00733F0D" w:rsidRPr="00314E34">
        <w:rPr>
          <w:rFonts w:cs="Arial"/>
        </w:rPr>
        <w:t xml:space="preserve"> </w:t>
      </w:r>
      <w:r w:rsidR="00727B13" w:rsidRPr="00314E34">
        <w:rPr>
          <w:rFonts w:cs="Arial"/>
        </w:rPr>
        <w:t>(</w:t>
      </w:r>
      <w:r w:rsidR="00733F0D" w:rsidRPr="00314E34">
        <w:rPr>
          <w:rFonts w:cs="Arial"/>
        </w:rPr>
        <w:t xml:space="preserve">see S-101 Annex A – </w:t>
      </w:r>
      <w:r w:rsidR="00733F0D" w:rsidRPr="00314E34">
        <w:rPr>
          <w:rFonts w:cs="Arial"/>
          <w:i/>
          <w:iCs/>
        </w:rPr>
        <w:t xml:space="preserve">Data </w:t>
      </w:r>
      <w:r w:rsidR="00E46EB6" w:rsidRPr="00314E34">
        <w:rPr>
          <w:rFonts w:cs="Arial"/>
          <w:i/>
          <w:iCs/>
        </w:rPr>
        <w:t>Classification</w:t>
      </w:r>
      <w:r w:rsidR="00733F0D" w:rsidRPr="00314E34">
        <w:rPr>
          <w:rFonts w:cs="Arial"/>
          <w:i/>
          <w:iCs/>
        </w:rPr>
        <w:t xml:space="preserve"> and Encoding Guide</w:t>
      </w:r>
      <w:r w:rsidR="00E46EB6" w:rsidRPr="00314E34">
        <w:rPr>
          <w:rFonts w:cs="Arial"/>
        </w:rPr>
        <w:t xml:space="preserve">, clause </w:t>
      </w:r>
      <w:r w:rsidR="00F67E6C" w:rsidRPr="00314E34">
        <w:rPr>
          <w:rFonts w:cs="Arial"/>
        </w:rPr>
        <w:t>3.9</w:t>
      </w:r>
      <w:r w:rsidR="00727B13" w:rsidRPr="00314E34">
        <w:rPr>
          <w:rFonts w:cs="Arial"/>
        </w:rPr>
        <w:t>)</w:t>
      </w:r>
      <w:r w:rsidR="00F67E6C" w:rsidRPr="00314E34">
        <w:rPr>
          <w:rFonts w:cs="Arial"/>
        </w:rPr>
        <w:t>.</w:t>
      </w:r>
    </w:p>
    <w:p w14:paraId="6274F093" w14:textId="77777777" w:rsidR="00E67520" w:rsidRPr="00314E34" w:rsidRDefault="00E67520" w:rsidP="00FC2543">
      <w:pPr>
        <w:spacing w:after="120" w:line="240" w:lineRule="auto"/>
      </w:pPr>
    </w:p>
    <w:p w14:paraId="7C93A816" w14:textId="0172B4B1" w:rsidR="00E73EDF" w:rsidRPr="00314E34" w:rsidRDefault="007653F1" w:rsidP="00F42AB4">
      <w:pPr>
        <w:pStyle w:val="Heading1"/>
        <w:tabs>
          <w:tab w:val="clear" w:pos="400"/>
        </w:tabs>
        <w:spacing w:before="120" w:after="200" w:line="240" w:lineRule="auto"/>
        <w:ind w:left="567" w:hanging="567"/>
      </w:pPr>
      <w:bookmarkStart w:id="566" w:name="_Toc517858859"/>
      <w:bookmarkStart w:id="567" w:name="_Toc519859099"/>
      <w:bookmarkStart w:id="568" w:name="_Toc521495143"/>
      <w:bookmarkStart w:id="569" w:name="_Toc527117756"/>
      <w:bookmarkStart w:id="570" w:name="_Toc527620283"/>
      <w:bookmarkStart w:id="571" w:name="_Toc529974525"/>
      <w:bookmarkStart w:id="572" w:name="_Toc225648327"/>
      <w:bookmarkStart w:id="573" w:name="_Toc439685281"/>
      <w:bookmarkStart w:id="574" w:name="_Toc225065184"/>
      <w:bookmarkStart w:id="575" w:name="_Toc175558607"/>
      <w:bookmarkEnd w:id="566"/>
      <w:bookmarkEnd w:id="567"/>
      <w:bookmarkEnd w:id="568"/>
      <w:bookmarkEnd w:id="569"/>
      <w:bookmarkEnd w:id="570"/>
      <w:bookmarkEnd w:id="571"/>
      <w:r w:rsidRPr="00314E34">
        <w:t>Data Quality</w:t>
      </w:r>
      <w:bookmarkEnd w:id="572"/>
      <w:bookmarkEnd w:id="573"/>
      <w:bookmarkEnd w:id="574"/>
      <w:bookmarkEnd w:id="575"/>
    </w:p>
    <w:p w14:paraId="47A45FF5" w14:textId="77777777" w:rsidR="00E73EDF" w:rsidRPr="00314E34" w:rsidRDefault="007653F1" w:rsidP="00F42AB4">
      <w:pPr>
        <w:pStyle w:val="Heading2"/>
        <w:tabs>
          <w:tab w:val="clear" w:pos="540"/>
        </w:tabs>
        <w:spacing w:before="120" w:after="200" w:line="240" w:lineRule="auto"/>
        <w:ind w:left="709" w:hanging="709"/>
      </w:pPr>
      <w:bookmarkStart w:id="576" w:name="_Toc439685282"/>
      <w:bookmarkStart w:id="577" w:name="_Toc175558608"/>
      <w:bookmarkStart w:id="578" w:name="_Toc225648328"/>
      <w:bookmarkStart w:id="579" w:name="_Toc225065185"/>
      <w:bookmarkStart w:id="580" w:name="_Toc8629844"/>
      <w:bookmarkStart w:id="581" w:name="_Toc422735435"/>
      <w:bookmarkStart w:id="582" w:name="_Toc8629976"/>
      <w:bookmarkStart w:id="583" w:name="_Toc19077363"/>
      <w:bookmarkStart w:id="584" w:name="_Toc191284893"/>
      <w:r w:rsidRPr="00314E34">
        <w:t>Introduction</w:t>
      </w:r>
      <w:bookmarkEnd w:id="576"/>
      <w:bookmarkEnd w:id="577"/>
    </w:p>
    <w:p w14:paraId="5512E168" w14:textId="7325D2E8" w:rsidR="00793F40" w:rsidRPr="00314E34" w:rsidRDefault="00793F40" w:rsidP="00F42AB4">
      <w:pPr>
        <w:spacing w:after="120" w:line="240" w:lineRule="auto"/>
      </w:pPr>
      <w:r w:rsidRPr="00314E34">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sidRPr="00314E34">
        <w:t xml:space="preserve">scope for </w:t>
      </w:r>
      <w:r w:rsidRPr="00314E34">
        <w:t>usage by user groups that the data product was not originally intended for. The secondary users can make assessments of the data product usefulness in their application based on the reported data quality measures.</w:t>
      </w:r>
    </w:p>
    <w:p w14:paraId="490D93FC" w14:textId="159B1961" w:rsidR="00793F40" w:rsidRPr="00314E34" w:rsidRDefault="00793F40" w:rsidP="00F42AB4">
      <w:pPr>
        <w:spacing w:after="60" w:line="240" w:lineRule="auto"/>
      </w:pPr>
      <w:r w:rsidRPr="00314E34">
        <w:lastRenderedPageBreak/>
        <w:t>For S-101 the following data qual</w:t>
      </w:r>
      <w:r w:rsidR="00F42AB4" w:rsidRPr="00314E34">
        <w:t>ity elements have been included:</w:t>
      </w:r>
    </w:p>
    <w:p w14:paraId="28F2FD58" w14:textId="77777777" w:rsidR="00793F40" w:rsidRPr="00314E34" w:rsidRDefault="00793F40" w:rsidP="001D02B5">
      <w:pPr>
        <w:numPr>
          <w:ilvl w:val="0"/>
          <w:numId w:val="22"/>
        </w:numPr>
        <w:spacing w:after="60" w:line="240" w:lineRule="auto"/>
        <w:ind w:left="567" w:hanging="283"/>
      </w:pPr>
      <w:r w:rsidRPr="00314E34">
        <w:t>Conformance to this Product Specification;</w:t>
      </w:r>
    </w:p>
    <w:p w14:paraId="0CEDE7CC" w14:textId="77777777" w:rsidR="00793F40" w:rsidRPr="00314E34" w:rsidRDefault="00793F40" w:rsidP="001D02B5">
      <w:pPr>
        <w:numPr>
          <w:ilvl w:val="0"/>
          <w:numId w:val="22"/>
        </w:numPr>
        <w:spacing w:after="60" w:line="240" w:lineRule="auto"/>
        <w:ind w:left="567" w:hanging="283"/>
      </w:pPr>
      <w:r w:rsidRPr="00314E34">
        <w:t>Intended purpose of the data product;</w:t>
      </w:r>
    </w:p>
    <w:p w14:paraId="1DE233E2" w14:textId="77777777" w:rsidR="00793F40" w:rsidRPr="00314E34" w:rsidRDefault="00793F40" w:rsidP="001D02B5">
      <w:pPr>
        <w:numPr>
          <w:ilvl w:val="0"/>
          <w:numId w:val="22"/>
        </w:numPr>
        <w:spacing w:after="60" w:line="240" w:lineRule="auto"/>
        <w:ind w:left="567" w:hanging="283"/>
      </w:pPr>
      <w:r w:rsidRPr="00314E34">
        <w:t>Completeness of the data product in terms of coverage;</w:t>
      </w:r>
    </w:p>
    <w:p w14:paraId="09ED367A" w14:textId="20C8AD48" w:rsidR="00793F40" w:rsidRPr="00314E34" w:rsidRDefault="00793F40" w:rsidP="001D02B5">
      <w:pPr>
        <w:numPr>
          <w:ilvl w:val="0"/>
          <w:numId w:val="22"/>
        </w:numPr>
        <w:spacing w:after="60" w:line="240" w:lineRule="auto"/>
        <w:ind w:left="567" w:hanging="283"/>
      </w:pPr>
      <w:r w:rsidRPr="00314E34">
        <w:t xml:space="preserve">Logical </w:t>
      </w:r>
      <w:r w:rsidR="00F42AB4" w:rsidRPr="00314E34">
        <w:t>c</w:t>
      </w:r>
      <w:r w:rsidRPr="00314E34">
        <w:t>onsistency;</w:t>
      </w:r>
    </w:p>
    <w:p w14:paraId="52C861C2" w14:textId="2693AF04" w:rsidR="00E87947" w:rsidRPr="00314E34" w:rsidRDefault="00E87947" w:rsidP="001D02B5">
      <w:pPr>
        <w:numPr>
          <w:ilvl w:val="0"/>
          <w:numId w:val="22"/>
        </w:numPr>
        <w:spacing w:after="60" w:line="240" w:lineRule="auto"/>
        <w:ind w:left="567" w:hanging="283"/>
      </w:pPr>
      <w:r w:rsidRPr="00314E34">
        <w:t xml:space="preserve">Depth </w:t>
      </w:r>
      <w:r w:rsidR="00F42AB4" w:rsidRPr="00314E34">
        <w:t>u</w:t>
      </w:r>
      <w:r w:rsidRPr="00314E34">
        <w:t xml:space="preserve">ncertainty and </w:t>
      </w:r>
      <w:r w:rsidR="00F42AB4" w:rsidRPr="00314E34">
        <w:t>a</w:t>
      </w:r>
      <w:r w:rsidRPr="00314E34">
        <w:t>ccuracy;</w:t>
      </w:r>
    </w:p>
    <w:p w14:paraId="6C4FA3D6" w14:textId="0E5211C7" w:rsidR="00793F40" w:rsidRPr="00314E34" w:rsidRDefault="00793F40" w:rsidP="001D02B5">
      <w:pPr>
        <w:numPr>
          <w:ilvl w:val="0"/>
          <w:numId w:val="22"/>
        </w:numPr>
        <w:spacing w:after="60" w:line="240" w:lineRule="auto"/>
        <w:ind w:left="567" w:hanging="283"/>
      </w:pPr>
      <w:r w:rsidRPr="00314E34">
        <w:t xml:space="preserve">Positional </w:t>
      </w:r>
      <w:r w:rsidR="00F42AB4" w:rsidRPr="00314E34">
        <w:t>u</w:t>
      </w:r>
      <w:r w:rsidRPr="00314E34">
        <w:t xml:space="preserve">ncertainty and </w:t>
      </w:r>
      <w:r w:rsidR="00F42AB4" w:rsidRPr="00314E34">
        <w:t>a</w:t>
      </w:r>
      <w:r w:rsidRPr="00314E34">
        <w:t>ccuracy;</w:t>
      </w:r>
    </w:p>
    <w:p w14:paraId="464D2774" w14:textId="4E70B490" w:rsidR="00793F40" w:rsidRPr="00314E34" w:rsidRDefault="00793F40" w:rsidP="001D02B5">
      <w:pPr>
        <w:numPr>
          <w:ilvl w:val="0"/>
          <w:numId w:val="22"/>
        </w:numPr>
        <w:spacing w:after="60" w:line="240" w:lineRule="auto"/>
        <w:ind w:left="567" w:hanging="283"/>
      </w:pPr>
      <w:r w:rsidRPr="00314E34">
        <w:t xml:space="preserve">Thematic </w:t>
      </w:r>
      <w:r w:rsidR="00F42AB4" w:rsidRPr="00314E34">
        <w:t>a</w:t>
      </w:r>
      <w:r w:rsidRPr="00314E34">
        <w:t>ccuracy;</w:t>
      </w:r>
    </w:p>
    <w:p w14:paraId="18EF5766" w14:textId="2CF05552" w:rsidR="00793F40" w:rsidRPr="00314E34" w:rsidRDefault="00793F40" w:rsidP="001D02B5">
      <w:pPr>
        <w:numPr>
          <w:ilvl w:val="0"/>
          <w:numId w:val="22"/>
        </w:numPr>
        <w:spacing w:after="60" w:line="240" w:lineRule="auto"/>
        <w:ind w:left="567" w:hanging="283"/>
      </w:pPr>
      <w:r w:rsidRPr="00314E34">
        <w:t xml:space="preserve">Temporal </w:t>
      </w:r>
      <w:r w:rsidR="00F42AB4" w:rsidRPr="00314E34">
        <w:t>q</w:t>
      </w:r>
      <w:r w:rsidRPr="00314E34">
        <w:t>uality;</w:t>
      </w:r>
    </w:p>
    <w:p w14:paraId="30F897C2" w14:textId="77777777" w:rsidR="00793F40" w:rsidRPr="00314E34" w:rsidRDefault="00793F40" w:rsidP="001D02B5">
      <w:pPr>
        <w:numPr>
          <w:ilvl w:val="0"/>
          <w:numId w:val="22"/>
        </w:numPr>
        <w:spacing w:after="60" w:line="240" w:lineRule="auto"/>
        <w:ind w:left="567" w:hanging="283"/>
      </w:pPr>
      <w:r w:rsidRPr="00314E34">
        <w:t>Aggregation measures;</w:t>
      </w:r>
    </w:p>
    <w:p w14:paraId="522E2C54" w14:textId="77777777" w:rsidR="00793F40" w:rsidRPr="00314E34" w:rsidRDefault="00793F40" w:rsidP="001D02B5">
      <w:pPr>
        <w:numPr>
          <w:ilvl w:val="0"/>
          <w:numId w:val="22"/>
        </w:numPr>
        <w:spacing w:after="0" w:line="240" w:lineRule="auto"/>
        <w:ind w:left="567" w:hanging="283"/>
      </w:pPr>
      <w:r w:rsidRPr="00314E34">
        <w:t>Validation checks or conformance checks including:</w:t>
      </w:r>
    </w:p>
    <w:p w14:paraId="506761DD" w14:textId="1B05F6B2" w:rsidR="00793F40" w:rsidRPr="00314E34" w:rsidRDefault="00793F40" w:rsidP="001D02B5">
      <w:pPr>
        <w:numPr>
          <w:ilvl w:val="0"/>
          <w:numId w:val="23"/>
        </w:numPr>
        <w:spacing w:after="0" w:line="240" w:lineRule="auto"/>
        <w:ind w:left="851" w:hanging="284"/>
      </w:pPr>
      <w:r w:rsidRPr="00314E34">
        <w:t>General tests for dataset integrity;</w:t>
      </w:r>
      <w:r w:rsidR="00F42AB4" w:rsidRPr="00314E34">
        <w:t xml:space="preserve"> and</w:t>
      </w:r>
    </w:p>
    <w:p w14:paraId="4395351D" w14:textId="1E53B21F" w:rsidR="00793F40" w:rsidRPr="00314E34" w:rsidRDefault="00793F40" w:rsidP="001D02B5">
      <w:pPr>
        <w:numPr>
          <w:ilvl w:val="0"/>
          <w:numId w:val="23"/>
        </w:numPr>
        <w:spacing w:after="120" w:line="240" w:lineRule="auto"/>
        <w:ind w:left="851" w:hanging="284"/>
      </w:pPr>
      <w:r w:rsidRPr="00314E34">
        <w:t xml:space="preserve">Specific tests </w:t>
      </w:r>
      <w:r w:rsidR="0054734A" w:rsidRPr="00314E34">
        <w:t xml:space="preserve">for compliance </w:t>
      </w:r>
      <w:r w:rsidR="0072028A" w:rsidRPr="00314E34">
        <w:t>against the S-101</w:t>
      </w:r>
      <w:r w:rsidRPr="00314E34">
        <w:t xml:space="preserve"> data model.</w:t>
      </w:r>
    </w:p>
    <w:p w14:paraId="08021F89" w14:textId="25B908C2" w:rsidR="00E73EDF" w:rsidRPr="00314E34" w:rsidRDefault="00BF67E1" w:rsidP="00F42AB4">
      <w:pPr>
        <w:spacing w:after="120" w:line="240" w:lineRule="auto"/>
      </w:pPr>
      <w:r w:rsidRPr="00314E34">
        <w:t xml:space="preserve">In addition to conformance to the Data Quality elements detailed in clause 6.2 below, additional quantitative information may be provided to the user using relevant metadata features and attribution. The hierarchy of metadata provided </w:t>
      </w:r>
      <w:r w:rsidR="00A71A22" w:rsidRPr="00314E34">
        <w:t xml:space="preserve">in </w:t>
      </w:r>
      <w:r w:rsidR="00A71A22" w:rsidRPr="00314E34">
        <w:rPr>
          <w:rFonts w:cs="Arial"/>
        </w:rPr>
        <w:t xml:space="preserve">S-101 Annex A – </w:t>
      </w:r>
      <w:r w:rsidR="00A71A22" w:rsidRPr="00314E34">
        <w:rPr>
          <w:rFonts w:cs="Arial"/>
          <w:i/>
        </w:rPr>
        <w:t>Data Classification and Encoding Guide</w:t>
      </w:r>
      <w:r w:rsidRPr="00314E34">
        <w:t xml:space="preserve"> </w:t>
      </w:r>
      <w:r w:rsidR="00A71A22" w:rsidRPr="00314E34">
        <w:t xml:space="preserve">at </w:t>
      </w:r>
      <w:r w:rsidRPr="00314E34">
        <w:t xml:space="preserve">Table </w:t>
      </w:r>
      <w:r w:rsidR="00A71A22" w:rsidRPr="00314E34">
        <w:t>3-1</w:t>
      </w:r>
      <w:r w:rsidRPr="00314E34">
        <w:t xml:space="preserve"> in clause </w:t>
      </w:r>
      <w:r w:rsidR="00A71A22" w:rsidRPr="00314E34">
        <w:t>3.3</w:t>
      </w:r>
      <w:r w:rsidRPr="00314E34">
        <w:t xml:space="preserve"> describes this further. For S-101 it is not relevant to provide a Data Quality Report to end users.</w:t>
      </w:r>
      <w:r w:rsidR="007653F1" w:rsidRPr="00314E34">
        <w:t xml:space="preserve">  </w:t>
      </w:r>
    </w:p>
    <w:p w14:paraId="293E9F0A" w14:textId="77777777" w:rsidR="008C5E4B" w:rsidRPr="00314E34" w:rsidRDefault="008C5E4B" w:rsidP="00F42AB4">
      <w:pPr>
        <w:spacing w:after="120" w:line="240" w:lineRule="auto"/>
      </w:pPr>
    </w:p>
    <w:p w14:paraId="5D90DE05" w14:textId="35341CCD" w:rsidR="008C5E4B" w:rsidRPr="00314E34" w:rsidRDefault="008C5E4B" w:rsidP="008C5E4B">
      <w:pPr>
        <w:pStyle w:val="Heading2"/>
        <w:tabs>
          <w:tab w:val="clear" w:pos="540"/>
        </w:tabs>
        <w:spacing w:before="120" w:after="200" w:line="240" w:lineRule="auto"/>
        <w:ind w:left="709" w:hanging="709"/>
      </w:pPr>
      <w:bookmarkStart w:id="585" w:name="_Toc175558609"/>
      <w:r w:rsidRPr="00314E34">
        <w:t>Completeness</w:t>
      </w:r>
      <w:bookmarkEnd w:id="585"/>
    </w:p>
    <w:p w14:paraId="016A79C5" w14:textId="1EF7B594" w:rsidR="008C5E4B" w:rsidRPr="00314E34" w:rsidRDefault="008C5E4B" w:rsidP="008C5E4B">
      <w:pPr>
        <w:pStyle w:val="Heading3"/>
        <w:tabs>
          <w:tab w:val="clear" w:pos="660"/>
          <w:tab w:val="clear" w:pos="880"/>
          <w:tab w:val="left" w:pos="851"/>
        </w:tabs>
        <w:spacing w:before="120" w:after="120" w:line="240" w:lineRule="auto"/>
        <w:ind w:left="851" w:hanging="851"/>
        <w:jc w:val="both"/>
      </w:pPr>
      <w:bookmarkStart w:id="586" w:name="_Toc175558610"/>
      <w:r w:rsidRPr="00314E34">
        <w:t>Commission</w:t>
      </w:r>
      <w:bookmarkEnd w:id="586"/>
    </w:p>
    <w:p w14:paraId="4B76B108" w14:textId="146FF9BC" w:rsidR="007F395B" w:rsidRPr="00314E34" w:rsidRDefault="007F395B" w:rsidP="007F395B">
      <w:pPr>
        <w:pStyle w:val="ParagraphText"/>
        <w:spacing w:after="120"/>
        <w:jc w:val="both"/>
        <w:rPr>
          <w:rFonts w:eastAsiaTheme="minorEastAsia" w:cs="Arial"/>
          <w:color w:val="auto"/>
          <w:szCs w:val="20"/>
          <w:lang w:eastAsia="zh-CN"/>
        </w:rPr>
      </w:pPr>
      <w:r w:rsidRPr="00314E34">
        <w:rPr>
          <w:rFonts w:cs="Arial"/>
          <w:color w:val="auto"/>
          <w:szCs w:val="20"/>
        </w:rPr>
        <w:t xml:space="preserve">Commission is applicable for </w:t>
      </w:r>
      <w:r w:rsidR="00633C1F" w:rsidRPr="00314E34">
        <w:rPr>
          <w:rFonts w:cs="Arial"/>
          <w:color w:val="auto"/>
          <w:szCs w:val="20"/>
        </w:rPr>
        <w:t>S-101</w:t>
      </w:r>
      <w:r w:rsidRPr="00314E34">
        <w:rPr>
          <w:rFonts w:cs="Arial"/>
          <w:color w:val="auto"/>
          <w:szCs w:val="20"/>
        </w:rPr>
        <w:t>.</w:t>
      </w:r>
      <w:r w:rsidR="00BF67E1" w:rsidRPr="00314E34">
        <w:rPr>
          <w:rFonts w:cs="Arial"/>
          <w:color w:val="auto"/>
          <w:szCs w:val="20"/>
        </w:rPr>
        <w:t xml:space="preserve"> Data Producers must verify that no excess items have been included in the dataset. This includes duplicate items, which </w:t>
      </w:r>
      <w:r w:rsidR="003D1E55" w:rsidRPr="00314E34">
        <w:rPr>
          <w:rFonts w:cs="Arial"/>
          <w:color w:val="auto"/>
          <w:szCs w:val="20"/>
        </w:rPr>
        <w:t>must</w:t>
      </w:r>
      <w:r w:rsidR="00BF67E1" w:rsidRPr="00314E34">
        <w:rPr>
          <w:rFonts w:cs="Arial"/>
          <w:color w:val="auto"/>
          <w:szCs w:val="20"/>
        </w:rPr>
        <w:t xml:space="preserve"> be removed.</w:t>
      </w:r>
    </w:p>
    <w:p w14:paraId="4A1C329C" w14:textId="384F32B8" w:rsidR="00BF67E1" w:rsidRPr="00314E34" w:rsidRDefault="00700858" w:rsidP="00BF67E1">
      <w:pPr>
        <w:pStyle w:val="ParagraphText"/>
        <w:spacing w:after="120"/>
        <w:jc w:val="both"/>
        <w:rPr>
          <w:rFonts w:cs="Arial"/>
          <w:color w:val="auto"/>
          <w:szCs w:val="20"/>
        </w:rPr>
      </w:pPr>
      <w:bookmarkStart w:id="587" w:name="OLE_LINK2"/>
      <w:bookmarkStart w:id="588" w:name="OLE_LINK3"/>
      <w:r w:rsidRPr="00314E34">
        <w:rPr>
          <w:rFonts w:cs="Arial"/>
          <w:color w:val="auto"/>
          <w:szCs w:val="20"/>
        </w:rPr>
        <w:t xml:space="preserve">IHO Publications </w:t>
      </w:r>
      <w:r w:rsidR="003E3EEF" w:rsidRPr="00314E34">
        <w:rPr>
          <w:rFonts w:cs="Arial"/>
          <w:color w:val="auto"/>
          <w:szCs w:val="20"/>
        </w:rPr>
        <w:t>S-</w:t>
      </w:r>
      <w:r w:rsidRPr="00314E34">
        <w:rPr>
          <w:rFonts w:cs="Arial"/>
          <w:color w:val="auto"/>
          <w:szCs w:val="20"/>
        </w:rPr>
        <w:t>158:100</w:t>
      </w:r>
      <w:r w:rsidR="003E3EEF" w:rsidRPr="00314E34">
        <w:rPr>
          <w:rFonts w:cs="Arial"/>
          <w:color w:val="auto"/>
          <w:szCs w:val="20"/>
        </w:rPr>
        <w:t xml:space="preserve"> – </w:t>
      </w:r>
      <w:r w:rsidR="003E3EEF" w:rsidRPr="00314E34">
        <w:rPr>
          <w:rFonts w:cs="Arial"/>
          <w:i/>
          <w:color w:val="auto"/>
          <w:szCs w:val="20"/>
        </w:rPr>
        <w:t>S-</w:t>
      </w:r>
      <w:r w:rsidRPr="00314E34">
        <w:rPr>
          <w:rFonts w:cs="Arial"/>
          <w:i/>
          <w:color w:val="auto"/>
          <w:szCs w:val="20"/>
        </w:rPr>
        <w:t xml:space="preserve">100 </w:t>
      </w:r>
      <w:r w:rsidR="003E3EEF" w:rsidRPr="00314E34">
        <w:rPr>
          <w:rFonts w:cs="Arial"/>
          <w:i/>
          <w:color w:val="auto"/>
          <w:szCs w:val="20"/>
        </w:rPr>
        <w:t>Validation Checks</w:t>
      </w:r>
      <w:r w:rsidRPr="00314E34">
        <w:rPr>
          <w:rFonts w:cs="Arial"/>
          <w:iCs/>
          <w:color w:val="auto"/>
          <w:szCs w:val="20"/>
        </w:rPr>
        <w:t xml:space="preserve"> and/or </w:t>
      </w:r>
      <w:r w:rsidRPr="00314E34">
        <w:rPr>
          <w:rFonts w:cs="Arial"/>
          <w:color w:val="auto"/>
          <w:szCs w:val="20"/>
        </w:rPr>
        <w:t xml:space="preserve">S-158:101 – </w:t>
      </w:r>
      <w:r w:rsidRPr="00314E34">
        <w:rPr>
          <w:rFonts w:cs="Arial"/>
          <w:i/>
          <w:color w:val="auto"/>
          <w:szCs w:val="20"/>
        </w:rPr>
        <w:t>S-101 Validation Checks</w:t>
      </w:r>
      <w:r w:rsidR="003E3EEF" w:rsidRPr="00314E34">
        <w:rPr>
          <w:rFonts w:cs="Arial"/>
          <w:color w:val="auto"/>
          <w:szCs w:val="20"/>
        </w:rPr>
        <w:t xml:space="preserve">, </w:t>
      </w:r>
      <w:r w:rsidR="00920605" w:rsidRPr="00314E34">
        <w:rPr>
          <w:rFonts w:cs="Arial"/>
          <w:color w:val="auto"/>
          <w:szCs w:val="20"/>
        </w:rPr>
        <w:t xml:space="preserve">include data validation check(s) intended to </w:t>
      </w:r>
      <w:r w:rsidR="00FF780F" w:rsidRPr="00314E34">
        <w:rPr>
          <w:rFonts w:cs="Arial"/>
          <w:color w:val="auto"/>
          <w:szCs w:val="20"/>
        </w:rPr>
        <w:t>identify</w:t>
      </w:r>
      <w:r w:rsidR="00BF67E1" w:rsidRPr="00314E34">
        <w:rPr>
          <w:rFonts w:cs="Arial"/>
          <w:color w:val="auto"/>
          <w:szCs w:val="20"/>
        </w:rPr>
        <w:t xml:space="preserve"> </w:t>
      </w:r>
      <w:r w:rsidR="00920605" w:rsidRPr="00314E34">
        <w:rPr>
          <w:rFonts w:cs="Arial"/>
          <w:color w:val="auto"/>
          <w:szCs w:val="20"/>
        </w:rPr>
        <w:t xml:space="preserve">excess and/or </w:t>
      </w:r>
      <w:r w:rsidR="00BF67E1" w:rsidRPr="00314E34">
        <w:rPr>
          <w:rFonts w:cs="Arial"/>
          <w:color w:val="auto"/>
          <w:szCs w:val="20"/>
        </w:rPr>
        <w:t xml:space="preserve">duplicate </w:t>
      </w:r>
      <w:r w:rsidR="00FF780F" w:rsidRPr="00314E34">
        <w:rPr>
          <w:rFonts w:cs="Arial"/>
          <w:color w:val="auto"/>
          <w:szCs w:val="20"/>
        </w:rPr>
        <w:t>item</w:t>
      </w:r>
      <w:r w:rsidR="00BF67E1" w:rsidRPr="00314E34">
        <w:rPr>
          <w:rFonts w:cs="Arial"/>
          <w:color w:val="auto"/>
          <w:szCs w:val="20"/>
        </w:rPr>
        <w:t>s.</w:t>
      </w:r>
    </w:p>
    <w:p w14:paraId="5938BA0E" w14:textId="36CE60EA" w:rsidR="007F395B" w:rsidRPr="00314E34" w:rsidRDefault="00BF67E1" w:rsidP="00BF67E1">
      <w:pPr>
        <w:pStyle w:val="ParagraphText"/>
        <w:spacing w:after="120"/>
        <w:jc w:val="both"/>
        <w:rPr>
          <w:rFonts w:cs="Arial"/>
          <w:color w:val="auto"/>
          <w:szCs w:val="20"/>
        </w:rPr>
      </w:pPr>
      <w:r w:rsidRPr="00314E34">
        <w:t>If no excess or duplicate items are present the dataset PASSES this test.</w:t>
      </w:r>
    </w:p>
    <w:p w14:paraId="6F53F5E4" w14:textId="5A2B87E3" w:rsidR="00BC45F7" w:rsidRPr="00314E34" w:rsidRDefault="00BC45F7" w:rsidP="00BC45F7">
      <w:pPr>
        <w:pStyle w:val="Heading3"/>
        <w:tabs>
          <w:tab w:val="clear" w:pos="660"/>
          <w:tab w:val="clear" w:pos="880"/>
          <w:tab w:val="left" w:pos="851"/>
        </w:tabs>
        <w:spacing w:before="120" w:after="120" w:line="240" w:lineRule="auto"/>
        <w:ind w:left="851" w:hanging="851"/>
        <w:jc w:val="both"/>
      </w:pPr>
      <w:bookmarkStart w:id="589" w:name="_Toc175558611"/>
      <w:bookmarkEnd w:id="587"/>
      <w:bookmarkEnd w:id="588"/>
      <w:r w:rsidRPr="00314E34">
        <w:t>Omission</w:t>
      </w:r>
      <w:bookmarkEnd w:id="589"/>
    </w:p>
    <w:p w14:paraId="22EF06B7" w14:textId="63FFDE12" w:rsidR="00F23078" w:rsidRPr="00314E34" w:rsidRDefault="00F23078" w:rsidP="00F23078">
      <w:pPr>
        <w:pStyle w:val="ParagraphText"/>
        <w:spacing w:after="120"/>
        <w:jc w:val="both"/>
        <w:rPr>
          <w:rFonts w:cs="Arial"/>
          <w:color w:val="auto"/>
          <w:szCs w:val="20"/>
        </w:rPr>
      </w:pPr>
      <w:r w:rsidRPr="00314E34">
        <w:rPr>
          <w:rFonts w:eastAsiaTheme="minorEastAsia" w:cs="Arial"/>
          <w:color w:val="auto"/>
          <w:szCs w:val="20"/>
          <w:lang w:eastAsia="zh-CN"/>
        </w:rPr>
        <w:t>Omission</w:t>
      </w:r>
      <w:r w:rsidRPr="00314E34">
        <w:rPr>
          <w:rFonts w:cs="Arial"/>
          <w:color w:val="auto"/>
          <w:szCs w:val="20"/>
        </w:rPr>
        <w:t xml:space="preserve"> is applicable for S-101. </w:t>
      </w:r>
      <w:r w:rsidR="003C29D8" w:rsidRPr="00314E34">
        <w:rPr>
          <w:rFonts w:cs="Arial"/>
          <w:color w:val="auto"/>
          <w:szCs w:val="20"/>
        </w:rPr>
        <w:t xml:space="preserve">Data </w:t>
      </w:r>
      <w:r w:rsidRPr="00314E34">
        <w:rPr>
          <w:rFonts w:cs="Arial"/>
          <w:color w:val="auto"/>
          <w:szCs w:val="20"/>
        </w:rPr>
        <w:t xml:space="preserve">Producers must verify that no items that should have been included in the dataset have been missed. </w:t>
      </w:r>
      <w:r w:rsidR="00FF780F" w:rsidRPr="00314E34">
        <w:rPr>
          <w:rFonts w:cs="Arial"/>
          <w:color w:val="auto"/>
          <w:szCs w:val="20"/>
        </w:rPr>
        <w:t>This includes missing features specified as mandatory in S-101; and missing support files</w:t>
      </w:r>
      <w:r w:rsidR="00020E4A" w:rsidRPr="00314E34">
        <w:rPr>
          <w:rFonts w:cs="Arial"/>
          <w:color w:val="auto"/>
          <w:szCs w:val="20"/>
        </w:rPr>
        <w:t xml:space="preserve"> referenced by the dataset</w:t>
      </w:r>
      <w:r w:rsidR="00FF780F" w:rsidRPr="00314E34">
        <w:rPr>
          <w:rFonts w:cs="Arial"/>
          <w:color w:val="auto"/>
          <w:szCs w:val="20"/>
        </w:rPr>
        <w:t>.</w:t>
      </w:r>
    </w:p>
    <w:p w14:paraId="21508C44" w14:textId="172A747D" w:rsidR="00F23078" w:rsidRPr="00314E34" w:rsidRDefault="00700858" w:rsidP="00F23078">
      <w:pPr>
        <w:pStyle w:val="ParagraphText"/>
        <w:spacing w:after="120"/>
        <w:jc w:val="both"/>
        <w:rPr>
          <w:rFonts w:cs="Arial"/>
          <w:color w:val="auto"/>
          <w:szCs w:val="20"/>
        </w:rPr>
      </w:pPr>
      <w:r w:rsidRPr="00314E34">
        <w:rPr>
          <w:rFonts w:cs="Arial"/>
          <w:color w:val="auto"/>
          <w:szCs w:val="20"/>
        </w:rPr>
        <w:t xml:space="preserve">IHO Publications S-158:100 – </w:t>
      </w:r>
      <w:r w:rsidRPr="00314E34">
        <w:rPr>
          <w:rFonts w:cs="Arial"/>
          <w:i/>
          <w:color w:val="auto"/>
          <w:szCs w:val="20"/>
        </w:rPr>
        <w:t>S-100 Validation Checks</w:t>
      </w:r>
      <w:r w:rsidRPr="00314E34">
        <w:rPr>
          <w:rFonts w:cs="Arial"/>
          <w:iCs/>
          <w:color w:val="auto"/>
          <w:szCs w:val="20"/>
        </w:rPr>
        <w:t xml:space="preserve"> and/or </w:t>
      </w:r>
      <w:r w:rsidRPr="00314E34">
        <w:rPr>
          <w:rFonts w:cs="Arial"/>
          <w:color w:val="auto"/>
          <w:szCs w:val="20"/>
        </w:rPr>
        <w:t xml:space="preserve">S-158:101 – </w:t>
      </w:r>
      <w:r w:rsidRPr="00314E34">
        <w:rPr>
          <w:rFonts w:cs="Arial"/>
          <w:i/>
          <w:color w:val="auto"/>
          <w:szCs w:val="20"/>
        </w:rPr>
        <w:t>S-101 Validation Checks</w:t>
      </w:r>
      <w:r w:rsidR="00F23078" w:rsidRPr="00314E34">
        <w:rPr>
          <w:rFonts w:cs="Arial"/>
          <w:color w:val="auto"/>
          <w:szCs w:val="20"/>
        </w:rPr>
        <w:t xml:space="preserve">, include data validation check(s) intended to detect </w:t>
      </w:r>
      <w:r w:rsidR="00FF780F" w:rsidRPr="00314E34">
        <w:rPr>
          <w:rFonts w:cs="Arial"/>
          <w:color w:val="auto"/>
          <w:szCs w:val="20"/>
        </w:rPr>
        <w:t>missing items</w:t>
      </w:r>
      <w:r w:rsidR="00F23078" w:rsidRPr="00314E34">
        <w:rPr>
          <w:rFonts w:cs="Arial"/>
          <w:color w:val="auto"/>
          <w:szCs w:val="20"/>
        </w:rPr>
        <w:t>.</w:t>
      </w:r>
    </w:p>
    <w:p w14:paraId="46E168DB" w14:textId="77777777" w:rsidR="00F23078" w:rsidRPr="00314E34" w:rsidRDefault="00F23078" w:rsidP="00F23078">
      <w:pPr>
        <w:pStyle w:val="ParagraphText"/>
        <w:spacing w:after="120"/>
        <w:jc w:val="both"/>
        <w:rPr>
          <w:rFonts w:eastAsiaTheme="minorEastAsia" w:cs="Arial"/>
          <w:color w:val="auto"/>
          <w:szCs w:val="20"/>
          <w:lang w:eastAsia="zh-CN"/>
        </w:rPr>
      </w:pPr>
      <w:r w:rsidRPr="00314E34">
        <w:rPr>
          <w:rFonts w:cs="Arial"/>
          <w:color w:val="auto"/>
          <w:szCs w:val="20"/>
        </w:rPr>
        <w:t xml:space="preserve">If no items have been omitted the dataset PASSES this test. </w:t>
      </w:r>
    </w:p>
    <w:p w14:paraId="3DA3462A" w14:textId="77777777" w:rsidR="00BC45F7" w:rsidRPr="00314E34" w:rsidRDefault="00BC45F7" w:rsidP="00BC45F7">
      <w:pPr>
        <w:pStyle w:val="ParagraphText"/>
        <w:spacing w:after="120"/>
        <w:jc w:val="both"/>
        <w:rPr>
          <w:rFonts w:cs="Arial"/>
          <w:color w:val="auto"/>
          <w:szCs w:val="20"/>
        </w:rPr>
      </w:pPr>
    </w:p>
    <w:p w14:paraId="6CDA6E7D" w14:textId="77D0499B" w:rsidR="00AB2995" w:rsidRPr="00314E34" w:rsidRDefault="00AB2995" w:rsidP="00AB2995">
      <w:pPr>
        <w:pStyle w:val="Heading2"/>
        <w:tabs>
          <w:tab w:val="clear" w:pos="540"/>
        </w:tabs>
        <w:spacing w:before="120" w:after="200" w:line="240" w:lineRule="auto"/>
        <w:ind w:left="709" w:hanging="709"/>
      </w:pPr>
      <w:bookmarkStart w:id="590" w:name="_Toc175558612"/>
      <w:r w:rsidRPr="00314E34">
        <w:t>Logical consistency</w:t>
      </w:r>
      <w:bookmarkEnd w:id="590"/>
    </w:p>
    <w:p w14:paraId="3D3E7552" w14:textId="3E2C05B0" w:rsidR="00AB2995" w:rsidRPr="00314E34" w:rsidRDefault="00AB2995" w:rsidP="00AB2995">
      <w:pPr>
        <w:pStyle w:val="Heading3"/>
        <w:tabs>
          <w:tab w:val="clear" w:pos="660"/>
          <w:tab w:val="clear" w:pos="880"/>
          <w:tab w:val="left" w:pos="851"/>
        </w:tabs>
        <w:spacing w:before="120" w:after="120" w:line="240" w:lineRule="auto"/>
        <w:ind w:left="851" w:hanging="851"/>
        <w:jc w:val="both"/>
      </w:pPr>
      <w:bookmarkStart w:id="591" w:name="_Toc175558613"/>
      <w:r w:rsidRPr="00314E34">
        <w:t>Conceptual consistency</w:t>
      </w:r>
      <w:bookmarkEnd w:id="591"/>
    </w:p>
    <w:p w14:paraId="32E50BC6" w14:textId="43746EC9"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Conceptual Consistency is applicable for </w:t>
      </w:r>
      <w:r w:rsidR="00546C86"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1.</w:t>
      </w:r>
    </w:p>
    <w:p w14:paraId="6B76FD63" w14:textId="453060DA" w:rsidR="00E674DC" w:rsidRPr="00314E34" w:rsidRDefault="00E674DC" w:rsidP="00E674DC">
      <w:pPr>
        <w:pStyle w:val="ParagraphText"/>
        <w:spacing w:after="120"/>
        <w:jc w:val="both"/>
        <w:rPr>
          <w:rFonts w:cs="Arial"/>
          <w:color w:val="auto"/>
          <w:szCs w:val="20"/>
        </w:rPr>
      </w:pPr>
      <w:r w:rsidRPr="00314E34">
        <w:rPr>
          <w:rFonts w:cs="Arial"/>
          <w:color w:val="auto"/>
          <w:szCs w:val="20"/>
        </w:rPr>
        <w:t xml:space="preserve">Data Producers must verify that the dataset conforms to the S-100 General Feature Model. </w:t>
      </w:r>
      <w:r w:rsidR="00700858" w:rsidRPr="00314E34">
        <w:rPr>
          <w:rFonts w:cs="Arial"/>
          <w:color w:val="auto"/>
          <w:szCs w:val="20"/>
        </w:rPr>
        <w:t xml:space="preserve">IHO Publications S-158:100 – </w:t>
      </w:r>
      <w:r w:rsidR="00700858" w:rsidRPr="00314E34">
        <w:rPr>
          <w:rFonts w:cs="Arial"/>
          <w:i/>
          <w:color w:val="auto"/>
          <w:szCs w:val="20"/>
        </w:rPr>
        <w:t>S-100 Validation Checks</w:t>
      </w:r>
      <w:r w:rsidR="00700858" w:rsidRPr="00314E34">
        <w:rPr>
          <w:rFonts w:cs="Arial"/>
          <w:iCs/>
          <w:color w:val="auto"/>
          <w:szCs w:val="20"/>
        </w:rPr>
        <w:t xml:space="preserve"> and/or </w:t>
      </w:r>
      <w:r w:rsidR="00700858" w:rsidRPr="00314E34">
        <w:rPr>
          <w:rFonts w:cs="Arial"/>
          <w:color w:val="auto"/>
          <w:szCs w:val="20"/>
        </w:rPr>
        <w:t xml:space="preserve">S-158:101 – </w:t>
      </w:r>
      <w:r w:rsidR="00700858"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4EE3AE88" w14:textId="6C0061CF" w:rsidR="00E674DC" w:rsidRPr="00314E34" w:rsidRDefault="00E674DC" w:rsidP="00E674DC">
      <w:pPr>
        <w:pStyle w:val="ParagraphText"/>
        <w:spacing w:after="120"/>
        <w:jc w:val="both"/>
        <w:rPr>
          <w:rFonts w:cs="Arial"/>
          <w:color w:val="auto"/>
          <w:szCs w:val="20"/>
        </w:rPr>
      </w:pPr>
      <w:r w:rsidRPr="00314E34">
        <w:rPr>
          <w:rFonts w:cs="Arial"/>
          <w:color w:val="auto"/>
          <w:szCs w:val="20"/>
        </w:rPr>
        <w:t>If no conceptual consistency checks classified as Critical</w:t>
      </w:r>
      <w:r w:rsidR="008D7B83" w:rsidRPr="00314E34">
        <w:rPr>
          <w:rFonts w:cs="Arial"/>
          <w:color w:val="auto"/>
          <w:szCs w:val="20"/>
        </w:rPr>
        <w:t xml:space="preserve"> in S-</w:t>
      </w:r>
      <w:r w:rsidR="00451B62" w:rsidRPr="00314E34">
        <w:rPr>
          <w:rFonts w:cs="Arial"/>
          <w:color w:val="auto"/>
          <w:szCs w:val="20"/>
        </w:rPr>
        <w:t>158:100 or S-158:101</w:t>
      </w:r>
      <w:r w:rsidRPr="00314E34">
        <w:rPr>
          <w:rFonts w:cs="Arial"/>
          <w:color w:val="auto"/>
          <w:szCs w:val="20"/>
        </w:rPr>
        <w:t xml:space="preserve"> are reported the dataset PASSES this test. </w:t>
      </w:r>
    </w:p>
    <w:p w14:paraId="797F5978" w14:textId="5E6EFEB8" w:rsidR="007C6249" w:rsidRPr="00314E34" w:rsidRDefault="007C6249" w:rsidP="007C6249">
      <w:pPr>
        <w:pStyle w:val="Heading3"/>
        <w:tabs>
          <w:tab w:val="clear" w:pos="660"/>
          <w:tab w:val="clear" w:pos="880"/>
          <w:tab w:val="left" w:pos="851"/>
        </w:tabs>
        <w:spacing w:before="120" w:after="120" w:line="240" w:lineRule="auto"/>
        <w:ind w:left="851" w:hanging="851"/>
        <w:jc w:val="both"/>
      </w:pPr>
      <w:bookmarkStart w:id="592" w:name="_Toc175558614"/>
      <w:r w:rsidRPr="00314E34">
        <w:t>Domain consistency</w:t>
      </w:r>
      <w:bookmarkEnd w:id="592"/>
    </w:p>
    <w:p w14:paraId="37FA9CA9" w14:textId="73BB3656"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Domain consistency is applicable for </w:t>
      </w:r>
      <w:r w:rsidR="00686B2E"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5</w:t>
      </w:r>
      <w:r w:rsidRPr="00314E34">
        <w:rPr>
          <w:rFonts w:cs="Arial"/>
          <w:color w:val="auto"/>
          <w:szCs w:val="20"/>
        </w:rPr>
        <w:t>.</w:t>
      </w:r>
    </w:p>
    <w:p w14:paraId="2F93AA35" w14:textId="442FA738" w:rsidR="00E674DC" w:rsidRPr="00314E34" w:rsidRDefault="00E674DC" w:rsidP="00E674DC">
      <w:pPr>
        <w:pStyle w:val="ParagraphText"/>
        <w:spacing w:after="120"/>
        <w:jc w:val="both"/>
        <w:rPr>
          <w:rFonts w:cs="Arial"/>
          <w:color w:val="auto"/>
          <w:szCs w:val="20"/>
        </w:rPr>
      </w:pPr>
      <w:r w:rsidRPr="00314E34">
        <w:rPr>
          <w:rFonts w:cs="Arial"/>
          <w:color w:val="auto"/>
          <w:szCs w:val="20"/>
        </w:rPr>
        <w:t xml:space="preserve">Data Producers must verify that the dataset conforms to the S-101 Feature Catalogue and rules described in S-101 Annex </w:t>
      </w:r>
      <w:r w:rsidR="0014612C" w:rsidRPr="00314E34">
        <w:rPr>
          <w:rFonts w:cs="Arial"/>
          <w:color w:val="auto"/>
          <w:szCs w:val="20"/>
        </w:rPr>
        <w:t>A</w:t>
      </w:r>
      <w:r w:rsidRPr="00314E34">
        <w:rPr>
          <w:rFonts w:cs="Arial"/>
          <w:color w:val="auto"/>
          <w:szCs w:val="20"/>
        </w:rPr>
        <w:t xml:space="preserve"> – </w:t>
      </w:r>
      <w:r w:rsidRPr="00314E34">
        <w:rPr>
          <w:rFonts w:cs="Arial"/>
          <w:i/>
          <w:color w:val="auto"/>
          <w:szCs w:val="20"/>
        </w:rPr>
        <w:t>Data Classification and Encoding Guide</w:t>
      </w:r>
      <w:r w:rsidRPr="00314E34">
        <w:rPr>
          <w:rFonts w:cs="Arial"/>
          <w:color w:val="auto"/>
          <w:szCs w:val="20"/>
        </w:rPr>
        <w:t xml:space="preserve">. </w:t>
      </w:r>
      <w:r w:rsidR="00451B62" w:rsidRPr="00314E34">
        <w:rPr>
          <w:rFonts w:cs="Arial"/>
          <w:color w:val="auto"/>
          <w:szCs w:val="20"/>
        </w:rPr>
        <w:t xml:space="preserve">IHO Publications S-158:100 – </w:t>
      </w:r>
      <w:r w:rsidR="00451B62" w:rsidRPr="00314E34">
        <w:rPr>
          <w:rFonts w:cs="Arial"/>
          <w:i/>
          <w:color w:val="auto"/>
          <w:szCs w:val="20"/>
        </w:rPr>
        <w:lastRenderedPageBreak/>
        <w:t>S-100 Validation Checks</w:t>
      </w:r>
      <w:r w:rsidR="00451B62" w:rsidRPr="00314E34">
        <w:rPr>
          <w:rFonts w:cs="Arial"/>
          <w:iCs/>
          <w:color w:val="auto"/>
          <w:szCs w:val="20"/>
        </w:rPr>
        <w:t xml:space="preserve"> and/or </w:t>
      </w:r>
      <w:r w:rsidR="00451B62" w:rsidRPr="00314E34">
        <w:rPr>
          <w:rFonts w:cs="Arial"/>
          <w:color w:val="auto"/>
          <w:szCs w:val="20"/>
        </w:rPr>
        <w:t xml:space="preserve">S-158:101 – </w:t>
      </w:r>
      <w:r w:rsidR="00451B62"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4EF57F3B" w14:textId="732EED4D" w:rsidR="00E674DC" w:rsidRPr="00314E34" w:rsidRDefault="00E674DC" w:rsidP="00E674DC">
      <w:pPr>
        <w:pStyle w:val="ParagraphText"/>
        <w:spacing w:after="120"/>
        <w:jc w:val="both"/>
        <w:rPr>
          <w:rFonts w:cs="Arial"/>
          <w:color w:val="auto"/>
          <w:szCs w:val="20"/>
        </w:rPr>
      </w:pPr>
      <w:r w:rsidRPr="00314E34">
        <w:rPr>
          <w:rFonts w:cs="Arial"/>
          <w:color w:val="auto"/>
          <w:szCs w:val="20"/>
        </w:rPr>
        <w:t xml:space="preserve">If no domain consistency checks classified as Critical </w:t>
      </w:r>
      <w:r w:rsidR="008D7B83" w:rsidRPr="00314E34">
        <w:rPr>
          <w:rFonts w:cs="Arial"/>
          <w:color w:val="auto"/>
          <w:szCs w:val="20"/>
        </w:rPr>
        <w:t>in S-</w:t>
      </w:r>
      <w:r w:rsidR="00451B62" w:rsidRPr="00314E34">
        <w:rPr>
          <w:rFonts w:cs="Arial"/>
          <w:color w:val="auto"/>
          <w:szCs w:val="20"/>
        </w:rPr>
        <w:t>158:100 or S-158:101</w:t>
      </w:r>
      <w:r w:rsidR="008D7B83" w:rsidRPr="00314E34">
        <w:rPr>
          <w:rFonts w:cs="Arial"/>
          <w:color w:val="auto"/>
          <w:szCs w:val="20"/>
        </w:rPr>
        <w:t xml:space="preserve"> </w:t>
      </w:r>
      <w:r w:rsidRPr="00314E34">
        <w:rPr>
          <w:rFonts w:cs="Arial"/>
          <w:color w:val="auto"/>
          <w:szCs w:val="20"/>
        </w:rPr>
        <w:t xml:space="preserve">are reported the dataset PASSES this test. </w:t>
      </w:r>
    </w:p>
    <w:p w14:paraId="2A8E4FD3" w14:textId="7C21153B" w:rsidR="00865917" w:rsidRPr="00314E34" w:rsidRDefault="00865917" w:rsidP="00865917">
      <w:pPr>
        <w:pStyle w:val="Heading3"/>
        <w:tabs>
          <w:tab w:val="clear" w:pos="660"/>
          <w:tab w:val="clear" w:pos="880"/>
          <w:tab w:val="left" w:pos="851"/>
        </w:tabs>
        <w:spacing w:before="120" w:after="120" w:line="240" w:lineRule="auto"/>
        <w:ind w:left="851" w:hanging="851"/>
        <w:jc w:val="both"/>
      </w:pPr>
      <w:bookmarkStart w:id="593" w:name="_Toc175558615"/>
      <w:r w:rsidRPr="00314E34">
        <w:t>Format consistency</w:t>
      </w:r>
      <w:bookmarkEnd w:id="593"/>
    </w:p>
    <w:p w14:paraId="4C73FA07" w14:textId="39C460E4" w:rsidR="00F738E1" w:rsidRPr="00314E34" w:rsidRDefault="00F738E1" w:rsidP="00F738E1">
      <w:pPr>
        <w:pStyle w:val="ParagraphText"/>
        <w:spacing w:after="120"/>
        <w:jc w:val="both"/>
        <w:rPr>
          <w:rFonts w:cs="Arial"/>
          <w:color w:val="auto"/>
          <w:szCs w:val="20"/>
        </w:rPr>
      </w:pPr>
      <w:r w:rsidRPr="00314E34">
        <w:rPr>
          <w:rFonts w:cs="Arial"/>
          <w:color w:val="auto"/>
          <w:szCs w:val="20"/>
        </w:rPr>
        <w:t xml:space="preserve">Format Consistency is applicable for </w:t>
      </w:r>
      <w:r w:rsidR="00C835FC"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0014612C" w:rsidRPr="00314E34">
        <w:rPr>
          <w:rFonts w:cs="Arial"/>
          <w:color w:val="auto"/>
          <w:szCs w:val="20"/>
        </w:rPr>
        <w:t xml:space="preserve"> the guidelines from S-100 Part</w:t>
      </w:r>
      <w:r w:rsidRPr="00314E34">
        <w:rPr>
          <w:rFonts w:cs="Arial"/>
          <w:color w:val="auto"/>
          <w:szCs w:val="20"/>
        </w:rPr>
        <w:t xml:space="preserve"> </w:t>
      </w:r>
      <w:r w:rsidRPr="00314E34">
        <w:rPr>
          <w:rFonts w:eastAsiaTheme="minorEastAsia" w:cs="Arial"/>
          <w:color w:val="auto"/>
          <w:szCs w:val="20"/>
          <w:lang w:eastAsia="zh-CN"/>
        </w:rPr>
        <w:t>10a</w:t>
      </w:r>
      <w:r w:rsidRPr="00314E34">
        <w:rPr>
          <w:rFonts w:cs="Arial"/>
          <w:color w:val="auto"/>
          <w:szCs w:val="20"/>
        </w:rPr>
        <w:t>.</w:t>
      </w:r>
    </w:p>
    <w:p w14:paraId="4389A6CA" w14:textId="57699C8A" w:rsidR="0014612C" w:rsidRPr="00314E34" w:rsidRDefault="0014612C" w:rsidP="0014612C">
      <w:pPr>
        <w:pStyle w:val="ParagraphText"/>
        <w:spacing w:after="120"/>
        <w:jc w:val="both"/>
        <w:rPr>
          <w:rFonts w:cs="Arial"/>
          <w:color w:val="auto"/>
          <w:szCs w:val="20"/>
        </w:rPr>
      </w:pPr>
      <w:r w:rsidRPr="00314E34">
        <w:rPr>
          <w:rFonts w:cs="Arial"/>
          <w:color w:val="auto"/>
          <w:szCs w:val="20"/>
        </w:rPr>
        <w:t xml:space="preserve">Data Producers must verify that the dataset conforms to S-101 Annex B – </w:t>
      </w:r>
      <w:r w:rsidRPr="00314E34">
        <w:rPr>
          <w:rFonts w:cs="Arial"/>
          <w:i/>
          <w:color w:val="auto"/>
          <w:szCs w:val="20"/>
        </w:rPr>
        <w:t>Data Product format (encoding)</w:t>
      </w:r>
      <w:r w:rsidRPr="00314E34">
        <w:rPr>
          <w:rFonts w:cs="Arial"/>
          <w:color w:val="auto"/>
          <w:szCs w:val="20"/>
        </w:rPr>
        <w:t xml:space="preserve">. </w:t>
      </w:r>
      <w:r w:rsidR="00B72F05" w:rsidRPr="00314E34">
        <w:rPr>
          <w:rFonts w:cs="Arial"/>
          <w:color w:val="auto"/>
          <w:szCs w:val="20"/>
        </w:rPr>
        <w:t xml:space="preserve">IHO Publications S-158:100 – </w:t>
      </w:r>
      <w:r w:rsidR="00B72F05" w:rsidRPr="00314E34">
        <w:rPr>
          <w:rFonts w:cs="Arial"/>
          <w:i/>
          <w:color w:val="auto"/>
          <w:szCs w:val="20"/>
        </w:rPr>
        <w:t>S-100 Validation Checks</w:t>
      </w:r>
      <w:r w:rsidR="00B72F05" w:rsidRPr="00314E34">
        <w:rPr>
          <w:rFonts w:cs="Arial"/>
          <w:iCs/>
          <w:color w:val="auto"/>
          <w:szCs w:val="20"/>
        </w:rPr>
        <w:t xml:space="preserve"> and/or </w:t>
      </w:r>
      <w:r w:rsidR="00B72F05" w:rsidRPr="00314E34">
        <w:rPr>
          <w:rFonts w:cs="Arial"/>
          <w:color w:val="auto"/>
          <w:szCs w:val="20"/>
        </w:rPr>
        <w:t xml:space="preserve">S-158:101 – </w:t>
      </w:r>
      <w:r w:rsidR="00B72F05"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12D07132" w14:textId="09A74642" w:rsidR="0014612C" w:rsidRPr="00314E34" w:rsidRDefault="0014612C" w:rsidP="0014612C">
      <w:pPr>
        <w:pStyle w:val="ParagraphText"/>
        <w:spacing w:after="120"/>
        <w:jc w:val="both"/>
        <w:rPr>
          <w:rFonts w:cs="Arial"/>
          <w:color w:val="auto"/>
          <w:szCs w:val="20"/>
        </w:rPr>
      </w:pPr>
      <w:r w:rsidRPr="00314E34">
        <w:rPr>
          <w:rFonts w:cs="Arial"/>
          <w:color w:val="auto"/>
          <w:szCs w:val="20"/>
        </w:rPr>
        <w:t xml:space="preserve">If no format consistency checks classified as Critical </w:t>
      </w:r>
      <w:r w:rsidR="008D7B83" w:rsidRPr="00314E34">
        <w:rPr>
          <w:rFonts w:cs="Arial"/>
          <w:color w:val="auto"/>
          <w:szCs w:val="20"/>
        </w:rPr>
        <w:t>in S-</w:t>
      </w:r>
      <w:r w:rsidR="00B72F05" w:rsidRPr="00314E34">
        <w:rPr>
          <w:rFonts w:cs="Arial"/>
          <w:color w:val="auto"/>
          <w:szCs w:val="20"/>
        </w:rPr>
        <w:t>158:100 or S-158:101</w:t>
      </w:r>
      <w:r w:rsidR="008D7B83" w:rsidRPr="00314E34">
        <w:rPr>
          <w:rFonts w:cs="Arial"/>
          <w:color w:val="auto"/>
          <w:szCs w:val="20"/>
        </w:rPr>
        <w:t xml:space="preserve"> </w:t>
      </w:r>
      <w:r w:rsidRPr="00314E34">
        <w:rPr>
          <w:rFonts w:cs="Arial"/>
          <w:color w:val="auto"/>
          <w:szCs w:val="20"/>
        </w:rPr>
        <w:t xml:space="preserve">are reported the dataset PASSES this test. </w:t>
      </w:r>
    </w:p>
    <w:p w14:paraId="4AEDFAF3" w14:textId="59ADE0BB" w:rsidR="00865917" w:rsidRPr="00314E34" w:rsidRDefault="00865917" w:rsidP="00865917">
      <w:pPr>
        <w:pStyle w:val="Heading3"/>
        <w:tabs>
          <w:tab w:val="clear" w:pos="660"/>
          <w:tab w:val="clear" w:pos="880"/>
          <w:tab w:val="left" w:pos="851"/>
        </w:tabs>
        <w:spacing w:before="120" w:after="120" w:line="240" w:lineRule="auto"/>
        <w:ind w:left="851" w:hanging="851"/>
        <w:jc w:val="both"/>
      </w:pPr>
      <w:bookmarkStart w:id="594" w:name="_Toc175558616"/>
      <w:r w:rsidRPr="00314E34">
        <w:t>Topological consistency</w:t>
      </w:r>
      <w:bookmarkEnd w:id="594"/>
    </w:p>
    <w:p w14:paraId="741E5E18" w14:textId="4BDC9212"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Topological consistency is applicable for </w:t>
      </w:r>
      <w:r w:rsidR="00C835FC"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7</w:t>
      </w:r>
      <w:r w:rsidRPr="00314E34">
        <w:rPr>
          <w:rFonts w:cs="Arial"/>
          <w:color w:val="auto"/>
          <w:szCs w:val="20"/>
        </w:rPr>
        <w:t>.</w:t>
      </w:r>
    </w:p>
    <w:p w14:paraId="0EBCF171" w14:textId="4E033903" w:rsidR="008D7B83" w:rsidRPr="00314E34" w:rsidRDefault="008D7B83" w:rsidP="008D7B83">
      <w:pPr>
        <w:pStyle w:val="ParagraphText"/>
        <w:widowControl w:val="0"/>
        <w:spacing w:after="120"/>
        <w:jc w:val="both"/>
        <w:rPr>
          <w:rFonts w:cs="Arial"/>
          <w:color w:val="auto"/>
          <w:szCs w:val="20"/>
        </w:rPr>
      </w:pPr>
      <w:r w:rsidRPr="00314E34">
        <w:rPr>
          <w:rFonts w:cs="Arial"/>
          <w:color w:val="auto"/>
          <w:szCs w:val="20"/>
        </w:rPr>
        <w:t xml:space="preserve">Data Producers must verify that the dataset conforms to the requirements for topology set out in Section 4 of this document. </w:t>
      </w:r>
      <w:r w:rsidR="00B72F05" w:rsidRPr="00314E34">
        <w:rPr>
          <w:rFonts w:cs="Arial"/>
          <w:color w:val="auto"/>
          <w:szCs w:val="20"/>
        </w:rPr>
        <w:t xml:space="preserve">IHO Publications S-158:100 – </w:t>
      </w:r>
      <w:r w:rsidR="00B72F05" w:rsidRPr="00314E34">
        <w:rPr>
          <w:rFonts w:cs="Arial"/>
          <w:i/>
          <w:color w:val="auto"/>
          <w:szCs w:val="20"/>
        </w:rPr>
        <w:t>S-100 Validation Checks</w:t>
      </w:r>
      <w:r w:rsidR="00B72F05" w:rsidRPr="00314E34">
        <w:rPr>
          <w:rFonts w:cs="Arial"/>
          <w:iCs/>
          <w:color w:val="auto"/>
          <w:szCs w:val="20"/>
        </w:rPr>
        <w:t xml:space="preserve"> and/or </w:t>
      </w:r>
      <w:r w:rsidR="00B72F05" w:rsidRPr="00314E34">
        <w:rPr>
          <w:rFonts w:cs="Arial"/>
          <w:color w:val="auto"/>
          <w:szCs w:val="20"/>
        </w:rPr>
        <w:t xml:space="preserve">S-158:101 – </w:t>
      </w:r>
      <w:r w:rsidR="00B72F05"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01874376" w14:textId="6CAF11E3" w:rsidR="008D7B83" w:rsidRPr="00314E34" w:rsidRDefault="008D7B83" w:rsidP="008D7B83">
      <w:pPr>
        <w:pStyle w:val="ParagraphText"/>
        <w:widowControl w:val="0"/>
        <w:spacing w:after="120"/>
        <w:jc w:val="both"/>
        <w:rPr>
          <w:rFonts w:cs="Arial"/>
          <w:color w:val="auto"/>
          <w:szCs w:val="20"/>
        </w:rPr>
      </w:pPr>
      <w:r w:rsidRPr="00314E34">
        <w:rPr>
          <w:rFonts w:cs="Arial"/>
          <w:color w:val="auto"/>
          <w:szCs w:val="20"/>
        </w:rPr>
        <w:t>If no topological consistency checks classified as Critical in S-</w:t>
      </w:r>
      <w:r w:rsidR="00B72F05" w:rsidRPr="00314E34">
        <w:rPr>
          <w:rFonts w:cs="Arial"/>
          <w:color w:val="auto"/>
          <w:szCs w:val="20"/>
        </w:rPr>
        <w:t>158:100 or S-158:101</w:t>
      </w:r>
      <w:r w:rsidRPr="00314E34">
        <w:rPr>
          <w:rFonts w:cs="Arial"/>
          <w:color w:val="auto"/>
          <w:szCs w:val="20"/>
        </w:rPr>
        <w:t xml:space="preserve"> are reported the dataset PASSES this test. </w:t>
      </w:r>
    </w:p>
    <w:p w14:paraId="0822F418" w14:textId="4A7DFC1B" w:rsidR="00AB2995" w:rsidRPr="00314E34" w:rsidRDefault="00AB2995" w:rsidP="00AB2995">
      <w:pPr>
        <w:pStyle w:val="ParagraphText"/>
        <w:spacing w:after="120"/>
        <w:jc w:val="both"/>
        <w:rPr>
          <w:rFonts w:cs="Arial"/>
          <w:color w:val="auto"/>
          <w:szCs w:val="20"/>
        </w:rPr>
      </w:pPr>
    </w:p>
    <w:p w14:paraId="1D9E3E04" w14:textId="2D7305A7" w:rsidR="007F395B" w:rsidRPr="00314E34" w:rsidRDefault="007F395B" w:rsidP="007F395B">
      <w:pPr>
        <w:pStyle w:val="Heading2"/>
        <w:tabs>
          <w:tab w:val="clear" w:pos="540"/>
        </w:tabs>
        <w:spacing w:before="120" w:after="200" w:line="240" w:lineRule="auto"/>
        <w:ind w:left="709" w:hanging="709"/>
      </w:pPr>
      <w:bookmarkStart w:id="595" w:name="_Toc175558617"/>
      <w:r w:rsidRPr="00314E34">
        <w:t>Positional uncertainty and accuracy</w:t>
      </w:r>
      <w:bookmarkEnd w:id="595"/>
    </w:p>
    <w:p w14:paraId="3865864B" w14:textId="07C23C4D" w:rsidR="007F395B" w:rsidRPr="00314E34" w:rsidRDefault="007F395B" w:rsidP="007F395B">
      <w:pPr>
        <w:pStyle w:val="Heading3"/>
        <w:tabs>
          <w:tab w:val="clear" w:pos="660"/>
          <w:tab w:val="clear" w:pos="880"/>
          <w:tab w:val="left" w:pos="851"/>
        </w:tabs>
        <w:spacing w:before="120" w:after="120" w:line="240" w:lineRule="auto"/>
        <w:ind w:left="851" w:hanging="851"/>
        <w:jc w:val="both"/>
      </w:pPr>
      <w:bookmarkStart w:id="596" w:name="_Toc175558618"/>
      <w:r w:rsidRPr="00314E34">
        <w:t>Absolute or external accuracy</w:t>
      </w:r>
      <w:bookmarkEnd w:id="596"/>
    </w:p>
    <w:p w14:paraId="597FA1BA" w14:textId="4809635A" w:rsidR="00F738E1" w:rsidRPr="00314E34" w:rsidRDefault="00F738E1" w:rsidP="00F738E1">
      <w:pPr>
        <w:pStyle w:val="ParagraphText"/>
        <w:spacing w:after="120"/>
        <w:jc w:val="both"/>
        <w:rPr>
          <w:rFonts w:cs="Arial"/>
          <w:color w:val="auto"/>
          <w:szCs w:val="20"/>
        </w:rPr>
      </w:pPr>
      <w:r w:rsidRPr="00314E34">
        <w:rPr>
          <w:rFonts w:cs="Arial"/>
          <w:color w:val="auto"/>
          <w:szCs w:val="20"/>
        </w:rPr>
        <w:t xml:space="preserve">Absolute or external accuracy is applicable for </w:t>
      </w:r>
      <w:r w:rsidR="00ED1B8E"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2F70BA60" w14:textId="62BF0870" w:rsidR="008D7B83" w:rsidRPr="00314E34" w:rsidRDefault="008D7B83" w:rsidP="00F738E1">
      <w:pPr>
        <w:pStyle w:val="ParagraphText"/>
        <w:spacing w:after="120"/>
        <w:jc w:val="both"/>
        <w:rPr>
          <w:rFonts w:eastAsiaTheme="minorEastAsia" w:cs="Arial"/>
          <w:color w:val="auto"/>
          <w:szCs w:val="20"/>
          <w:lang w:eastAsia="zh-CN"/>
        </w:rPr>
      </w:pPr>
      <w:r w:rsidRPr="00314E34">
        <w:rPr>
          <w:rFonts w:cs="Arial"/>
          <w:color w:val="auto"/>
          <w:szCs w:val="20"/>
        </w:rPr>
        <w:t>Data Producers must verify the absolute accuracy of S-101 datasets and ensure that they achieve an adequate accuracy. Additionally the relevant metadata features and attributes</w:t>
      </w:r>
      <w:r w:rsidR="00222DE7" w:rsidRPr="00314E34">
        <w:rPr>
          <w:rFonts w:cs="Arial"/>
          <w:color w:val="auto"/>
          <w:szCs w:val="20"/>
        </w:rPr>
        <w:t xml:space="preserve"> as described in S-101 Annex A – </w:t>
      </w:r>
      <w:r w:rsidR="00222DE7" w:rsidRPr="00314E34">
        <w:rPr>
          <w:rFonts w:cs="Arial"/>
          <w:i/>
          <w:color w:val="auto"/>
          <w:szCs w:val="20"/>
        </w:rPr>
        <w:t>Data Classification and Encoding Guide</w:t>
      </w:r>
      <w:r w:rsidR="00222DE7" w:rsidRPr="00314E34">
        <w:rPr>
          <w:rFonts w:cs="Arial"/>
          <w:color w:val="auto"/>
          <w:szCs w:val="20"/>
        </w:rPr>
        <w:t>,</w:t>
      </w:r>
      <w:r w:rsidRPr="00314E34">
        <w:rPr>
          <w:rFonts w:cs="Arial"/>
          <w:color w:val="auto"/>
          <w:szCs w:val="20"/>
        </w:rPr>
        <w:t xml:space="preserve"> must be populated where applicable.</w:t>
      </w:r>
    </w:p>
    <w:p w14:paraId="65E0AA4E" w14:textId="502223FC"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597" w:name="_Toc175558619"/>
      <w:r w:rsidRPr="00314E34">
        <w:t>Vertical position accuracy</w:t>
      </w:r>
      <w:bookmarkEnd w:id="597"/>
    </w:p>
    <w:p w14:paraId="250F02FE" w14:textId="28916724" w:rsidR="00F738E1" w:rsidRPr="00314E34" w:rsidRDefault="00F738E1" w:rsidP="00F738E1">
      <w:pPr>
        <w:pStyle w:val="ParagraphText"/>
        <w:spacing w:after="120"/>
        <w:jc w:val="both"/>
        <w:rPr>
          <w:rFonts w:cs="Arial"/>
          <w:color w:val="auto"/>
          <w:szCs w:val="20"/>
        </w:rPr>
      </w:pPr>
      <w:r w:rsidRPr="00314E34">
        <w:rPr>
          <w:rFonts w:cs="Arial"/>
          <w:color w:val="auto"/>
          <w:szCs w:val="20"/>
        </w:rPr>
        <w:t xml:space="preserve">Vertical position accuracy is applicable for </w:t>
      </w:r>
      <w:r w:rsidR="00C43BD7"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27070D8C" w14:textId="26466CB0" w:rsidR="00222DE7" w:rsidRPr="00314E34" w:rsidRDefault="00222DE7"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314E34">
        <w:rPr>
          <w:rFonts w:cs="Arial"/>
          <w:i/>
          <w:color w:val="auto"/>
          <w:szCs w:val="20"/>
        </w:rPr>
        <w:t>Data Classification and Encoding Guide</w:t>
      </w:r>
      <w:r w:rsidRPr="00314E34">
        <w:rPr>
          <w:rFonts w:cs="Arial"/>
          <w:color w:val="auto"/>
          <w:szCs w:val="20"/>
        </w:rPr>
        <w:t>, should be populated to reflect the vertical position accuracy.</w:t>
      </w:r>
    </w:p>
    <w:p w14:paraId="27B68B70" w14:textId="6A687C67"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598" w:name="_Toc175558620"/>
      <w:r w:rsidRPr="00314E34">
        <w:t>Horizontal position accuracy</w:t>
      </w:r>
      <w:bookmarkEnd w:id="598"/>
    </w:p>
    <w:p w14:paraId="11153A29" w14:textId="3C0F00D5"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Horizontal position accuracy is applicable for </w:t>
      </w:r>
      <w:r w:rsidR="006B622B"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213BC011" w14:textId="5E4D9D57" w:rsidR="00F738E1" w:rsidRPr="00314E34" w:rsidRDefault="00507803" w:rsidP="00F738E1">
      <w:pPr>
        <w:pStyle w:val="ParagraphText"/>
        <w:spacing w:after="120"/>
        <w:jc w:val="both"/>
        <w:rPr>
          <w:rFonts w:cs="Arial"/>
          <w:color w:val="auto"/>
          <w:szCs w:val="20"/>
        </w:rPr>
      </w:pPr>
      <w:r w:rsidRPr="00314E34">
        <w:rPr>
          <w:rFonts w:cs="Arial"/>
          <w:color w:val="auto"/>
          <w:szCs w:val="20"/>
        </w:rPr>
        <w:t xml:space="preserve">Data Producers must verify the horizontal position accuracy of S-101 datasets and ensure that they achieve an adequate accuracy. The relevant metadata features and attributes as described in S-101 Annex A – </w:t>
      </w:r>
      <w:r w:rsidRPr="00314E34">
        <w:rPr>
          <w:rFonts w:cs="Arial"/>
          <w:i/>
          <w:color w:val="auto"/>
          <w:szCs w:val="20"/>
        </w:rPr>
        <w:t>Data Classification and Encoding Guide</w:t>
      </w:r>
      <w:r w:rsidRPr="00314E34">
        <w:rPr>
          <w:rFonts w:cs="Arial"/>
          <w:color w:val="auto"/>
          <w:szCs w:val="20"/>
        </w:rPr>
        <w:t>, should be populated to reflect the horizontal position accuracy.</w:t>
      </w:r>
    </w:p>
    <w:p w14:paraId="28A2109C" w14:textId="26424ED4"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599" w:name="_Toc175558621"/>
      <w:r w:rsidRPr="00314E34">
        <w:t>Relative or internal accuracy</w:t>
      </w:r>
      <w:bookmarkEnd w:id="599"/>
    </w:p>
    <w:p w14:paraId="33B59CC4" w14:textId="6981E4DE"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Relative or internal accuracy is applicable for </w:t>
      </w:r>
      <w:r w:rsidR="00B53358" w:rsidRPr="00314E34">
        <w:rPr>
          <w:rFonts w:cs="Arial"/>
          <w:color w:val="auto"/>
          <w:szCs w:val="20"/>
        </w:rPr>
        <w:t>S-101</w:t>
      </w:r>
      <w:r w:rsidRPr="00314E34">
        <w:rPr>
          <w:rFonts w:cs="Arial"/>
          <w:color w:val="auto"/>
          <w:szCs w:val="20"/>
        </w:rPr>
        <w:t xml:space="preserve"> and follows the guidelines from S-100 Part 4c.</w:t>
      </w:r>
    </w:p>
    <w:p w14:paraId="4F96200F" w14:textId="171AED36" w:rsidR="00F738E1" w:rsidRPr="00314E34" w:rsidRDefault="004B01D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Data </w:t>
      </w:r>
      <w:r w:rsidR="00507803" w:rsidRPr="00314E34">
        <w:rPr>
          <w:rFonts w:cs="Arial"/>
          <w:color w:val="auto"/>
          <w:szCs w:val="20"/>
        </w:rPr>
        <w:t xml:space="preserve">Producers must verify the </w:t>
      </w:r>
      <w:r w:rsidR="0056593D" w:rsidRPr="00314E34">
        <w:rPr>
          <w:rFonts w:cs="Arial"/>
          <w:color w:val="auto"/>
          <w:szCs w:val="20"/>
        </w:rPr>
        <w:t>relative or internal accuracy</w:t>
      </w:r>
      <w:r w:rsidR="00507803" w:rsidRPr="00314E34">
        <w:rPr>
          <w:rFonts w:cs="Arial"/>
          <w:color w:val="auto"/>
          <w:szCs w:val="20"/>
        </w:rPr>
        <w:t xml:space="preserve"> of S-101 datasets and ensure that they achieve an adequate accuracy.</w:t>
      </w:r>
      <w:r w:rsidR="00F738E1" w:rsidRPr="00314E34">
        <w:rPr>
          <w:rFonts w:cs="Arial"/>
          <w:color w:val="auto"/>
          <w:szCs w:val="20"/>
        </w:rPr>
        <w:t xml:space="preserve"> </w:t>
      </w:r>
    </w:p>
    <w:p w14:paraId="1FF361D3" w14:textId="57A720B7"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600" w:name="_Toc175558622"/>
      <w:r w:rsidRPr="00314E34">
        <w:t>Gridded data positional accuracy</w:t>
      </w:r>
      <w:bookmarkEnd w:id="600"/>
    </w:p>
    <w:p w14:paraId="293F15A8" w14:textId="3CA85ED0"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Gridded</w:t>
      </w:r>
      <w:r w:rsidRPr="00314E34">
        <w:rPr>
          <w:rFonts w:eastAsiaTheme="minorEastAsia" w:cs="Arial"/>
          <w:color w:val="auto"/>
          <w:szCs w:val="20"/>
          <w:lang w:eastAsia="zh-CN"/>
        </w:rPr>
        <w:t xml:space="preserve"> data</w:t>
      </w:r>
      <w:r w:rsidRPr="00314E34">
        <w:rPr>
          <w:rFonts w:cs="Arial"/>
          <w:color w:val="auto"/>
          <w:szCs w:val="20"/>
        </w:rPr>
        <w:t xml:space="preserve"> positional accuracy is</w:t>
      </w:r>
      <w:r w:rsidR="00B53358" w:rsidRPr="00314E34">
        <w:rPr>
          <w:rFonts w:cs="Arial"/>
          <w:color w:val="auto"/>
          <w:szCs w:val="20"/>
        </w:rPr>
        <w:t xml:space="preserve"> not</w:t>
      </w:r>
      <w:r w:rsidRPr="00314E34">
        <w:rPr>
          <w:rFonts w:cs="Arial"/>
          <w:color w:val="auto"/>
          <w:szCs w:val="20"/>
        </w:rPr>
        <w:t xml:space="preserve"> applicable for S-101.</w:t>
      </w:r>
    </w:p>
    <w:p w14:paraId="0C9FD157" w14:textId="77777777" w:rsidR="007F395B" w:rsidRPr="00314E34" w:rsidRDefault="007F395B" w:rsidP="00AB2995">
      <w:pPr>
        <w:pStyle w:val="ParagraphText"/>
        <w:spacing w:after="120"/>
        <w:jc w:val="both"/>
        <w:rPr>
          <w:rFonts w:cs="Arial"/>
          <w:color w:val="auto"/>
          <w:szCs w:val="20"/>
        </w:rPr>
      </w:pPr>
    </w:p>
    <w:p w14:paraId="2800466C" w14:textId="0C48DE20" w:rsidR="008F63E6" w:rsidRPr="00314E34" w:rsidRDefault="008F63E6" w:rsidP="008F63E6">
      <w:pPr>
        <w:pStyle w:val="Heading2"/>
        <w:tabs>
          <w:tab w:val="clear" w:pos="540"/>
        </w:tabs>
        <w:spacing w:before="120" w:after="200" w:line="240" w:lineRule="auto"/>
        <w:ind w:left="709" w:hanging="709"/>
      </w:pPr>
      <w:bookmarkStart w:id="601" w:name="_Toc175558623"/>
      <w:r w:rsidRPr="00314E34">
        <w:lastRenderedPageBreak/>
        <w:t>Thematic accuracy</w:t>
      </w:r>
      <w:bookmarkEnd w:id="601"/>
    </w:p>
    <w:p w14:paraId="3794BD74" w14:textId="40C200B2" w:rsidR="008F63E6" w:rsidRPr="00314E34" w:rsidRDefault="008F63E6" w:rsidP="008F63E6">
      <w:pPr>
        <w:pStyle w:val="Heading3"/>
        <w:tabs>
          <w:tab w:val="clear" w:pos="660"/>
          <w:tab w:val="clear" w:pos="880"/>
          <w:tab w:val="left" w:pos="851"/>
        </w:tabs>
        <w:spacing w:before="120" w:after="120" w:line="240" w:lineRule="auto"/>
        <w:ind w:left="851" w:hanging="851"/>
        <w:jc w:val="both"/>
      </w:pPr>
      <w:bookmarkStart w:id="602" w:name="_Toc175558624"/>
      <w:r w:rsidRPr="00314E34">
        <w:t>Thematic classification correctness</w:t>
      </w:r>
      <w:bookmarkEnd w:id="602"/>
    </w:p>
    <w:p w14:paraId="55302A46" w14:textId="1FEEA355" w:rsidR="008F63E6" w:rsidRPr="00314E34" w:rsidRDefault="008F63E6" w:rsidP="008F63E6">
      <w:pPr>
        <w:pStyle w:val="ParagraphText"/>
        <w:spacing w:after="120"/>
        <w:jc w:val="both"/>
        <w:rPr>
          <w:rFonts w:eastAsiaTheme="minorEastAsia" w:cs="Arial"/>
          <w:color w:val="auto"/>
          <w:szCs w:val="20"/>
          <w:lang w:eastAsia="zh-CN"/>
        </w:rPr>
      </w:pPr>
      <w:r w:rsidRPr="00314E34">
        <w:rPr>
          <w:rFonts w:cs="Arial"/>
          <w:color w:val="auto"/>
          <w:szCs w:val="20"/>
        </w:rPr>
        <w:t xml:space="preserve">Thematic classification correctness is applicable for </w:t>
      </w:r>
      <w:r w:rsidR="00B53358"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5F7B3091" w14:textId="2CC5D04F" w:rsidR="004B01D1" w:rsidRPr="00314E34" w:rsidRDefault="004B01D1" w:rsidP="004B01D1">
      <w:pPr>
        <w:pStyle w:val="ParagraphText"/>
        <w:spacing w:after="120"/>
        <w:jc w:val="both"/>
        <w:rPr>
          <w:rFonts w:cs="Arial"/>
          <w:color w:val="auto"/>
          <w:szCs w:val="20"/>
        </w:rPr>
      </w:pPr>
      <w:r w:rsidRPr="00314E34">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CE74A8" w:rsidRPr="00314E34">
        <w:rPr>
          <w:rFonts w:cs="Arial"/>
          <w:color w:val="auto"/>
          <w:szCs w:val="20"/>
        </w:rPr>
        <w:t xml:space="preserve">IHO Publications S-158:100 – </w:t>
      </w:r>
      <w:r w:rsidR="00CE74A8" w:rsidRPr="00314E34">
        <w:rPr>
          <w:rFonts w:cs="Arial"/>
          <w:i/>
          <w:color w:val="auto"/>
          <w:szCs w:val="20"/>
        </w:rPr>
        <w:t>S-100 Validation Checks</w:t>
      </w:r>
      <w:r w:rsidR="00CE74A8" w:rsidRPr="00314E34">
        <w:rPr>
          <w:rFonts w:cs="Arial"/>
          <w:iCs/>
          <w:color w:val="auto"/>
          <w:szCs w:val="20"/>
        </w:rPr>
        <w:t xml:space="preserve"> and/or </w:t>
      </w:r>
      <w:r w:rsidR="00CE74A8" w:rsidRPr="00314E34">
        <w:rPr>
          <w:rFonts w:cs="Arial"/>
          <w:color w:val="auto"/>
          <w:szCs w:val="20"/>
        </w:rPr>
        <w:t xml:space="preserve">S-158:101 – </w:t>
      </w:r>
      <w:r w:rsidR="00CE74A8"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7B79F345" w14:textId="3BD53F7D" w:rsidR="008F63E6" w:rsidRPr="00314E34" w:rsidRDefault="004B01D1" w:rsidP="004B01D1">
      <w:pPr>
        <w:pStyle w:val="ParagraphText"/>
        <w:spacing w:after="120"/>
        <w:jc w:val="both"/>
        <w:rPr>
          <w:rFonts w:cs="Arial"/>
          <w:color w:val="auto"/>
          <w:szCs w:val="20"/>
        </w:rPr>
      </w:pPr>
      <w:r w:rsidRPr="00314E34">
        <w:rPr>
          <w:rFonts w:cs="Arial"/>
          <w:color w:val="auto"/>
          <w:szCs w:val="20"/>
        </w:rPr>
        <w:t>If no thematic classification correctness checks classified as Critical in S-</w:t>
      </w:r>
      <w:r w:rsidR="00FD2C02" w:rsidRPr="00314E34">
        <w:rPr>
          <w:rFonts w:cs="Arial"/>
          <w:color w:val="auto"/>
          <w:szCs w:val="20"/>
        </w:rPr>
        <w:t>158:100 or S-158:101</w:t>
      </w:r>
      <w:r w:rsidRPr="00314E34">
        <w:rPr>
          <w:rFonts w:cs="Arial"/>
          <w:color w:val="auto"/>
          <w:szCs w:val="20"/>
        </w:rPr>
        <w:t xml:space="preserve"> are reported the dataset PASSES this test.</w:t>
      </w:r>
    </w:p>
    <w:p w14:paraId="542333D6" w14:textId="3B08C58A" w:rsidR="008F63E6" w:rsidRPr="00314E34" w:rsidRDefault="008F63E6" w:rsidP="008F63E6">
      <w:pPr>
        <w:pStyle w:val="Heading3"/>
        <w:tabs>
          <w:tab w:val="clear" w:pos="660"/>
          <w:tab w:val="clear" w:pos="880"/>
          <w:tab w:val="left" w:pos="851"/>
        </w:tabs>
        <w:spacing w:before="120" w:after="120" w:line="240" w:lineRule="auto"/>
        <w:ind w:left="851" w:hanging="851"/>
        <w:jc w:val="both"/>
      </w:pPr>
      <w:bookmarkStart w:id="603" w:name="_Toc175558625"/>
      <w:r w:rsidRPr="00314E34">
        <w:t>Non-quantitative attribute accuracy</w:t>
      </w:r>
      <w:bookmarkEnd w:id="603"/>
    </w:p>
    <w:p w14:paraId="4F29DAFC" w14:textId="0465F580" w:rsidR="008F63E6" w:rsidRPr="00314E34" w:rsidRDefault="008F63E6" w:rsidP="008F63E6">
      <w:pPr>
        <w:pStyle w:val="ParagraphText"/>
        <w:spacing w:after="120"/>
        <w:jc w:val="both"/>
        <w:rPr>
          <w:rFonts w:eastAsiaTheme="minorEastAsia" w:cs="Arial"/>
          <w:color w:val="auto"/>
          <w:szCs w:val="20"/>
          <w:lang w:eastAsia="zh-CN"/>
        </w:rPr>
      </w:pPr>
      <w:r w:rsidRPr="00314E34">
        <w:rPr>
          <w:rFonts w:cs="Arial"/>
          <w:color w:val="auto"/>
          <w:szCs w:val="20"/>
        </w:rPr>
        <w:t xml:space="preserve">Non-quantitative attribute accuracy is applicable for </w:t>
      </w:r>
      <w:r w:rsidR="002E0F4E"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0F364032" w14:textId="1754EB89" w:rsidR="0009315C" w:rsidRPr="00314E34" w:rsidRDefault="0009315C" w:rsidP="0009315C">
      <w:pPr>
        <w:pStyle w:val="ParagraphText"/>
        <w:spacing w:after="120"/>
        <w:jc w:val="both"/>
        <w:rPr>
          <w:rFonts w:cs="Arial"/>
          <w:color w:val="auto"/>
          <w:szCs w:val="20"/>
        </w:rPr>
      </w:pPr>
      <w:r w:rsidRPr="00314E34">
        <w:rPr>
          <w:rFonts w:cs="Arial"/>
          <w:color w:val="auto"/>
          <w:szCs w:val="20"/>
        </w:rPr>
        <w:t xml:space="preserve">Data Producers must verify that non-quantitative attributes have been populated correctly when included in the S-101 dataset. Non-quantitative attributes must conform to the S-101 Feature Catalogue and the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181341F6" w14:textId="2FDC9E11" w:rsidR="008F63E6" w:rsidRPr="00314E34" w:rsidRDefault="0009315C" w:rsidP="0009315C">
      <w:pPr>
        <w:pStyle w:val="ParagraphText"/>
        <w:spacing w:after="120"/>
        <w:jc w:val="both"/>
        <w:rPr>
          <w:rFonts w:cs="Arial"/>
          <w:color w:val="auto"/>
          <w:szCs w:val="20"/>
        </w:rPr>
      </w:pPr>
      <w:r w:rsidRPr="00314E34">
        <w:rPr>
          <w:rFonts w:cs="Arial"/>
          <w:color w:val="auto"/>
          <w:szCs w:val="20"/>
        </w:rPr>
        <w:t>If no non-quantitative attribute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p>
    <w:p w14:paraId="747B8B35" w14:textId="4FD0E66F" w:rsidR="008F63E6" w:rsidRPr="00314E34" w:rsidRDefault="008F63E6" w:rsidP="008F63E6">
      <w:pPr>
        <w:pStyle w:val="Heading3"/>
        <w:tabs>
          <w:tab w:val="clear" w:pos="660"/>
          <w:tab w:val="clear" w:pos="880"/>
          <w:tab w:val="left" w:pos="851"/>
        </w:tabs>
        <w:spacing w:before="120" w:after="120" w:line="240" w:lineRule="auto"/>
        <w:ind w:left="851" w:hanging="851"/>
        <w:jc w:val="both"/>
      </w:pPr>
      <w:bookmarkStart w:id="604" w:name="_Toc175558626"/>
      <w:r w:rsidRPr="00314E34">
        <w:t>Quantitative attribute accuracy</w:t>
      </w:r>
      <w:bookmarkEnd w:id="604"/>
    </w:p>
    <w:p w14:paraId="45547312" w14:textId="1D23CA2F" w:rsidR="008F63E6" w:rsidRPr="00314E34" w:rsidRDefault="008F63E6" w:rsidP="008F63E6">
      <w:pPr>
        <w:pStyle w:val="ParagraphText"/>
        <w:spacing w:after="120"/>
        <w:jc w:val="both"/>
        <w:rPr>
          <w:rFonts w:eastAsiaTheme="minorEastAsia" w:cs="Arial"/>
          <w:color w:val="auto"/>
          <w:szCs w:val="20"/>
          <w:lang w:eastAsia="zh-CN"/>
        </w:rPr>
      </w:pPr>
      <w:r w:rsidRPr="00314E34">
        <w:rPr>
          <w:rFonts w:cs="Arial"/>
          <w:color w:val="auto"/>
          <w:szCs w:val="20"/>
        </w:rPr>
        <w:t xml:space="preserve">Quantitative attribute accuracy is applicable for </w:t>
      </w:r>
      <w:r w:rsidR="00E07191"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6FEF20D9" w14:textId="5C1E712C" w:rsidR="0009315C" w:rsidRPr="00314E34" w:rsidRDefault="0009315C" w:rsidP="0009315C">
      <w:pPr>
        <w:pStyle w:val="ParagraphText"/>
        <w:spacing w:after="120"/>
        <w:jc w:val="both"/>
        <w:rPr>
          <w:rFonts w:cs="Arial"/>
          <w:color w:val="auto"/>
          <w:szCs w:val="20"/>
        </w:rPr>
      </w:pPr>
      <w:r w:rsidRPr="00314E34">
        <w:rPr>
          <w:rFonts w:cs="Arial"/>
          <w:color w:val="auto"/>
          <w:szCs w:val="20"/>
        </w:rPr>
        <w:t xml:space="preserve">Data Producers must verify that quantitative attributes have been populated correctly when included in the S-101 dataset. Quantitative attributes must conform to the S-101 Feature Catalogue and the rules described in the S-101 Annex A – </w:t>
      </w:r>
      <w:r w:rsidRPr="00314E34">
        <w:rPr>
          <w:rFonts w:cs="Arial"/>
          <w:i/>
          <w:color w:val="auto"/>
          <w:szCs w:val="20"/>
        </w:rPr>
        <w:t>Data Classification and Encoding Guide</w:t>
      </w:r>
      <w:r w:rsidRPr="00314E34">
        <w:rPr>
          <w:rFonts w:cs="Arial"/>
          <w:color w:val="auto"/>
          <w:szCs w:val="20"/>
        </w:rPr>
        <w:t xml:space="preserve">. Relevant metadata features and attributes must be used to indicate the accuracy where applicable.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60A18E76" w14:textId="16E87CF4" w:rsidR="008F63E6" w:rsidRPr="00314E34" w:rsidRDefault="0009315C" w:rsidP="008F63E6">
      <w:pPr>
        <w:pStyle w:val="ParagraphText"/>
        <w:spacing w:after="120"/>
        <w:jc w:val="both"/>
        <w:rPr>
          <w:rFonts w:cs="Arial"/>
          <w:color w:val="auto"/>
          <w:szCs w:val="20"/>
        </w:rPr>
      </w:pPr>
      <w:r w:rsidRPr="00314E34">
        <w:rPr>
          <w:rFonts w:cs="Arial"/>
          <w:color w:val="auto"/>
          <w:szCs w:val="20"/>
        </w:rPr>
        <w:t>If no quantitative attribute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p>
    <w:p w14:paraId="56380016" w14:textId="77777777" w:rsidR="00D731F4" w:rsidRPr="00314E34" w:rsidRDefault="00D731F4" w:rsidP="00AB2995">
      <w:pPr>
        <w:pStyle w:val="ParagraphText"/>
        <w:spacing w:after="120"/>
        <w:jc w:val="both"/>
        <w:rPr>
          <w:rFonts w:cs="Arial"/>
          <w:color w:val="auto"/>
          <w:szCs w:val="20"/>
        </w:rPr>
      </w:pPr>
    </w:p>
    <w:p w14:paraId="142A2825" w14:textId="3DE16A97" w:rsidR="008F63E6" w:rsidRPr="00314E34" w:rsidRDefault="002B2660" w:rsidP="008F63E6">
      <w:pPr>
        <w:pStyle w:val="Heading2"/>
        <w:tabs>
          <w:tab w:val="clear" w:pos="540"/>
        </w:tabs>
        <w:spacing w:before="120" w:after="200" w:line="240" w:lineRule="auto"/>
        <w:ind w:left="709" w:hanging="709"/>
      </w:pPr>
      <w:bookmarkStart w:id="605" w:name="_Toc175558627"/>
      <w:r w:rsidRPr="00314E34">
        <w:t>Temporal quality</w:t>
      </w:r>
      <w:bookmarkEnd w:id="605"/>
    </w:p>
    <w:p w14:paraId="7B10CB4F" w14:textId="004ADA6F" w:rsidR="002B2660" w:rsidRPr="00314E34" w:rsidRDefault="002B2660" w:rsidP="002B2660">
      <w:pPr>
        <w:pStyle w:val="Heading3"/>
        <w:tabs>
          <w:tab w:val="clear" w:pos="660"/>
          <w:tab w:val="clear" w:pos="880"/>
          <w:tab w:val="left" w:pos="851"/>
        </w:tabs>
        <w:spacing w:before="120" w:after="120" w:line="240" w:lineRule="auto"/>
        <w:ind w:left="851" w:hanging="851"/>
        <w:jc w:val="both"/>
      </w:pPr>
      <w:bookmarkStart w:id="606" w:name="_Toc175558628"/>
      <w:r w:rsidRPr="00314E34">
        <w:t>Temporal consistency</w:t>
      </w:r>
      <w:bookmarkEnd w:id="606"/>
    </w:p>
    <w:p w14:paraId="2B570CCB" w14:textId="36910933"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Temporal consistency is applicable for </w:t>
      </w:r>
      <w:r w:rsidR="00506EBA"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051599A2" w14:textId="0541B8A8" w:rsidR="001B107A" w:rsidRPr="00314E34" w:rsidRDefault="001B107A" w:rsidP="001B107A">
      <w:pPr>
        <w:pStyle w:val="ParagraphText"/>
        <w:widowControl w:val="0"/>
        <w:spacing w:after="120"/>
        <w:jc w:val="both"/>
        <w:rPr>
          <w:rFonts w:cs="Arial"/>
          <w:color w:val="auto"/>
          <w:szCs w:val="20"/>
        </w:rPr>
      </w:pPr>
      <w:r w:rsidRPr="00314E34">
        <w:rPr>
          <w:rFonts w:cs="Arial"/>
          <w:color w:val="auto"/>
          <w:szCs w:val="20"/>
        </w:rPr>
        <w:t xml:space="preserve">Data Producers must verify that the dataset conforms to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2131B880" w14:textId="4555B5CF" w:rsidR="002B2660" w:rsidRPr="00314E34" w:rsidRDefault="001B107A"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If no </w:t>
      </w:r>
      <w:r w:rsidR="00DE77E5" w:rsidRPr="00314E34">
        <w:rPr>
          <w:rFonts w:cs="Arial"/>
          <w:color w:val="auto"/>
          <w:szCs w:val="20"/>
        </w:rPr>
        <w:t>temporal</w:t>
      </w:r>
      <w:r w:rsidRPr="00314E34">
        <w:rPr>
          <w:rFonts w:cs="Arial"/>
          <w:color w:val="auto"/>
          <w:szCs w:val="20"/>
        </w:rPr>
        <w:t xml:space="preserve"> consistency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bookmarkStart w:id="607" w:name="OLE_LINK14"/>
      <w:bookmarkStart w:id="608" w:name="OLE_LINK15"/>
    </w:p>
    <w:p w14:paraId="3FCEE951" w14:textId="1DB1F75D" w:rsidR="002B2660" w:rsidRPr="00314E34" w:rsidRDefault="002B2660" w:rsidP="002B2660">
      <w:pPr>
        <w:pStyle w:val="Heading3"/>
        <w:tabs>
          <w:tab w:val="clear" w:pos="660"/>
          <w:tab w:val="clear" w:pos="880"/>
          <w:tab w:val="left" w:pos="851"/>
        </w:tabs>
        <w:spacing w:before="120" w:after="120" w:line="240" w:lineRule="auto"/>
        <w:ind w:left="851" w:hanging="851"/>
        <w:jc w:val="both"/>
      </w:pPr>
      <w:bookmarkStart w:id="609" w:name="_Toc175558629"/>
      <w:bookmarkEnd w:id="607"/>
      <w:bookmarkEnd w:id="608"/>
      <w:r w:rsidRPr="00314E34">
        <w:t>Temporal validity</w:t>
      </w:r>
      <w:bookmarkEnd w:id="609"/>
    </w:p>
    <w:p w14:paraId="685B1ABB" w14:textId="578D984D"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Temporal validity is applicable for </w:t>
      </w:r>
      <w:r w:rsidR="00506EBA"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590D32FC" w14:textId="5D6A1ED7" w:rsidR="00DE77E5" w:rsidRPr="00314E34" w:rsidRDefault="00DE77E5" w:rsidP="00DE77E5">
      <w:pPr>
        <w:pStyle w:val="ParagraphText"/>
        <w:widowControl w:val="0"/>
        <w:spacing w:after="120"/>
        <w:jc w:val="both"/>
        <w:rPr>
          <w:rFonts w:cs="Arial"/>
          <w:color w:val="auto"/>
          <w:szCs w:val="20"/>
        </w:rPr>
      </w:pPr>
      <w:r w:rsidRPr="00314E34">
        <w:rPr>
          <w:rFonts w:cs="Arial"/>
          <w:color w:val="auto"/>
          <w:szCs w:val="20"/>
        </w:rPr>
        <w:t xml:space="preserve">Data Producers must verify that the dataset conforms to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69996966" w14:textId="4B2DF58C" w:rsidR="002B2660" w:rsidRPr="00314E34" w:rsidRDefault="00DE77E5" w:rsidP="002B2660">
      <w:pPr>
        <w:pStyle w:val="ParagraphText"/>
        <w:spacing w:after="120"/>
        <w:jc w:val="both"/>
        <w:rPr>
          <w:rFonts w:eastAsiaTheme="minorEastAsia" w:cs="Arial"/>
          <w:color w:val="auto"/>
          <w:szCs w:val="20"/>
          <w:lang w:eastAsia="zh-CN"/>
        </w:rPr>
      </w:pPr>
      <w:r w:rsidRPr="00314E34">
        <w:rPr>
          <w:rFonts w:cs="Arial"/>
          <w:color w:val="auto"/>
          <w:szCs w:val="20"/>
        </w:rPr>
        <w:t>If no temporal validity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p>
    <w:p w14:paraId="265A579F" w14:textId="1E7F6DF3" w:rsidR="002B2660" w:rsidRPr="00314E34" w:rsidRDefault="002B2660" w:rsidP="002B2660">
      <w:pPr>
        <w:pStyle w:val="Heading3"/>
        <w:tabs>
          <w:tab w:val="clear" w:pos="660"/>
          <w:tab w:val="clear" w:pos="880"/>
          <w:tab w:val="left" w:pos="851"/>
        </w:tabs>
        <w:spacing w:before="120" w:after="120" w:line="240" w:lineRule="auto"/>
        <w:ind w:left="851" w:hanging="851"/>
        <w:jc w:val="both"/>
      </w:pPr>
      <w:bookmarkStart w:id="610" w:name="_Toc175558630"/>
      <w:r w:rsidRPr="00314E34">
        <w:lastRenderedPageBreak/>
        <w:t>Temporal accuracy</w:t>
      </w:r>
      <w:bookmarkEnd w:id="610"/>
    </w:p>
    <w:p w14:paraId="4F2EE638" w14:textId="05DC616B"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Temporal accuracy is applicable for </w:t>
      </w:r>
      <w:r w:rsidR="0025449D"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5F6DE5A5" w14:textId="763FDA14" w:rsidR="002B2660" w:rsidRPr="00314E34" w:rsidRDefault="00075403" w:rsidP="002B2660">
      <w:pPr>
        <w:pStyle w:val="ParagraphText"/>
        <w:spacing w:after="120"/>
        <w:jc w:val="both"/>
        <w:rPr>
          <w:rFonts w:cs="Arial"/>
          <w:color w:val="auto"/>
          <w:szCs w:val="20"/>
        </w:rPr>
      </w:pPr>
      <w:r w:rsidRPr="00314E34">
        <w:rPr>
          <w:rFonts w:cs="Arial"/>
          <w:color w:val="auto"/>
          <w:szCs w:val="20"/>
        </w:rPr>
        <w:t>The Data Producer must verify the temporal accuracy of the S-101 dataset.</w:t>
      </w:r>
    </w:p>
    <w:p w14:paraId="30E33CC1" w14:textId="77777777" w:rsidR="008F63E6" w:rsidRPr="00314E34" w:rsidRDefault="008F63E6" w:rsidP="00AB2995">
      <w:pPr>
        <w:pStyle w:val="ParagraphText"/>
        <w:spacing w:after="120"/>
        <w:jc w:val="both"/>
        <w:rPr>
          <w:rFonts w:cs="Arial"/>
          <w:szCs w:val="20"/>
        </w:rPr>
      </w:pPr>
    </w:p>
    <w:p w14:paraId="45932977" w14:textId="1D062FF4" w:rsidR="002B2660" w:rsidRPr="00314E34" w:rsidRDefault="002B2660" w:rsidP="002B2660">
      <w:pPr>
        <w:pStyle w:val="Heading2"/>
        <w:tabs>
          <w:tab w:val="clear" w:pos="540"/>
        </w:tabs>
        <w:spacing w:before="120" w:after="200" w:line="240" w:lineRule="auto"/>
        <w:ind w:left="709" w:hanging="709"/>
      </w:pPr>
      <w:bookmarkStart w:id="611" w:name="_Toc175558631"/>
      <w:r w:rsidRPr="00314E34">
        <w:t>Aggregation</w:t>
      </w:r>
      <w:bookmarkEnd w:id="611"/>
    </w:p>
    <w:p w14:paraId="0F1DAC0D" w14:textId="0A7743C3"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Aggregation is applicable for </w:t>
      </w:r>
      <w:r w:rsidR="00872E81" w:rsidRPr="00314E34">
        <w:rPr>
          <w:rFonts w:cs="Arial"/>
          <w:color w:val="auto"/>
          <w:szCs w:val="20"/>
        </w:rPr>
        <w:t>S-101</w:t>
      </w:r>
      <w:r w:rsidRPr="00314E34">
        <w:rPr>
          <w:rFonts w:cs="Arial"/>
          <w:color w:val="auto"/>
          <w:szCs w:val="20"/>
        </w:rPr>
        <w:t>. The aggregated data quality result provides a result if the dataset has passed conformance to the Product Specification.</w:t>
      </w:r>
    </w:p>
    <w:p w14:paraId="1B813E76" w14:textId="3781381C" w:rsidR="002B2660" w:rsidRPr="00314E34" w:rsidRDefault="00234F06" w:rsidP="002B2660">
      <w:pPr>
        <w:pStyle w:val="ParagraphText"/>
        <w:spacing w:after="120"/>
        <w:jc w:val="both"/>
        <w:rPr>
          <w:rFonts w:cs="Arial"/>
          <w:color w:val="auto"/>
          <w:szCs w:val="20"/>
        </w:rPr>
      </w:pPr>
      <w:r w:rsidRPr="00314E34">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Pr="00314E34" w:rsidRDefault="002B2660" w:rsidP="00AB2995">
      <w:pPr>
        <w:pStyle w:val="ParagraphText"/>
        <w:spacing w:after="120"/>
        <w:jc w:val="both"/>
        <w:rPr>
          <w:rFonts w:cs="Arial"/>
          <w:szCs w:val="20"/>
        </w:rPr>
      </w:pPr>
    </w:p>
    <w:p w14:paraId="64A6007D" w14:textId="7CDFF7C2" w:rsidR="00CC70CC" w:rsidRPr="00314E34" w:rsidRDefault="00CC70CC" w:rsidP="00CC70CC">
      <w:pPr>
        <w:pStyle w:val="Heading2"/>
        <w:tabs>
          <w:tab w:val="clear" w:pos="540"/>
        </w:tabs>
        <w:spacing w:before="120" w:after="200" w:line="240" w:lineRule="auto"/>
        <w:ind w:left="709" w:hanging="709"/>
      </w:pPr>
      <w:bookmarkStart w:id="612" w:name="_Toc175558632"/>
      <w:r w:rsidRPr="00314E34">
        <w:t>Data compliance and usability</w:t>
      </w:r>
      <w:bookmarkEnd w:id="612"/>
    </w:p>
    <w:p w14:paraId="612D2069" w14:textId="24B3DB0B" w:rsidR="00E73EDF" w:rsidRPr="00314E34" w:rsidRDefault="0012488D" w:rsidP="00FF5200">
      <w:pPr>
        <w:spacing w:after="120" w:line="240" w:lineRule="auto"/>
      </w:pPr>
      <w:r w:rsidRPr="00314E34">
        <w:t xml:space="preserve">All </w:t>
      </w:r>
      <w:r w:rsidR="007653F1" w:rsidRPr="00314E34">
        <w:t>S-101 data</w:t>
      </w:r>
      <w:r w:rsidRPr="00314E34">
        <w:t>sets</w:t>
      </w:r>
      <w:r w:rsidR="007653F1" w:rsidRPr="00314E34">
        <w:t xml:space="preserve"> must be validated</w:t>
      </w:r>
      <w:r w:rsidR="0091681C" w:rsidRPr="00314E34">
        <w:t xml:space="preserve"> against the above data quality elements</w:t>
      </w:r>
      <w:r w:rsidR="007653F1" w:rsidRPr="00314E34">
        <w:t xml:space="preserve"> using conformance checks that are located in </w:t>
      </w:r>
      <w:r w:rsidR="00256F00" w:rsidRPr="00314E34">
        <w:rPr>
          <w:rFonts w:cs="Arial"/>
        </w:rPr>
        <w:t xml:space="preserve">IHO Publications S-158:100 – </w:t>
      </w:r>
      <w:r w:rsidR="00256F00" w:rsidRPr="00314E34">
        <w:rPr>
          <w:rFonts w:cs="Arial"/>
          <w:i/>
        </w:rPr>
        <w:t>S-100 Validation Checks</w:t>
      </w:r>
      <w:r w:rsidR="00256F00" w:rsidRPr="00314E34">
        <w:rPr>
          <w:rFonts w:cs="Arial"/>
          <w:iCs/>
        </w:rPr>
        <w:t xml:space="preserve"> and/or </w:t>
      </w:r>
      <w:r w:rsidR="00256F00" w:rsidRPr="00314E34">
        <w:rPr>
          <w:rFonts w:cs="Arial"/>
        </w:rPr>
        <w:t xml:space="preserve">S-158:101 – </w:t>
      </w:r>
      <w:r w:rsidR="00256F00" w:rsidRPr="00314E34">
        <w:rPr>
          <w:rFonts w:cs="Arial"/>
          <w:i/>
        </w:rPr>
        <w:t>S-101 Validation Checks</w:t>
      </w:r>
      <w:r w:rsidR="007653F1" w:rsidRPr="00314E34">
        <w:t xml:space="preserve">. </w:t>
      </w:r>
      <w:r w:rsidR="008F0E8A" w:rsidRPr="00314E34">
        <w:t xml:space="preserve">As a minimum requirement, all datasets must conform to all checks that are categorized as “Critical” in </w:t>
      </w:r>
      <w:r w:rsidR="00256F00" w:rsidRPr="00314E34">
        <w:t>S-158:100 and S-158:101</w:t>
      </w:r>
      <w:r w:rsidR="008F0E8A" w:rsidRPr="00314E34">
        <w:t>.</w:t>
      </w:r>
    </w:p>
    <w:p w14:paraId="1B413E74" w14:textId="62350880" w:rsidR="00E73EDF" w:rsidRPr="00314E34" w:rsidRDefault="007653F1" w:rsidP="00FF5200">
      <w:pPr>
        <w:spacing w:after="120" w:line="240" w:lineRule="auto"/>
      </w:pPr>
      <w:r w:rsidRPr="00314E34">
        <w:t xml:space="preserve">S-101 datasets must conform to all mandatory elements of Annex A – </w:t>
      </w:r>
      <w:r w:rsidRPr="00314E34">
        <w:rPr>
          <w:i/>
        </w:rPr>
        <w:t>Data Classification and Encoding Guide</w:t>
      </w:r>
      <w:r w:rsidRPr="00314E34">
        <w:t>, where the word ‘must’ is used.</w:t>
      </w:r>
    </w:p>
    <w:p w14:paraId="2E9392A8" w14:textId="77777777" w:rsidR="00513327" w:rsidRPr="00314E34" w:rsidRDefault="00E92C1A" w:rsidP="00FF5200">
      <w:pPr>
        <w:spacing w:after="60" w:line="240" w:lineRule="auto"/>
      </w:pPr>
      <w:r w:rsidRPr="00314E34">
        <w:t>In addition to the above, dataset usability must be assessed against</w:t>
      </w:r>
      <w:r w:rsidR="00513327" w:rsidRPr="00314E34">
        <w:t>:</w:t>
      </w:r>
    </w:p>
    <w:p w14:paraId="4B5E295B" w14:textId="4F403D5B" w:rsidR="00C24C01" w:rsidRPr="00314E34" w:rsidRDefault="00513327" w:rsidP="001D02B5">
      <w:pPr>
        <w:pStyle w:val="ListParagraph"/>
        <w:numPr>
          <w:ilvl w:val="0"/>
          <w:numId w:val="24"/>
        </w:numPr>
        <w:spacing w:after="60" w:line="240" w:lineRule="auto"/>
        <w:ind w:left="567" w:hanging="283"/>
        <w:contextualSpacing w:val="0"/>
      </w:pPr>
      <w:r w:rsidRPr="00314E34">
        <w:t>I</w:t>
      </w:r>
      <w:r w:rsidR="00E92C1A" w:rsidRPr="00314E34">
        <w:t>ntended user requirements in regard to coverage, scale and specific content requirements as defined by the Produci</w:t>
      </w:r>
      <w:r w:rsidRPr="00314E34">
        <w:t>ng Agency and key stakeholders;</w:t>
      </w:r>
    </w:p>
    <w:p w14:paraId="668D2138" w14:textId="0C26CC87" w:rsidR="00513327" w:rsidRPr="00314E34" w:rsidRDefault="00600EB6" w:rsidP="001D02B5">
      <w:pPr>
        <w:pStyle w:val="ListParagraph"/>
        <w:numPr>
          <w:ilvl w:val="0"/>
          <w:numId w:val="24"/>
        </w:numPr>
        <w:spacing w:after="60" w:line="240" w:lineRule="auto"/>
        <w:ind w:left="567" w:hanging="283"/>
        <w:contextualSpacing w:val="0"/>
      </w:pPr>
      <w:r w:rsidRPr="00314E34">
        <w:t>Conformance to</w:t>
      </w:r>
      <w:r w:rsidR="00840A09" w:rsidRPr="00314E34">
        <w:t xml:space="preserve"> e</w:t>
      </w:r>
      <w:r w:rsidR="00513327" w:rsidRPr="00314E34">
        <w:t>stablished maintenance processes (see Section 8</w:t>
      </w:r>
      <w:r w:rsidR="000D7FE9" w:rsidRPr="00314E34">
        <w:t xml:space="preserve"> below</w:t>
      </w:r>
      <w:r w:rsidR="00513327" w:rsidRPr="00314E34">
        <w:t>); and</w:t>
      </w:r>
    </w:p>
    <w:p w14:paraId="6E7EA7FE" w14:textId="10B60D05" w:rsidR="00513327" w:rsidRPr="00314E34" w:rsidRDefault="00513327" w:rsidP="001D02B5">
      <w:pPr>
        <w:pStyle w:val="ListParagraph"/>
        <w:numPr>
          <w:ilvl w:val="0"/>
          <w:numId w:val="24"/>
        </w:numPr>
        <w:spacing w:after="120" w:line="240" w:lineRule="auto"/>
        <w:ind w:left="567" w:hanging="283"/>
      </w:pPr>
      <w:r w:rsidRPr="00314E34">
        <w:t>Overall compliance with the S-101 Product Specification</w:t>
      </w:r>
      <w:r w:rsidR="00330C96" w:rsidRPr="00314E34">
        <w:t xml:space="preserve">, including context-specific evaluation of individual </w:t>
      </w:r>
      <w:r w:rsidR="00840A09" w:rsidRPr="00314E34">
        <w:t xml:space="preserve">encoding </w:t>
      </w:r>
      <w:r w:rsidR="00330C96" w:rsidRPr="00314E34">
        <w:t xml:space="preserve">instances </w:t>
      </w:r>
      <w:r w:rsidR="00840A09" w:rsidRPr="00314E34">
        <w:t>for</w:t>
      </w:r>
      <w:r w:rsidR="00330C96" w:rsidRPr="00314E34">
        <w:t xml:space="preserve"> </w:t>
      </w:r>
      <w:r w:rsidR="00600EB6" w:rsidRPr="00314E34">
        <w:t xml:space="preserve">requirement of </w:t>
      </w:r>
      <w:r w:rsidR="00330C96" w:rsidRPr="00314E34">
        <w:t xml:space="preserve">conformance to checks classified as “Error” and “Warning” in </w:t>
      </w:r>
      <w:r w:rsidR="00B17E27" w:rsidRPr="00314E34">
        <w:t>S-158:100 and S-158:101</w:t>
      </w:r>
      <w:r w:rsidR="00330C96" w:rsidRPr="00314E34">
        <w:t>.</w:t>
      </w:r>
      <w:r w:rsidRPr="00314E34">
        <w:t xml:space="preserve"> </w:t>
      </w:r>
    </w:p>
    <w:p w14:paraId="6D1CE89C" w14:textId="7ED2916E" w:rsidR="00330C96" w:rsidRPr="00314E34" w:rsidRDefault="00330C96" w:rsidP="00FF5200">
      <w:pPr>
        <w:spacing w:after="120" w:line="240" w:lineRule="auto"/>
      </w:pPr>
      <w:r w:rsidRPr="00314E34">
        <w:t>For dataset integrity requirements, see clause 11.6.</w:t>
      </w:r>
    </w:p>
    <w:p w14:paraId="67697EA0" w14:textId="77777777" w:rsidR="00E73EDF" w:rsidRPr="00314E34"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613" w:name="_Toc510784300"/>
      <w:bookmarkStart w:id="614" w:name="_Toc510785449"/>
      <w:bookmarkEnd w:id="613"/>
      <w:bookmarkEnd w:id="614"/>
    </w:p>
    <w:p w14:paraId="552BA760" w14:textId="77777777" w:rsidR="00E73EDF" w:rsidRPr="00314E34" w:rsidRDefault="007653F1" w:rsidP="004A47EC">
      <w:pPr>
        <w:pStyle w:val="Heading1"/>
        <w:tabs>
          <w:tab w:val="clear" w:pos="400"/>
        </w:tabs>
        <w:spacing w:before="120" w:after="200" w:line="240" w:lineRule="auto"/>
        <w:ind w:left="567" w:hanging="567"/>
      </w:pPr>
      <w:bookmarkStart w:id="615" w:name="_Toc225065206"/>
      <w:bookmarkStart w:id="616" w:name="_Toc225648349"/>
      <w:bookmarkStart w:id="617" w:name="_Toc439685287"/>
      <w:bookmarkStart w:id="618" w:name="_Toc175558633"/>
      <w:bookmarkEnd w:id="578"/>
      <w:bookmarkEnd w:id="579"/>
      <w:bookmarkEnd w:id="580"/>
      <w:bookmarkEnd w:id="581"/>
      <w:bookmarkEnd w:id="582"/>
      <w:bookmarkEnd w:id="583"/>
      <w:bookmarkEnd w:id="584"/>
      <w:r w:rsidRPr="00314E34">
        <w:t>Data Capture and Classification</w:t>
      </w:r>
      <w:bookmarkEnd w:id="615"/>
      <w:bookmarkEnd w:id="616"/>
      <w:bookmarkEnd w:id="617"/>
      <w:bookmarkEnd w:id="618"/>
    </w:p>
    <w:p w14:paraId="3340D53D" w14:textId="33B07B9C" w:rsidR="00E73EDF" w:rsidRPr="00314E34" w:rsidRDefault="007653F1" w:rsidP="004A47EC">
      <w:pPr>
        <w:spacing w:after="120" w:line="240" w:lineRule="auto"/>
      </w:pPr>
      <w:r w:rsidRPr="00314E34">
        <w:t xml:space="preserve">The S-101 ENC Data Classification and Encoding Guide (DCEG) </w:t>
      </w:r>
      <w:r w:rsidRPr="00314E34">
        <w:rPr>
          <w:lang w:eastAsia="en-GB"/>
        </w:rPr>
        <w:t>describes how data describing the real world should be captured using the types defined in the S-101 Feature Catalogue</w:t>
      </w:r>
      <w:r w:rsidRPr="00314E34">
        <w:t xml:space="preserve">. This Guide is located </w:t>
      </w:r>
      <w:r w:rsidR="00881F3F" w:rsidRPr="00314E34">
        <w:t xml:space="preserve">at </w:t>
      </w:r>
      <w:r w:rsidRPr="00314E34">
        <w:t xml:space="preserve">Annex A. </w:t>
      </w:r>
    </w:p>
    <w:p w14:paraId="594149B8" w14:textId="77777777" w:rsidR="00E73EDF" w:rsidRPr="00314E34" w:rsidRDefault="00E73EDF" w:rsidP="004A47EC">
      <w:pPr>
        <w:spacing w:after="120" w:line="240" w:lineRule="auto"/>
      </w:pPr>
    </w:p>
    <w:p w14:paraId="38B5F967" w14:textId="77777777" w:rsidR="00E73EDF" w:rsidRPr="00314E34" w:rsidRDefault="007653F1" w:rsidP="004A47EC">
      <w:pPr>
        <w:pStyle w:val="Heading1"/>
        <w:tabs>
          <w:tab w:val="clear" w:pos="400"/>
        </w:tabs>
        <w:spacing w:before="120" w:after="200" w:line="240" w:lineRule="auto"/>
        <w:ind w:left="567" w:hanging="567"/>
      </w:pPr>
      <w:bookmarkStart w:id="619" w:name="_Toc191284919"/>
      <w:bookmarkStart w:id="620" w:name="_Toc8629863"/>
      <w:bookmarkStart w:id="621" w:name="_Toc19077382"/>
      <w:bookmarkStart w:id="622" w:name="_Toc8629995"/>
      <w:bookmarkStart w:id="623" w:name="_Toc225065208"/>
      <w:bookmarkStart w:id="624" w:name="_Toc439685289"/>
      <w:bookmarkStart w:id="625" w:name="_Toc225648351"/>
      <w:bookmarkStart w:id="626" w:name="_Toc175558634"/>
      <w:bookmarkEnd w:id="619"/>
      <w:bookmarkEnd w:id="620"/>
      <w:bookmarkEnd w:id="621"/>
      <w:bookmarkEnd w:id="622"/>
      <w:r w:rsidRPr="00314E34">
        <w:t>Maintenance</w:t>
      </w:r>
      <w:bookmarkEnd w:id="623"/>
      <w:bookmarkEnd w:id="624"/>
      <w:bookmarkEnd w:id="625"/>
      <w:bookmarkEnd w:id="626"/>
    </w:p>
    <w:p w14:paraId="382DAAED" w14:textId="77777777" w:rsidR="00E73EDF" w:rsidRPr="00314E34" w:rsidRDefault="007653F1" w:rsidP="00636ED5">
      <w:pPr>
        <w:pStyle w:val="Heading2"/>
        <w:tabs>
          <w:tab w:val="clear" w:pos="540"/>
          <w:tab w:val="clear" w:pos="700"/>
          <w:tab w:val="left" w:pos="709"/>
        </w:tabs>
        <w:spacing w:before="120" w:after="200" w:line="240" w:lineRule="auto"/>
        <w:ind w:left="709" w:hanging="709"/>
      </w:pPr>
      <w:bookmarkStart w:id="627" w:name="_Toc439685290"/>
      <w:bookmarkStart w:id="628" w:name="_Toc175558635"/>
      <w:r w:rsidRPr="00314E34">
        <w:t>Introduction</w:t>
      </w:r>
      <w:bookmarkEnd w:id="627"/>
      <w:bookmarkEnd w:id="628"/>
    </w:p>
    <w:p w14:paraId="4B031D04" w14:textId="523FD68A" w:rsidR="00E73EDF" w:rsidRPr="00314E34" w:rsidRDefault="007653F1" w:rsidP="00636ED5">
      <w:pPr>
        <w:spacing w:after="120" w:line="240" w:lineRule="auto"/>
      </w:pPr>
      <w:r w:rsidRPr="00314E34">
        <w:t xml:space="preserve">This clause describes the </w:t>
      </w:r>
      <w:r w:rsidR="00D34F9D" w:rsidRPr="00314E34">
        <w:t xml:space="preserve">requirement to </w:t>
      </w:r>
      <w:r w:rsidR="00D12EDA" w:rsidRPr="00314E34">
        <w:t xml:space="preserve">adequately </w:t>
      </w:r>
      <w:r w:rsidR="00D34F9D" w:rsidRPr="00314E34">
        <w:t xml:space="preserve">maintain </w:t>
      </w:r>
      <w:r w:rsidRPr="00314E34">
        <w:t>datasets</w:t>
      </w:r>
      <w:r w:rsidR="00D34F9D" w:rsidRPr="00314E34">
        <w:t>;</w:t>
      </w:r>
      <w:r w:rsidRPr="00314E34">
        <w:t xml:space="preserve"> </w:t>
      </w:r>
      <w:r w:rsidR="00D34F9D" w:rsidRPr="00314E34">
        <w:t xml:space="preserve">use of newly acquired </w:t>
      </w:r>
      <w:r w:rsidRPr="00314E34">
        <w:t>source</w:t>
      </w:r>
      <w:r w:rsidR="00D34F9D" w:rsidRPr="00314E34">
        <w:t xml:space="preserve"> data;</w:t>
      </w:r>
      <w:r w:rsidRPr="00314E34">
        <w:t xml:space="preserve"> </w:t>
      </w:r>
      <w:r w:rsidR="00D34F9D" w:rsidRPr="00314E34">
        <w:t xml:space="preserve">maintenance requirements within the overall </w:t>
      </w:r>
      <w:r w:rsidRPr="00314E34">
        <w:t>production process</w:t>
      </w:r>
      <w:r w:rsidR="00D34F9D" w:rsidRPr="00314E34">
        <w:t>;</w:t>
      </w:r>
      <w:r w:rsidRPr="00314E34">
        <w:t xml:space="preserve"> and how </w:t>
      </w:r>
      <w:r w:rsidR="00A5342D" w:rsidRPr="00314E34">
        <w:t xml:space="preserve">Feature </w:t>
      </w:r>
      <w:r w:rsidRPr="00314E34">
        <w:t xml:space="preserve">and </w:t>
      </w:r>
      <w:r w:rsidR="00A5342D" w:rsidRPr="00314E34">
        <w:t xml:space="preserve">Portrayal Catalogues </w:t>
      </w:r>
      <w:r w:rsidRPr="00314E34">
        <w:t xml:space="preserve">are to be managed within an S-100 </w:t>
      </w:r>
      <w:r w:rsidR="00535E66" w:rsidRPr="00314E34">
        <w:t xml:space="preserve">based marine navigation </w:t>
      </w:r>
      <w:r w:rsidRPr="00314E34">
        <w:t>system.</w:t>
      </w:r>
    </w:p>
    <w:p w14:paraId="2908AFA1" w14:textId="77777777" w:rsidR="00636ED5" w:rsidRPr="00314E34" w:rsidRDefault="00636ED5" w:rsidP="00636ED5">
      <w:pPr>
        <w:spacing w:after="120" w:line="240" w:lineRule="auto"/>
      </w:pPr>
    </w:p>
    <w:p w14:paraId="517CF0E7" w14:textId="3F747AD0" w:rsidR="00E73EDF" w:rsidRPr="00314E34" w:rsidRDefault="007653F1" w:rsidP="00636ED5">
      <w:pPr>
        <w:pStyle w:val="Heading2"/>
        <w:tabs>
          <w:tab w:val="clear" w:pos="540"/>
          <w:tab w:val="clear" w:pos="700"/>
          <w:tab w:val="left" w:pos="709"/>
        </w:tabs>
        <w:spacing w:before="120" w:after="200" w:line="240" w:lineRule="auto"/>
        <w:ind w:left="709" w:hanging="709"/>
      </w:pPr>
      <w:bookmarkStart w:id="629" w:name="_Toc439685291"/>
      <w:bookmarkStart w:id="630" w:name="_Toc175558636"/>
      <w:r w:rsidRPr="00314E34">
        <w:t xml:space="preserve">Maintenance and </w:t>
      </w:r>
      <w:r w:rsidR="00636ED5" w:rsidRPr="00314E34">
        <w:t>u</w:t>
      </w:r>
      <w:r w:rsidRPr="00314E34">
        <w:t xml:space="preserve">pdate </w:t>
      </w:r>
      <w:r w:rsidR="00636ED5" w:rsidRPr="00314E34">
        <w:t>f</w:t>
      </w:r>
      <w:r w:rsidRPr="00314E34">
        <w:t>requency</w:t>
      </w:r>
      <w:bookmarkEnd w:id="629"/>
      <w:bookmarkEnd w:id="630"/>
    </w:p>
    <w:p w14:paraId="4132AE93" w14:textId="5DDA7FF4" w:rsidR="00E73EDF" w:rsidRPr="00314E34" w:rsidRDefault="007653F1" w:rsidP="00975677">
      <w:pPr>
        <w:spacing w:after="120" w:line="240" w:lineRule="auto"/>
        <w:rPr>
          <w:rFonts w:ascii="Verdana" w:hAnsi="Verdana" w:cs="Verdana"/>
          <w:sz w:val="22"/>
          <w:szCs w:val="22"/>
          <w:lang w:eastAsia="en-US"/>
        </w:rPr>
      </w:pPr>
      <w:r w:rsidRPr="00314E34">
        <w:t xml:space="preserve">Datasets </w:t>
      </w:r>
      <w:r w:rsidR="00745987" w:rsidRPr="00314E34">
        <w:t xml:space="preserve">must be </w:t>
      </w:r>
      <w:r w:rsidRPr="00314E34">
        <w:t>maintained as needed</w:t>
      </w:r>
      <w:r w:rsidR="00745987" w:rsidRPr="00314E34">
        <w:t>;</w:t>
      </w:r>
      <w:r w:rsidRPr="00314E34">
        <w:t xml:space="preserve"> and</w:t>
      </w:r>
      <w:r w:rsidR="00745987" w:rsidRPr="00314E34">
        <w:t xml:space="preserve"> the overall production process </w:t>
      </w:r>
      <w:r w:rsidRPr="00314E34">
        <w:rPr>
          <w:rFonts w:cs="Arial"/>
          <w:lang w:eastAsia="en-US"/>
        </w:rPr>
        <w:t>must include mechanisms for ENC updating designed to meet the needs of the mariner regarding safety of navigation.</w:t>
      </w:r>
    </w:p>
    <w:p w14:paraId="226B944D" w14:textId="77777777" w:rsidR="00975677" w:rsidRPr="00314E34" w:rsidRDefault="00975677" w:rsidP="00975677">
      <w:pPr>
        <w:spacing w:after="120" w:line="240" w:lineRule="auto"/>
        <w:rPr>
          <w:b/>
        </w:rPr>
      </w:pPr>
    </w:p>
    <w:p w14:paraId="50602361" w14:textId="698398AC" w:rsidR="00E73EDF" w:rsidRPr="00314E34" w:rsidRDefault="007653F1" w:rsidP="00975677">
      <w:pPr>
        <w:pStyle w:val="Heading2"/>
        <w:tabs>
          <w:tab w:val="clear" w:pos="540"/>
        </w:tabs>
        <w:spacing w:before="120" w:after="200" w:line="240" w:lineRule="auto"/>
        <w:ind w:left="709" w:hanging="709"/>
      </w:pPr>
      <w:bookmarkStart w:id="631" w:name="_Toc439685292"/>
      <w:bookmarkStart w:id="632" w:name="_Toc175558637"/>
      <w:r w:rsidRPr="00314E34">
        <w:lastRenderedPageBreak/>
        <w:t xml:space="preserve">Data </w:t>
      </w:r>
      <w:bookmarkEnd w:id="631"/>
      <w:r w:rsidR="00D24503" w:rsidRPr="00314E34">
        <w:t>source</w:t>
      </w:r>
      <w:bookmarkEnd w:id="632"/>
    </w:p>
    <w:p w14:paraId="133A223F" w14:textId="15509975" w:rsidR="00E73EDF" w:rsidRPr="00314E34" w:rsidRDefault="007653F1" w:rsidP="00975677">
      <w:pPr>
        <w:spacing w:after="120" w:line="240" w:lineRule="auto"/>
      </w:pPr>
      <w:r w:rsidRPr="00314E34">
        <w:t xml:space="preserve">Data Producers must use </w:t>
      </w:r>
      <w:r w:rsidR="00D34F9D" w:rsidRPr="00314E34">
        <w:t>all available</w:t>
      </w:r>
      <w:r w:rsidR="00D12EDA" w:rsidRPr="00314E34">
        <w:t xml:space="preserve"> and</w:t>
      </w:r>
      <w:r w:rsidR="00D34F9D" w:rsidRPr="00314E34">
        <w:t xml:space="preserve"> </w:t>
      </w:r>
      <w:r w:rsidRPr="00314E34">
        <w:t>applicable sources</w:t>
      </w:r>
      <w:r w:rsidR="00D34F9D" w:rsidRPr="00314E34">
        <w:t>, as evaluated against a robust data assessment process,</w:t>
      </w:r>
      <w:r w:rsidRPr="00314E34">
        <w:t xml:space="preserve"> to maintain and update </w:t>
      </w:r>
      <w:r w:rsidR="00D34F9D" w:rsidRPr="00314E34">
        <w:t xml:space="preserve">ENC </w:t>
      </w:r>
      <w:r w:rsidRPr="00314E34">
        <w:t>data</w:t>
      </w:r>
      <w:r w:rsidR="00D34F9D" w:rsidRPr="00314E34">
        <w:t>sets</w:t>
      </w:r>
      <w:r w:rsidR="00745987" w:rsidRPr="00314E34">
        <w:t xml:space="preserve"> as required</w:t>
      </w:r>
      <w:r w:rsidR="00975677" w:rsidRPr="00314E34">
        <w:t xml:space="preserve">. </w:t>
      </w:r>
    </w:p>
    <w:p w14:paraId="6C87157F" w14:textId="77777777" w:rsidR="00975677" w:rsidRPr="00314E34" w:rsidRDefault="00975677" w:rsidP="00975677">
      <w:pPr>
        <w:spacing w:after="120" w:line="240" w:lineRule="auto"/>
      </w:pPr>
    </w:p>
    <w:p w14:paraId="384094D7" w14:textId="414C3DBB" w:rsidR="00E73EDF" w:rsidRPr="00314E34" w:rsidRDefault="007653F1" w:rsidP="00975677">
      <w:pPr>
        <w:pStyle w:val="Heading2"/>
        <w:tabs>
          <w:tab w:val="clear" w:pos="540"/>
        </w:tabs>
        <w:spacing w:before="120" w:after="200" w:line="240" w:lineRule="auto"/>
        <w:ind w:left="709" w:hanging="709"/>
      </w:pPr>
      <w:bookmarkStart w:id="633" w:name="_Toc439685293"/>
      <w:bookmarkStart w:id="634" w:name="_Toc175558638"/>
      <w:r w:rsidRPr="00314E34">
        <w:t xml:space="preserve">Production </w:t>
      </w:r>
      <w:bookmarkEnd w:id="633"/>
      <w:r w:rsidR="00D24503" w:rsidRPr="00314E34">
        <w:t>process</w:t>
      </w:r>
      <w:bookmarkEnd w:id="634"/>
    </w:p>
    <w:p w14:paraId="209AE0A9" w14:textId="4C6AC543" w:rsidR="00E73EDF" w:rsidRPr="00314E34" w:rsidRDefault="007653F1" w:rsidP="00975677">
      <w:pPr>
        <w:spacing w:after="120" w:line="240" w:lineRule="auto"/>
      </w:pPr>
      <w:r w:rsidRPr="00314E34">
        <w:t xml:space="preserve">Data Producers should follow their established production processes for maintaining and updating datasets. Data </w:t>
      </w:r>
      <w:r w:rsidR="00745987" w:rsidRPr="00314E34">
        <w:t xml:space="preserve">must be maintained </w:t>
      </w:r>
      <w:r w:rsidRPr="00314E34">
        <w:t xml:space="preserve">against S-101 Annex A – </w:t>
      </w:r>
      <w:r w:rsidRPr="00314E34">
        <w:rPr>
          <w:i/>
        </w:rPr>
        <w:t>Data Classification and Encoding Guide</w:t>
      </w:r>
      <w:r w:rsidRPr="00314E34">
        <w:t xml:space="preserve">, checked against </w:t>
      </w:r>
      <w:r w:rsidR="00771FD8" w:rsidRPr="00314E34">
        <w:rPr>
          <w:rFonts w:cs="Arial"/>
        </w:rPr>
        <w:t xml:space="preserve">IHO Publications S-158:100 – </w:t>
      </w:r>
      <w:r w:rsidR="00771FD8" w:rsidRPr="00314E34">
        <w:rPr>
          <w:rFonts w:cs="Arial"/>
          <w:i/>
        </w:rPr>
        <w:t>S-100 Validation Checks</w:t>
      </w:r>
      <w:r w:rsidR="00771FD8" w:rsidRPr="00314E34">
        <w:rPr>
          <w:rFonts w:cs="Arial"/>
          <w:iCs/>
        </w:rPr>
        <w:t xml:space="preserve"> and </w:t>
      </w:r>
      <w:r w:rsidR="00771FD8" w:rsidRPr="00314E34">
        <w:rPr>
          <w:rFonts w:cs="Arial"/>
        </w:rPr>
        <w:t xml:space="preserve">S-158:101 – </w:t>
      </w:r>
      <w:r w:rsidR="00771FD8" w:rsidRPr="00314E34">
        <w:rPr>
          <w:rFonts w:cs="Arial"/>
          <w:i/>
        </w:rPr>
        <w:t>S-101 Validation Checks</w:t>
      </w:r>
      <w:r w:rsidRPr="00314E34">
        <w:t>, and encapsulated in ISO/IEC 8211.</w:t>
      </w:r>
    </w:p>
    <w:p w14:paraId="70A98417" w14:textId="6006CBC8" w:rsidR="00E73EDF" w:rsidRPr="00314E34" w:rsidRDefault="007653F1" w:rsidP="00975677">
      <w:pPr>
        <w:spacing w:after="120" w:line="240" w:lineRule="auto"/>
      </w:pPr>
      <w:r w:rsidRPr="00314E34">
        <w:t xml:space="preserve">Only </w:t>
      </w:r>
      <w:r w:rsidR="00745987" w:rsidRPr="00314E34">
        <w:t xml:space="preserve">maintained </w:t>
      </w:r>
      <w:r w:rsidRPr="00314E34">
        <w:t>datasets that conform to the mandatory requirements outlined in S-101 will be considered to be an ENC</w:t>
      </w:r>
      <w:r w:rsidR="00745987" w:rsidRPr="00314E34">
        <w:t xml:space="preserve"> satisfying the </w:t>
      </w:r>
      <w:r w:rsidR="00D12EDA" w:rsidRPr="00314E34">
        <w:t xml:space="preserve">SOLAS </w:t>
      </w:r>
      <w:r w:rsidR="00745987" w:rsidRPr="00314E34">
        <w:t>chart carriage requirements for use in an ECDIS</w:t>
      </w:r>
      <w:r w:rsidRPr="00314E34">
        <w:t>.</w:t>
      </w:r>
    </w:p>
    <w:p w14:paraId="466169A9" w14:textId="77777777" w:rsidR="00975677" w:rsidRPr="00314E34" w:rsidRDefault="00975677" w:rsidP="00975677">
      <w:pPr>
        <w:spacing w:after="120" w:line="240" w:lineRule="auto"/>
      </w:pPr>
    </w:p>
    <w:p w14:paraId="766F4652" w14:textId="4862D18E" w:rsidR="00E73EDF" w:rsidRPr="00314E34" w:rsidRDefault="007653F1" w:rsidP="00975677">
      <w:pPr>
        <w:pStyle w:val="Heading2"/>
        <w:tabs>
          <w:tab w:val="clear" w:pos="540"/>
        </w:tabs>
        <w:spacing w:before="120" w:after="200" w:line="240" w:lineRule="auto"/>
        <w:ind w:left="709" w:hanging="709"/>
      </w:pPr>
      <w:bookmarkStart w:id="635" w:name="_Toc510785459"/>
      <w:bookmarkStart w:id="636" w:name="_Toc510784310"/>
      <w:bookmarkStart w:id="637" w:name="_Toc439685294"/>
      <w:bookmarkStart w:id="638" w:name="_Toc175558639"/>
      <w:bookmarkEnd w:id="635"/>
      <w:bookmarkEnd w:id="636"/>
      <w:r w:rsidRPr="00314E34">
        <w:t xml:space="preserve">Feature and Portrayal Catalogue </w:t>
      </w:r>
      <w:r w:rsidR="00975677" w:rsidRPr="00314E34">
        <w:t>m</w:t>
      </w:r>
      <w:r w:rsidRPr="00314E34">
        <w:t>anagement</w:t>
      </w:r>
      <w:bookmarkEnd w:id="637"/>
      <w:bookmarkEnd w:id="638"/>
    </w:p>
    <w:p w14:paraId="25E9A509" w14:textId="1BE569CC" w:rsidR="00E73EDF" w:rsidRPr="00314E34" w:rsidRDefault="007653F1" w:rsidP="00975677">
      <w:pPr>
        <w:spacing w:after="120" w:line="240" w:lineRule="auto"/>
      </w:pPr>
      <w:r w:rsidRPr="00314E34">
        <w:t xml:space="preserve">For each new version of the S-101 Product Specification a new </w:t>
      </w:r>
      <w:r w:rsidR="0012488D" w:rsidRPr="00314E34">
        <w:t xml:space="preserve">Feature </w:t>
      </w:r>
      <w:r w:rsidRPr="00314E34">
        <w:t>and</w:t>
      </w:r>
      <w:r w:rsidR="00AD7D2D" w:rsidRPr="00314E34">
        <w:t>/or</w:t>
      </w:r>
      <w:r w:rsidRPr="00314E34">
        <w:t xml:space="preserve"> </w:t>
      </w:r>
      <w:r w:rsidR="0012488D" w:rsidRPr="00314E34">
        <w:t xml:space="preserve">Portrayal Catalogue </w:t>
      </w:r>
      <w:r w:rsidR="00AD7D2D" w:rsidRPr="00314E34">
        <w:t xml:space="preserve">may </w:t>
      </w:r>
      <w:r w:rsidR="00FA6483" w:rsidRPr="00314E34">
        <w:t xml:space="preserve">be released. </w:t>
      </w:r>
      <w:r w:rsidRPr="00314E34">
        <w:t>The</w:t>
      </w:r>
      <w:r w:rsidR="00AD7D2D" w:rsidRPr="00314E34">
        <w:t xml:space="preserve"> management of Feature and Portrayal Catalogues in</w:t>
      </w:r>
      <w:r w:rsidRPr="00314E34">
        <w:t xml:space="preserve"> end user system</w:t>
      </w:r>
      <w:r w:rsidR="00AD7D2D" w:rsidRPr="00314E34">
        <w:t>s</w:t>
      </w:r>
      <w:r w:rsidRPr="00314E34">
        <w:t xml:space="preserve"> </w:t>
      </w:r>
      <w:r w:rsidR="00AD7D2D" w:rsidRPr="00314E34">
        <w:t xml:space="preserve">is described in IHO Publication S-98 – </w:t>
      </w:r>
      <w:del w:id="639" w:author="Jeff Wootton" w:date="2025-08-13T04:22:00Z" w16du:dateUtc="2025-08-13T02:22:00Z">
        <w:r w:rsidR="00AD7D2D" w:rsidRPr="00314E34" w:rsidDel="006B3174">
          <w:rPr>
            <w:i/>
            <w:iCs/>
          </w:rPr>
          <w:delText>Data Product</w:delText>
        </w:r>
      </w:del>
      <w:ins w:id="640" w:author="Jeff Wootton" w:date="2025-08-13T04:22:00Z" w16du:dateUtc="2025-08-13T02:22:00Z">
        <w:r w:rsidR="006B3174">
          <w:rPr>
            <w:i/>
            <w:iCs/>
          </w:rPr>
          <w:t>S-100 ECDIS and</w:t>
        </w:r>
      </w:ins>
      <w:r w:rsidR="00AD7D2D" w:rsidRPr="00314E34">
        <w:rPr>
          <w:i/>
          <w:iCs/>
        </w:rPr>
        <w:t xml:space="preserve"> Interoperability </w:t>
      </w:r>
      <w:del w:id="641" w:author="Jeff Wootton" w:date="2025-08-13T04:22:00Z" w16du:dateUtc="2025-08-13T02:22:00Z">
        <w:r w:rsidR="00AD7D2D" w:rsidRPr="00314E34" w:rsidDel="006B3174">
          <w:rPr>
            <w:i/>
            <w:iCs/>
          </w:rPr>
          <w:delText>in S-100 Navigation Systems</w:delText>
        </w:r>
      </w:del>
      <w:ins w:id="642" w:author="Jeff Wootton" w:date="2025-08-13T04:22:00Z" w16du:dateUtc="2025-08-13T02:22:00Z">
        <w:r w:rsidR="006B3174">
          <w:rPr>
            <w:i/>
            <w:iCs/>
          </w:rPr>
          <w:t>Specification</w:t>
        </w:r>
      </w:ins>
      <w:r w:rsidRPr="00314E34">
        <w:t>.</w:t>
      </w:r>
    </w:p>
    <w:p w14:paraId="53F7D40B" w14:textId="77777777" w:rsidR="00E73EDF" w:rsidRPr="00314E34" w:rsidRDefault="00E73EDF" w:rsidP="00975677">
      <w:pPr>
        <w:spacing w:after="120" w:line="240" w:lineRule="auto"/>
      </w:pPr>
    </w:p>
    <w:p w14:paraId="658E7F1D" w14:textId="77777777" w:rsidR="00E73EDF" w:rsidRPr="00314E34" w:rsidRDefault="007653F1" w:rsidP="00FA6483">
      <w:pPr>
        <w:pStyle w:val="Heading1"/>
        <w:tabs>
          <w:tab w:val="clear" w:pos="400"/>
        </w:tabs>
        <w:spacing w:before="120" w:after="200" w:line="240" w:lineRule="auto"/>
        <w:ind w:left="567" w:hanging="567"/>
      </w:pPr>
      <w:bookmarkStart w:id="643" w:name="_Toc225065220"/>
      <w:bookmarkStart w:id="644" w:name="_Toc439685295"/>
      <w:bookmarkStart w:id="645" w:name="_Toc225648363"/>
      <w:bookmarkStart w:id="646" w:name="_Toc175558640"/>
      <w:r w:rsidRPr="00314E34">
        <w:t>Portrayal</w:t>
      </w:r>
      <w:bookmarkEnd w:id="643"/>
      <w:bookmarkEnd w:id="644"/>
      <w:bookmarkEnd w:id="645"/>
      <w:bookmarkEnd w:id="646"/>
    </w:p>
    <w:p w14:paraId="26AF6290" w14:textId="77777777" w:rsidR="00E73EDF" w:rsidRPr="00314E34" w:rsidRDefault="007653F1" w:rsidP="00750665">
      <w:pPr>
        <w:pStyle w:val="Heading2"/>
        <w:tabs>
          <w:tab w:val="clear" w:pos="540"/>
        </w:tabs>
        <w:spacing w:before="120" w:after="200" w:line="240" w:lineRule="auto"/>
        <w:ind w:left="709" w:hanging="709"/>
      </w:pPr>
      <w:bookmarkStart w:id="647" w:name="_Toc439685296"/>
      <w:bookmarkStart w:id="648" w:name="_Toc175558641"/>
      <w:r w:rsidRPr="00314E34">
        <w:t>Introduction</w:t>
      </w:r>
      <w:bookmarkEnd w:id="647"/>
      <w:bookmarkEnd w:id="648"/>
    </w:p>
    <w:p w14:paraId="3164FEC9" w14:textId="266CE54E" w:rsidR="00E73EDF" w:rsidRPr="00314E34" w:rsidRDefault="007653F1" w:rsidP="00FA6483">
      <w:pPr>
        <w:tabs>
          <w:tab w:val="left" w:pos="993"/>
          <w:tab w:val="left" w:pos="1440"/>
          <w:tab w:val="left" w:pos="1985"/>
        </w:tabs>
        <w:snapToGrid w:val="0"/>
        <w:spacing w:after="60" w:line="240" w:lineRule="auto"/>
        <w:rPr>
          <w:rFonts w:cs="Arial"/>
          <w:szCs w:val="22"/>
        </w:rPr>
      </w:pPr>
      <w:r w:rsidRPr="00314E34">
        <w:rPr>
          <w:rFonts w:cs="Arial"/>
          <w:szCs w:val="22"/>
        </w:rPr>
        <w:t xml:space="preserve">S-101 portrayal is intended to contribute to the safe operation of an S-100 based </w:t>
      </w:r>
      <w:r w:rsidR="00D12EDA" w:rsidRPr="00314E34">
        <w:rPr>
          <w:rFonts w:cs="Arial"/>
          <w:szCs w:val="22"/>
        </w:rPr>
        <w:t xml:space="preserve">marine navigation </w:t>
      </w:r>
      <w:r w:rsidRPr="00314E34">
        <w:rPr>
          <w:rFonts w:cs="Arial"/>
          <w:szCs w:val="22"/>
        </w:rPr>
        <w:t>system by:</w:t>
      </w:r>
    </w:p>
    <w:p w14:paraId="0A8F4202" w14:textId="0A5049C2" w:rsidR="00E73EDF" w:rsidRPr="00314E34"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14E34">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14E34"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14E34">
        <w:rPr>
          <w:rFonts w:cs="Arial"/>
          <w:szCs w:val="22"/>
        </w:rPr>
        <w:t>Ensuring the display is clear and unambiguous;</w:t>
      </w:r>
    </w:p>
    <w:p w14:paraId="2B66B305" w14:textId="005F7D47" w:rsidR="00E73EDF" w:rsidRPr="00314E34"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14E34">
        <w:rPr>
          <w:rFonts w:cs="Arial"/>
          <w:szCs w:val="22"/>
        </w:rPr>
        <w:t>Establishing an accepted pattern for presentation that becomes familiar to mariners and so can be recognized instantly without confusion; and</w:t>
      </w:r>
    </w:p>
    <w:p w14:paraId="1DEE7E6A" w14:textId="77777777" w:rsidR="00E73EDF" w:rsidRPr="00314E34"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14E34">
        <w:rPr>
          <w:rFonts w:cs="Arial"/>
          <w:szCs w:val="22"/>
        </w:rPr>
        <w:t>Utilizing the S-100 portrayal model to ensure interoperability.</w:t>
      </w:r>
    </w:p>
    <w:p w14:paraId="3A8A26A3" w14:textId="6752AE5E" w:rsidR="00FE0CE5" w:rsidRPr="00314E34" w:rsidRDefault="00FE0CE5" w:rsidP="00FE0CE5">
      <w:pPr>
        <w:tabs>
          <w:tab w:val="left" w:pos="993"/>
          <w:tab w:val="left" w:pos="1418"/>
          <w:tab w:val="left" w:pos="1985"/>
        </w:tabs>
        <w:snapToGrid w:val="0"/>
        <w:spacing w:after="60" w:line="240" w:lineRule="auto"/>
        <w:rPr>
          <w:rFonts w:cs="Arial"/>
          <w:szCs w:val="22"/>
        </w:rPr>
      </w:pPr>
      <w:r w:rsidRPr="00314E34">
        <w:rPr>
          <w:rFonts w:cs="Arial"/>
          <w:szCs w:val="22"/>
        </w:rPr>
        <w:t>To ensure that presentation remains intuitive, including where S-101 ENCs are used in conjunction with S-57 ENCs, the following principles must be followed when changes are made to the S-101 Portrayal Catalogue:</w:t>
      </w:r>
    </w:p>
    <w:p w14:paraId="2DB09452" w14:textId="6DFA0B48" w:rsidR="009448E2" w:rsidRPr="00314E34"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314E34">
        <w:rPr>
          <w:rFonts w:cs="Arial"/>
          <w:szCs w:val="22"/>
        </w:rPr>
        <w:t xml:space="preserve">S-101 may extend the Portrayal Catalogue with new symbols, however they must follow IHO Publication S-4 - </w:t>
      </w:r>
      <w:r w:rsidRPr="00314E34">
        <w:rPr>
          <w:rFonts w:cs="Arial"/>
          <w:i/>
          <w:szCs w:val="22"/>
        </w:rPr>
        <w:t>Regulations of the IHO for International (INT) Charts and Chart Specifications of the IHO</w:t>
      </w:r>
      <w:r w:rsidRPr="00314E34">
        <w:rPr>
          <w:rFonts w:cs="Arial"/>
          <w:szCs w:val="22"/>
        </w:rPr>
        <w:t>, including conventions on colour; and be designed to be intuitive to the user;</w:t>
      </w:r>
    </w:p>
    <w:p w14:paraId="3FD00A4A" w14:textId="77777777" w:rsidR="00FE0CE5" w:rsidRPr="00314E34"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314E34">
        <w:rPr>
          <w:rFonts w:cs="Arial"/>
          <w:szCs w:val="22"/>
        </w:rPr>
        <w:t>S-101 may modify existing symbols, however key aspects such as shape and colour should be retained in order to ensure that the symbol remains identifiable;</w:t>
      </w:r>
    </w:p>
    <w:p w14:paraId="25BC3155" w14:textId="77777777" w:rsidR="00FE0CE5" w:rsidRPr="00314E34"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314E34">
        <w:rPr>
          <w:rFonts w:cs="Arial"/>
          <w:szCs w:val="22"/>
        </w:rPr>
        <w:t>S-101 must maintain equivalence in terms of alerts and indications functionality in ECDIS;</w:t>
      </w:r>
    </w:p>
    <w:p w14:paraId="70A0533C" w14:textId="1F2A111C" w:rsidR="00FE0CE5" w:rsidRPr="00314E34"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sidRPr="00314E34">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14E34" w:rsidRDefault="007653F1" w:rsidP="00750665">
      <w:pPr>
        <w:spacing w:after="120" w:line="240" w:lineRule="auto"/>
        <w:rPr>
          <w:rFonts w:cs="Arial"/>
        </w:rPr>
      </w:pPr>
      <w:r w:rsidRPr="00314E34">
        <w:rPr>
          <w:rFonts w:cs="Arial"/>
          <w:szCs w:val="22"/>
        </w:rPr>
        <w:t xml:space="preserve">S-101 portrayal is covered by the portrayal model as defined in S-100. This model reflects how the Portrayal Catalogue is defined for use in </w:t>
      </w:r>
      <w:r w:rsidR="00D12EDA" w:rsidRPr="00314E34">
        <w:rPr>
          <w:rFonts w:cs="Arial"/>
          <w:szCs w:val="22"/>
        </w:rPr>
        <w:t xml:space="preserve">marine navigation </w:t>
      </w:r>
      <w:r w:rsidRPr="00314E34">
        <w:rPr>
          <w:rFonts w:cs="Arial"/>
          <w:szCs w:val="22"/>
        </w:rPr>
        <w:t>systems. The Portrayal Catalogue defines symbology and the portrayal rules for each feature</w:t>
      </w:r>
      <w:r w:rsidR="00D12EDA" w:rsidRPr="00314E34">
        <w:rPr>
          <w:rFonts w:cs="Arial"/>
          <w:szCs w:val="22"/>
        </w:rPr>
        <w:t>/</w:t>
      </w:r>
      <w:r w:rsidRPr="00314E34">
        <w:rPr>
          <w:rFonts w:cs="Arial"/>
          <w:szCs w:val="22"/>
        </w:rPr>
        <w:t xml:space="preserve">attribute combination contained in the Feature </w:t>
      </w:r>
      <w:r w:rsidRPr="00314E34">
        <w:rPr>
          <w:rFonts w:cs="Arial"/>
        </w:rPr>
        <w:t xml:space="preserve">Catalogue. </w:t>
      </w:r>
    </w:p>
    <w:p w14:paraId="1DA544A0" w14:textId="4DF75F34" w:rsidR="00010978" w:rsidRPr="00314E34" w:rsidRDefault="00010978" w:rsidP="00750665">
      <w:pPr>
        <w:spacing w:after="120" w:line="240" w:lineRule="auto"/>
      </w:pPr>
      <w:r w:rsidRPr="00314E34">
        <w:t>S-101 uses the portrayal process defined in S-100 Part 9A.</w:t>
      </w:r>
    </w:p>
    <w:p w14:paraId="591FD3C8" w14:textId="373C18A0" w:rsidR="009448E2" w:rsidRPr="00314E34" w:rsidRDefault="009448E2" w:rsidP="00750665">
      <w:pPr>
        <w:spacing w:after="120" w:line="240" w:lineRule="auto"/>
      </w:pPr>
      <w:r w:rsidRPr="00314E34">
        <w:lastRenderedPageBreak/>
        <w:t>Items included in an S-101 Portrayal Catalogue must be registered in the IHO Geospatial Information (GI) Registry.</w:t>
      </w:r>
    </w:p>
    <w:p w14:paraId="5C794F43" w14:textId="77777777" w:rsidR="002D60A8" w:rsidRPr="00314E34" w:rsidRDefault="002D60A8" w:rsidP="00750665">
      <w:pPr>
        <w:spacing w:after="120" w:line="240" w:lineRule="auto"/>
      </w:pPr>
    </w:p>
    <w:p w14:paraId="12B49A80" w14:textId="77777777" w:rsidR="00E73EDF" w:rsidRPr="00314E34" w:rsidRDefault="007653F1" w:rsidP="002D60A8">
      <w:pPr>
        <w:pStyle w:val="Heading2"/>
        <w:tabs>
          <w:tab w:val="clear" w:pos="540"/>
        </w:tabs>
        <w:spacing w:before="120" w:after="200" w:line="240" w:lineRule="auto"/>
        <w:ind w:left="709" w:hanging="709"/>
      </w:pPr>
      <w:bookmarkStart w:id="649" w:name="_Toc439685297"/>
      <w:bookmarkStart w:id="650" w:name="_Toc175558642"/>
      <w:r w:rsidRPr="00314E34">
        <w:t>Portrayal Catalogue</w:t>
      </w:r>
      <w:bookmarkEnd w:id="649"/>
      <w:bookmarkEnd w:id="650"/>
    </w:p>
    <w:p w14:paraId="691D8645" w14:textId="02E0D13D" w:rsidR="00235F26" w:rsidRPr="00314E34" w:rsidRDefault="00235F26" w:rsidP="002D60A8">
      <w:pPr>
        <w:spacing w:after="120" w:line="240" w:lineRule="auto"/>
      </w:pPr>
      <w:r w:rsidRPr="00314E34">
        <w:t xml:space="preserve">Citation information for the Portrayal Catalogue is provided in Table </w:t>
      </w:r>
      <w:r w:rsidR="002D60A8" w:rsidRPr="00314E34">
        <w:t xml:space="preserve">9-1 </w:t>
      </w:r>
      <w:r w:rsidRPr="00314E34">
        <w:t>below.</w:t>
      </w:r>
    </w:p>
    <w:p w14:paraId="3C1A66E0" w14:textId="05C7CF34" w:rsidR="002D60A8" w:rsidRPr="00314E34" w:rsidRDefault="002D60A8" w:rsidP="002D60A8">
      <w:pPr>
        <w:pStyle w:val="Caption"/>
        <w:spacing w:line="240" w:lineRule="auto"/>
        <w:jc w:val="center"/>
        <w:rPr>
          <w:sz w:val="18"/>
          <w:szCs w:val="18"/>
        </w:rPr>
      </w:pPr>
      <w:r w:rsidRPr="00314E34">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314E34"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Value</w:t>
            </w:r>
          </w:p>
        </w:tc>
      </w:tr>
      <w:tr w:rsidR="003F76E9" w:rsidRPr="00314E34"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c>
          <w:tcPr>
            <w:tcW w:w="2371" w:type="dxa"/>
            <w:tcBorders>
              <w:top w:val="double" w:sz="4" w:space="0" w:color="auto"/>
              <w:bottom w:val="single" w:sz="4" w:space="0" w:color="auto"/>
            </w:tcBorders>
          </w:tcPr>
          <w:p w14:paraId="0C604291"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314E34" w:rsidRDefault="002B17B1" w:rsidP="002D60A8">
            <w:pPr>
              <w:spacing w:before="60" w:after="60" w:line="240" w:lineRule="auto"/>
              <w:rPr>
                <w:rFonts w:cs="Arial"/>
                <w:sz w:val="18"/>
                <w:szCs w:val="18"/>
              </w:rPr>
            </w:pPr>
            <w:r w:rsidRPr="00314E34">
              <w:rPr>
                <w:rFonts w:cs="Arial"/>
                <w:sz w:val="18"/>
                <w:szCs w:val="18"/>
              </w:rPr>
              <w:t>Class</w:t>
            </w:r>
          </w:p>
        </w:tc>
        <w:tc>
          <w:tcPr>
            <w:tcW w:w="4560" w:type="dxa"/>
            <w:tcBorders>
              <w:top w:val="double" w:sz="4" w:space="0" w:color="auto"/>
              <w:bottom w:val="single" w:sz="4" w:space="0" w:color="auto"/>
            </w:tcBorders>
          </w:tcPr>
          <w:p w14:paraId="1BDCD352"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3F76E9" w:rsidRPr="00314E34"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314E34" w:rsidRDefault="002B17B1" w:rsidP="002D60A8">
            <w:pPr>
              <w:spacing w:before="60" w:after="60" w:line="240" w:lineRule="auto"/>
              <w:rPr>
                <w:rFonts w:cs="Arial"/>
                <w:sz w:val="18"/>
                <w:szCs w:val="18"/>
              </w:rPr>
            </w:pPr>
            <w:r w:rsidRPr="00314E34">
              <w:rPr>
                <w:rFonts w:cs="Arial"/>
                <w:sz w:val="18"/>
                <w:szCs w:val="18"/>
              </w:rPr>
              <w:t>1</w:t>
            </w:r>
          </w:p>
        </w:tc>
        <w:tc>
          <w:tcPr>
            <w:tcW w:w="2371" w:type="dxa"/>
            <w:tcBorders>
              <w:top w:val="single" w:sz="4" w:space="0" w:color="auto"/>
              <w:bottom w:val="single" w:sz="4" w:space="0" w:color="auto"/>
            </w:tcBorders>
          </w:tcPr>
          <w:p w14:paraId="3FFD929F"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314E34" w:rsidRDefault="002B17B1" w:rsidP="002D60A8">
            <w:pPr>
              <w:spacing w:before="60" w:after="60" w:line="240" w:lineRule="auto"/>
              <w:rPr>
                <w:rFonts w:cs="Arial"/>
                <w:sz w:val="18"/>
                <w:szCs w:val="18"/>
              </w:rPr>
            </w:pPr>
            <w:r w:rsidRPr="00314E34">
              <w:rPr>
                <w:rFonts w:cs="Arial"/>
                <w:sz w:val="18"/>
                <w:szCs w:val="18"/>
              </w:rPr>
              <w:t>S-101 Portrayal Catalogue</w:t>
            </w:r>
          </w:p>
        </w:tc>
      </w:tr>
      <w:tr w:rsidR="003F76E9" w:rsidRPr="00314E34"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314E34" w:rsidRDefault="002B17B1" w:rsidP="002D60A8">
            <w:pPr>
              <w:spacing w:before="60" w:after="60" w:line="240" w:lineRule="auto"/>
              <w:rPr>
                <w:rFonts w:cs="Arial"/>
                <w:sz w:val="18"/>
                <w:szCs w:val="18"/>
              </w:rPr>
            </w:pPr>
            <w:r w:rsidRPr="00314E34">
              <w:rPr>
                <w:rFonts w:cs="Arial"/>
                <w:sz w:val="18"/>
                <w:szCs w:val="18"/>
              </w:rPr>
              <w:t>2</w:t>
            </w:r>
          </w:p>
        </w:tc>
        <w:tc>
          <w:tcPr>
            <w:tcW w:w="2371" w:type="dxa"/>
            <w:tcBorders>
              <w:top w:val="single" w:sz="4" w:space="0" w:color="auto"/>
              <w:bottom w:val="single" w:sz="4" w:space="0" w:color="auto"/>
            </w:tcBorders>
          </w:tcPr>
          <w:p w14:paraId="3B23C8B1"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CI_Date</w:t>
            </w:r>
            <w:proofErr w:type="spellEnd"/>
            <w:r w:rsidRPr="00314E34">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3F76E9" w:rsidRPr="00314E34"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314E34" w:rsidRDefault="002B17B1" w:rsidP="002D60A8">
            <w:pPr>
              <w:spacing w:before="60" w:after="60" w:line="240" w:lineRule="auto"/>
              <w:rPr>
                <w:rFonts w:cs="Arial"/>
                <w:sz w:val="18"/>
                <w:szCs w:val="18"/>
              </w:rPr>
            </w:pPr>
            <w:r w:rsidRPr="00314E34">
              <w:rPr>
                <w:rFonts w:cs="Arial"/>
                <w:sz w:val="18"/>
                <w:szCs w:val="18"/>
              </w:rPr>
              <w:t>2.1</w:t>
            </w:r>
          </w:p>
        </w:tc>
        <w:tc>
          <w:tcPr>
            <w:tcW w:w="2371" w:type="dxa"/>
            <w:tcBorders>
              <w:top w:val="single" w:sz="4" w:space="0" w:color="auto"/>
              <w:bottom w:val="single" w:sz="4" w:space="0" w:color="auto"/>
            </w:tcBorders>
          </w:tcPr>
          <w:p w14:paraId="69A105A8"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DateTime</w:t>
            </w:r>
            <w:proofErr w:type="spellEnd"/>
          </w:p>
        </w:tc>
        <w:tc>
          <w:tcPr>
            <w:tcW w:w="4560" w:type="dxa"/>
            <w:tcBorders>
              <w:top w:val="single" w:sz="4" w:space="0" w:color="auto"/>
              <w:bottom w:val="single" w:sz="4" w:space="0" w:color="auto"/>
            </w:tcBorders>
          </w:tcPr>
          <w:p w14:paraId="2B02B507" w14:textId="6EAACD7A" w:rsidR="002B17B1" w:rsidRPr="00314E34" w:rsidRDefault="00BB54AE" w:rsidP="00944A5F">
            <w:pPr>
              <w:spacing w:before="60" w:after="60" w:line="240" w:lineRule="auto"/>
              <w:rPr>
                <w:rFonts w:cs="Arial"/>
                <w:sz w:val="18"/>
                <w:szCs w:val="18"/>
              </w:rPr>
            </w:pPr>
            <w:r w:rsidRPr="00314E34">
              <w:rPr>
                <w:rFonts w:cs="Arial"/>
                <w:sz w:val="18"/>
                <w:szCs w:val="18"/>
              </w:rPr>
              <w:t>202</w:t>
            </w:r>
            <w:r w:rsidR="00944A5F" w:rsidRPr="00314E34">
              <w:rPr>
                <w:rFonts w:cs="Arial"/>
                <w:sz w:val="18"/>
                <w:szCs w:val="18"/>
              </w:rPr>
              <w:t>4</w:t>
            </w:r>
            <w:r w:rsidR="002B17B1" w:rsidRPr="00314E34">
              <w:rPr>
                <w:rFonts w:cs="Arial"/>
                <w:sz w:val="18"/>
                <w:szCs w:val="18"/>
              </w:rPr>
              <w:t>-</w:t>
            </w:r>
            <w:r w:rsidR="00FC3F86" w:rsidRPr="00314E34">
              <w:rPr>
                <w:rFonts w:cs="Arial"/>
                <w:sz w:val="18"/>
                <w:szCs w:val="18"/>
              </w:rPr>
              <w:t>12-16</w:t>
            </w:r>
            <w:r w:rsidR="002233B4" w:rsidRPr="00314E34">
              <w:rPr>
                <w:rFonts w:cs="Arial"/>
                <w:sz w:val="18"/>
                <w:szCs w:val="18"/>
              </w:rPr>
              <w:t>T00</w:t>
            </w:r>
            <w:r w:rsidR="002B17B1" w:rsidRPr="00314E34">
              <w:rPr>
                <w:rFonts w:cs="Arial"/>
                <w:sz w:val="18"/>
                <w:szCs w:val="18"/>
              </w:rPr>
              <w:t>:00:00</w:t>
            </w:r>
          </w:p>
        </w:tc>
      </w:tr>
      <w:tr w:rsidR="000520A1" w:rsidRPr="00314E34"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314E34" w:rsidRDefault="002B17B1" w:rsidP="002D60A8">
            <w:pPr>
              <w:spacing w:before="60" w:after="60" w:line="240" w:lineRule="auto"/>
              <w:rPr>
                <w:rFonts w:cs="Arial"/>
                <w:sz w:val="18"/>
                <w:szCs w:val="18"/>
              </w:rPr>
            </w:pPr>
            <w:r w:rsidRPr="00314E34">
              <w:rPr>
                <w:rFonts w:cs="Arial"/>
                <w:sz w:val="18"/>
                <w:szCs w:val="18"/>
              </w:rPr>
              <w:t>2.2</w:t>
            </w:r>
          </w:p>
        </w:tc>
        <w:tc>
          <w:tcPr>
            <w:tcW w:w="2371" w:type="dxa"/>
            <w:tcBorders>
              <w:top w:val="single" w:sz="4" w:space="0" w:color="auto"/>
              <w:bottom w:val="single" w:sz="4" w:space="0" w:color="auto"/>
            </w:tcBorders>
          </w:tcPr>
          <w:p w14:paraId="2AA2BBA6"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w:t>
            </w:r>
            <w:proofErr w:type="spellStart"/>
            <w:r w:rsidRPr="00314E34">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CI_DateTypeCode</w:t>
            </w:r>
            <w:proofErr w:type="spellEnd"/>
            <w:r w:rsidRPr="00314E34">
              <w:rPr>
                <w:rFonts w:cs="Arial"/>
                <w:sz w:val="18"/>
                <w:szCs w:val="18"/>
              </w:rPr>
              <w:t xml:space="preserve"> (ISO </w:t>
            </w:r>
            <w:proofErr w:type="spellStart"/>
            <w:r w:rsidRPr="00314E34">
              <w:rPr>
                <w:rFonts w:cs="Arial"/>
                <w:sz w:val="18"/>
                <w:szCs w:val="18"/>
              </w:rPr>
              <w:t>codelist</w:t>
            </w:r>
            <w:proofErr w:type="spellEnd"/>
            <w:r w:rsidRPr="00314E34">
              <w:rPr>
                <w:rFonts w:cs="Arial"/>
                <w:sz w:val="18"/>
                <w:szCs w:val="18"/>
              </w:rPr>
              <w:t>)</w:t>
            </w:r>
          </w:p>
        </w:tc>
        <w:tc>
          <w:tcPr>
            <w:tcW w:w="4560" w:type="dxa"/>
            <w:tcBorders>
              <w:top w:val="single" w:sz="4" w:space="0" w:color="auto"/>
              <w:bottom w:val="single" w:sz="4" w:space="0" w:color="auto"/>
            </w:tcBorders>
          </w:tcPr>
          <w:p w14:paraId="3273766B" w14:textId="77777777" w:rsidR="002B17B1" w:rsidRPr="00314E34" w:rsidRDefault="002B17B1" w:rsidP="002D60A8">
            <w:pPr>
              <w:spacing w:before="60" w:after="60" w:line="240" w:lineRule="auto"/>
              <w:rPr>
                <w:rFonts w:cs="Arial"/>
                <w:sz w:val="18"/>
                <w:szCs w:val="18"/>
              </w:rPr>
            </w:pPr>
            <w:r w:rsidRPr="00314E34">
              <w:rPr>
                <w:rFonts w:cs="Arial"/>
                <w:sz w:val="18"/>
                <w:szCs w:val="18"/>
              </w:rPr>
              <w:t>publication</w:t>
            </w:r>
          </w:p>
        </w:tc>
      </w:tr>
      <w:tr w:rsidR="000520A1" w:rsidRPr="00314E34"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314E34" w:rsidRDefault="002B17B1" w:rsidP="002D60A8">
            <w:pPr>
              <w:spacing w:before="60" w:after="60" w:line="240" w:lineRule="auto"/>
              <w:rPr>
                <w:rFonts w:cs="Arial"/>
                <w:sz w:val="18"/>
                <w:szCs w:val="18"/>
              </w:rPr>
            </w:pPr>
            <w:r w:rsidRPr="00314E34">
              <w:rPr>
                <w:rFonts w:cs="Arial"/>
                <w:sz w:val="18"/>
                <w:szCs w:val="18"/>
              </w:rPr>
              <w:t>3</w:t>
            </w:r>
          </w:p>
        </w:tc>
        <w:tc>
          <w:tcPr>
            <w:tcW w:w="2371" w:type="dxa"/>
            <w:tcBorders>
              <w:top w:val="single" w:sz="4" w:space="0" w:color="auto"/>
              <w:bottom w:val="single" w:sz="4" w:space="0" w:color="auto"/>
            </w:tcBorders>
          </w:tcPr>
          <w:p w14:paraId="4A7D33F9"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p>
        </w:tc>
        <w:tc>
          <w:tcPr>
            <w:tcW w:w="4560" w:type="dxa"/>
            <w:tcBorders>
              <w:top w:val="single" w:sz="4" w:space="0" w:color="auto"/>
              <w:bottom w:val="single" w:sz="4" w:space="0" w:color="auto"/>
            </w:tcBorders>
          </w:tcPr>
          <w:p w14:paraId="664DC49B" w14:textId="07E4A2FC" w:rsidR="002B17B1" w:rsidRPr="00314E34" w:rsidRDefault="009D51A0" w:rsidP="00BB54AE">
            <w:pPr>
              <w:spacing w:before="60" w:after="60" w:line="240" w:lineRule="auto"/>
              <w:rPr>
                <w:rFonts w:cs="Arial"/>
                <w:sz w:val="18"/>
                <w:szCs w:val="18"/>
              </w:rPr>
            </w:pPr>
            <w:r w:rsidRPr="00314E34">
              <w:rPr>
                <w:rFonts w:cs="Arial"/>
                <w:sz w:val="18"/>
                <w:szCs w:val="18"/>
              </w:rPr>
              <w:t>2.0</w:t>
            </w:r>
            <w:r w:rsidR="002B17B1" w:rsidRPr="00314E34">
              <w:rPr>
                <w:rFonts w:cs="Arial"/>
                <w:sz w:val="18"/>
                <w:szCs w:val="18"/>
              </w:rPr>
              <w:t>.0</w:t>
            </w:r>
          </w:p>
        </w:tc>
      </w:tr>
      <w:tr w:rsidR="000520A1" w:rsidRPr="00314E34"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314E34" w:rsidRDefault="002B17B1" w:rsidP="002D60A8">
            <w:pPr>
              <w:spacing w:before="60" w:after="60" w:line="240" w:lineRule="auto"/>
              <w:rPr>
                <w:rFonts w:cs="Arial"/>
                <w:sz w:val="18"/>
                <w:szCs w:val="18"/>
              </w:rPr>
            </w:pPr>
            <w:r w:rsidRPr="00314E34">
              <w:rPr>
                <w:rFonts w:cs="Arial"/>
                <w:sz w:val="18"/>
                <w:szCs w:val="18"/>
              </w:rPr>
              <w:t>4</w:t>
            </w:r>
          </w:p>
        </w:tc>
        <w:tc>
          <w:tcPr>
            <w:tcW w:w="2371" w:type="dxa"/>
            <w:tcBorders>
              <w:top w:val="single" w:sz="4" w:space="0" w:color="auto"/>
              <w:bottom w:val="single" w:sz="4" w:space="0" w:color="auto"/>
            </w:tcBorders>
          </w:tcPr>
          <w:p w14:paraId="2CDA7D1B"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w:t>
            </w:r>
            <w:proofErr w:type="spellStart"/>
            <w:r w:rsidRPr="00314E34">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DateTime</w:t>
            </w:r>
            <w:proofErr w:type="spellEnd"/>
          </w:p>
        </w:tc>
        <w:tc>
          <w:tcPr>
            <w:tcW w:w="4560" w:type="dxa"/>
            <w:tcBorders>
              <w:top w:val="single" w:sz="4" w:space="0" w:color="auto"/>
              <w:bottom w:val="single" w:sz="4" w:space="0" w:color="auto"/>
            </w:tcBorders>
          </w:tcPr>
          <w:p w14:paraId="371F95E3" w14:textId="5F0F9841" w:rsidR="002B17B1" w:rsidRPr="00314E34" w:rsidRDefault="00BB54AE" w:rsidP="00944A5F">
            <w:pPr>
              <w:spacing w:before="60" w:after="60" w:line="240" w:lineRule="auto"/>
              <w:rPr>
                <w:rFonts w:cs="Arial"/>
                <w:sz w:val="18"/>
                <w:szCs w:val="18"/>
              </w:rPr>
            </w:pPr>
            <w:r w:rsidRPr="00314E34">
              <w:rPr>
                <w:rFonts w:cs="Arial"/>
                <w:sz w:val="18"/>
                <w:szCs w:val="18"/>
              </w:rPr>
              <w:t>202</w:t>
            </w:r>
            <w:r w:rsidR="00944A5F" w:rsidRPr="00314E34">
              <w:rPr>
                <w:rFonts w:cs="Arial"/>
                <w:sz w:val="18"/>
                <w:szCs w:val="18"/>
              </w:rPr>
              <w:t>4</w:t>
            </w:r>
            <w:r w:rsidR="002B17B1" w:rsidRPr="00314E34">
              <w:rPr>
                <w:rFonts w:cs="Arial"/>
                <w:sz w:val="18"/>
                <w:szCs w:val="18"/>
              </w:rPr>
              <w:t>-</w:t>
            </w:r>
            <w:r w:rsidR="00FC3F86" w:rsidRPr="00314E34">
              <w:rPr>
                <w:rFonts w:cs="Arial"/>
                <w:sz w:val="18"/>
                <w:szCs w:val="18"/>
              </w:rPr>
              <w:t>12-16</w:t>
            </w:r>
            <w:r w:rsidR="002233B4" w:rsidRPr="00314E34">
              <w:rPr>
                <w:rFonts w:cs="Arial"/>
                <w:sz w:val="18"/>
                <w:szCs w:val="18"/>
              </w:rPr>
              <w:t>T00</w:t>
            </w:r>
            <w:r w:rsidR="002B17B1" w:rsidRPr="00314E34">
              <w:rPr>
                <w:rFonts w:cs="Arial"/>
                <w:sz w:val="18"/>
                <w:szCs w:val="18"/>
              </w:rPr>
              <w:t>:00:00</w:t>
            </w:r>
          </w:p>
        </w:tc>
      </w:tr>
      <w:tr w:rsidR="000520A1" w:rsidRPr="00314E34"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314E34" w:rsidRDefault="002B17B1" w:rsidP="002D60A8">
            <w:pPr>
              <w:spacing w:before="60" w:after="60" w:line="240" w:lineRule="auto"/>
              <w:rPr>
                <w:rFonts w:cs="Arial"/>
                <w:sz w:val="18"/>
                <w:szCs w:val="18"/>
              </w:rPr>
            </w:pPr>
            <w:r w:rsidRPr="00314E34">
              <w:rPr>
                <w:rFonts w:cs="Arial"/>
                <w:sz w:val="18"/>
                <w:szCs w:val="18"/>
              </w:rPr>
              <w:t>5</w:t>
            </w:r>
          </w:p>
        </w:tc>
        <w:tc>
          <w:tcPr>
            <w:tcW w:w="2371" w:type="dxa"/>
            <w:tcBorders>
              <w:top w:val="single" w:sz="4" w:space="0" w:color="auto"/>
              <w:bottom w:val="single" w:sz="4" w:space="0" w:color="auto"/>
            </w:tcBorders>
          </w:tcPr>
          <w:p w14:paraId="5C4CA63A"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w:t>
            </w:r>
            <w:proofErr w:type="spellStart"/>
            <w:r w:rsidRPr="00314E34">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CI_Responsibility</w:t>
            </w:r>
            <w:proofErr w:type="spellEnd"/>
            <w:r w:rsidRPr="00314E34">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0520A1" w:rsidRPr="00314E34"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314E34" w:rsidRDefault="002B17B1" w:rsidP="002D60A8">
            <w:pPr>
              <w:spacing w:before="60" w:after="60" w:line="240" w:lineRule="auto"/>
              <w:rPr>
                <w:rFonts w:cs="Arial"/>
                <w:sz w:val="18"/>
                <w:szCs w:val="18"/>
              </w:rPr>
            </w:pPr>
            <w:r w:rsidRPr="00314E34">
              <w:rPr>
                <w:rFonts w:cs="Arial"/>
                <w:sz w:val="18"/>
                <w:szCs w:val="18"/>
              </w:rPr>
              <w:t>5.1</w:t>
            </w:r>
          </w:p>
        </w:tc>
        <w:tc>
          <w:tcPr>
            <w:tcW w:w="2371" w:type="dxa"/>
            <w:tcBorders>
              <w:top w:val="single" w:sz="4" w:space="0" w:color="auto"/>
              <w:bottom w:val="single" w:sz="4" w:space="0" w:color="auto"/>
            </w:tcBorders>
          </w:tcPr>
          <w:p w14:paraId="46D2BEF6"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314E34" w:rsidRDefault="002B17B1" w:rsidP="00A71A22">
            <w:pPr>
              <w:spacing w:before="60" w:after="60" w:line="240" w:lineRule="auto"/>
              <w:jc w:val="left"/>
              <w:rPr>
                <w:rFonts w:cs="Arial"/>
                <w:sz w:val="18"/>
                <w:szCs w:val="18"/>
              </w:rPr>
            </w:pPr>
            <w:proofErr w:type="spellStart"/>
            <w:r w:rsidRPr="00314E34">
              <w:rPr>
                <w:rFonts w:cs="Arial"/>
                <w:sz w:val="18"/>
                <w:szCs w:val="18"/>
              </w:rPr>
              <w:t>CI_RoleCode</w:t>
            </w:r>
            <w:proofErr w:type="spellEnd"/>
            <w:r w:rsidRPr="00314E34">
              <w:rPr>
                <w:rFonts w:cs="Arial"/>
                <w:sz w:val="18"/>
                <w:szCs w:val="18"/>
              </w:rPr>
              <w:t xml:space="preserve"> (ISO </w:t>
            </w:r>
            <w:proofErr w:type="spellStart"/>
            <w:r w:rsidRPr="00314E34">
              <w:rPr>
                <w:rFonts w:cs="Arial"/>
                <w:sz w:val="18"/>
                <w:szCs w:val="18"/>
              </w:rPr>
              <w:t>codelist</w:t>
            </w:r>
            <w:proofErr w:type="spellEnd"/>
            <w:r w:rsidRPr="00314E34">
              <w:rPr>
                <w:rFonts w:cs="Arial"/>
                <w:sz w:val="18"/>
                <w:szCs w:val="18"/>
              </w:rPr>
              <w:t>)</w:t>
            </w:r>
          </w:p>
        </w:tc>
        <w:tc>
          <w:tcPr>
            <w:tcW w:w="4560" w:type="dxa"/>
            <w:tcBorders>
              <w:top w:val="single" w:sz="4" w:space="0" w:color="auto"/>
              <w:bottom w:val="single" w:sz="4" w:space="0" w:color="auto"/>
            </w:tcBorders>
          </w:tcPr>
          <w:p w14:paraId="4F539FB6" w14:textId="77777777" w:rsidR="002B17B1" w:rsidRPr="00314E34" w:rsidRDefault="002B17B1" w:rsidP="002D60A8">
            <w:pPr>
              <w:spacing w:before="60" w:after="60" w:line="240" w:lineRule="auto"/>
              <w:rPr>
                <w:rFonts w:cs="Arial"/>
                <w:sz w:val="18"/>
                <w:szCs w:val="18"/>
              </w:rPr>
            </w:pPr>
            <w:r w:rsidRPr="00314E34">
              <w:rPr>
                <w:rFonts w:cs="Arial"/>
                <w:sz w:val="18"/>
                <w:szCs w:val="18"/>
              </w:rPr>
              <w:t>publisher</w:t>
            </w:r>
          </w:p>
        </w:tc>
      </w:tr>
      <w:tr w:rsidR="000520A1" w:rsidRPr="00314E34"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314E34" w:rsidRDefault="002B17B1" w:rsidP="002D60A8">
            <w:pPr>
              <w:spacing w:before="60" w:after="60" w:line="240" w:lineRule="auto"/>
              <w:rPr>
                <w:rFonts w:cs="Arial"/>
                <w:sz w:val="18"/>
                <w:szCs w:val="18"/>
              </w:rPr>
            </w:pPr>
            <w:r w:rsidRPr="00314E34">
              <w:rPr>
                <w:rFonts w:cs="Arial"/>
                <w:sz w:val="18"/>
                <w:szCs w:val="18"/>
              </w:rPr>
              <w:t>5.2</w:t>
            </w:r>
          </w:p>
        </w:tc>
        <w:tc>
          <w:tcPr>
            <w:tcW w:w="2371" w:type="dxa"/>
            <w:tcBorders>
              <w:top w:val="single" w:sz="4" w:space="0" w:color="auto"/>
              <w:bottom w:val="single" w:sz="4" w:space="0" w:color="auto"/>
            </w:tcBorders>
          </w:tcPr>
          <w:p w14:paraId="50426283"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CI_Organisation</w:t>
            </w:r>
            <w:proofErr w:type="spellEnd"/>
            <w:r w:rsidRPr="00314E34">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0520A1" w:rsidRPr="00314E34"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314E34" w:rsidRDefault="002B17B1" w:rsidP="002D60A8">
            <w:pPr>
              <w:spacing w:before="60" w:after="60" w:line="240" w:lineRule="auto"/>
              <w:rPr>
                <w:rFonts w:cs="Arial"/>
                <w:sz w:val="18"/>
                <w:szCs w:val="18"/>
              </w:rPr>
            </w:pPr>
            <w:r w:rsidRPr="00314E34">
              <w:rPr>
                <w:rFonts w:cs="Arial"/>
                <w:sz w:val="18"/>
                <w:szCs w:val="18"/>
              </w:rPr>
              <w:t>5.2.1</w:t>
            </w:r>
          </w:p>
        </w:tc>
        <w:tc>
          <w:tcPr>
            <w:tcW w:w="2371" w:type="dxa"/>
            <w:tcBorders>
              <w:top w:val="single" w:sz="4" w:space="0" w:color="auto"/>
              <w:bottom w:val="single" w:sz="4" w:space="0" w:color="auto"/>
            </w:tcBorders>
          </w:tcPr>
          <w:p w14:paraId="06A2DAB1"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314E34" w:rsidRDefault="002B17B1" w:rsidP="002D60A8">
            <w:pPr>
              <w:spacing w:before="60" w:after="60" w:line="240" w:lineRule="auto"/>
              <w:rPr>
                <w:rFonts w:cs="Arial"/>
                <w:sz w:val="18"/>
                <w:szCs w:val="18"/>
              </w:rPr>
            </w:pPr>
            <w:r w:rsidRPr="00314E34">
              <w:rPr>
                <w:rFonts w:cs="Arial"/>
                <w:sz w:val="18"/>
                <w:szCs w:val="18"/>
              </w:rPr>
              <w:t>International Hydrographic Organization</w:t>
            </w:r>
          </w:p>
        </w:tc>
      </w:tr>
      <w:tr w:rsidR="000520A1" w:rsidRPr="00314E34"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314E34" w:rsidRDefault="002B17B1" w:rsidP="002D60A8">
            <w:pPr>
              <w:spacing w:before="60" w:after="60" w:line="240" w:lineRule="auto"/>
              <w:rPr>
                <w:rFonts w:cs="Arial"/>
                <w:sz w:val="18"/>
                <w:szCs w:val="18"/>
              </w:rPr>
            </w:pPr>
            <w:r w:rsidRPr="00314E34">
              <w:rPr>
                <w:rFonts w:cs="Arial"/>
                <w:sz w:val="18"/>
                <w:szCs w:val="18"/>
              </w:rPr>
              <w:t>6</w:t>
            </w:r>
          </w:p>
        </w:tc>
        <w:tc>
          <w:tcPr>
            <w:tcW w:w="2371" w:type="dxa"/>
            <w:tcBorders>
              <w:top w:val="single" w:sz="4" w:space="0" w:color="auto"/>
              <w:bottom w:val="single" w:sz="4" w:space="0" w:color="auto"/>
            </w:tcBorders>
          </w:tcPr>
          <w:p w14:paraId="031DC702"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w:t>
            </w:r>
            <w:proofErr w:type="spellStart"/>
            <w:r w:rsidRPr="00314E34">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p>
        </w:tc>
        <w:tc>
          <w:tcPr>
            <w:tcW w:w="4560" w:type="dxa"/>
            <w:tcBorders>
              <w:top w:val="single" w:sz="4" w:space="0" w:color="auto"/>
              <w:bottom w:val="single" w:sz="4" w:space="0" w:color="auto"/>
            </w:tcBorders>
          </w:tcPr>
          <w:p w14:paraId="41FA9402" w14:textId="5F695650" w:rsidR="002B17B1" w:rsidRPr="00314E34" w:rsidRDefault="000F6DB7" w:rsidP="002D60A8">
            <w:pPr>
              <w:spacing w:before="60" w:after="60" w:line="240" w:lineRule="auto"/>
              <w:rPr>
                <w:rFonts w:cs="Arial"/>
                <w:sz w:val="18"/>
                <w:szCs w:val="18"/>
              </w:rPr>
            </w:pPr>
            <w:r w:rsidRPr="00314E34">
              <w:rPr>
                <w:rFonts w:cs="Arial"/>
                <w:sz w:val="18"/>
                <w:szCs w:val="18"/>
              </w:rPr>
              <w:t xml:space="preserve">Found in the Product Specification Register of the IHO Geospatial Information (GI) Registry under the </w:t>
            </w:r>
            <w:r w:rsidR="00FC3F86" w:rsidRPr="00314E34">
              <w:rPr>
                <w:rFonts w:cs="Arial"/>
                <w:sz w:val="18"/>
                <w:szCs w:val="18"/>
              </w:rPr>
              <w:t xml:space="preserve">Register entry </w:t>
            </w:r>
            <w:r w:rsidR="00344E88" w:rsidRPr="00314E34">
              <w:rPr>
                <w:rFonts w:cs="Arial"/>
                <w:sz w:val="18"/>
                <w:szCs w:val="18"/>
              </w:rPr>
              <w:t>for</w:t>
            </w:r>
            <w:r w:rsidR="00FC3F86" w:rsidRPr="00314E34">
              <w:rPr>
                <w:rFonts w:cs="Arial"/>
                <w:sz w:val="18"/>
                <w:szCs w:val="18"/>
              </w:rPr>
              <w:t xml:space="preserve"> S-101 – Electronic Navigational Chart.</w:t>
            </w:r>
          </w:p>
        </w:tc>
      </w:tr>
      <w:tr w:rsidR="000520A1" w:rsidRPr="00314E34"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314E34" w:rsidRDefault="002B17B1" w:rsidP="002D60A8">
            <w:pPr>
              <w:spacing w:before="60" w:after="60" w:line="240" w:lineRule="auto"/>
              <w:rPr>
                <w:rFonts w:cs="Arial"/>
                <w:sz w:val="18"/>
                <w:szCs w:val="18"/>
              </w:rPr>
            </w:pPr>
            <w:r w:rsidRPr="00314E34">
              <w:rPr>
                <w:rFonts w:cs="Arial"/>
                <w:sz w:val="18"/>
                <w:szCs w:val="18"/>
              </w:rPr>
              <w:t>7</w:t>
            </w:r>
          </w:p>
        </w:tc>
        <w:tc>
          <w:tcPr>
            <w:tcW w:w="2371" w:type="dxa"/>
            <w:tcBorders>
              <w:top w:val="single" w:sz="4" w:space="0" w:color="auto"/>
              <w:bottom w:val="single" w:sz="4" w:space="0" w:color="auto"/>
            </w:tcBorders>
          </w:tcPr>
          <w:p w14:paraId="4DED9BD8"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w:t>
            </w:r>
            <w:proofErr w:type="spellStart"/>
            <w:r w:rsidRPr="00314E34">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CI_OnlineResource</w:t>
            </w:r>
            <w:proofErr w:type="spellEnd"/>
            <w:r w:rsidRPr="00314E34">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0520A1" w:rsidRPr="00314E34"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314E34" w:rsidRDefault="002B17B1" w:rsidP="002D60A8">
            <w:pPr>
              <w:spacing w:before="60" w:after="60" w:line="240" w:lineRule="auto"/>
              <w:rPr>
                <w:rFonts w:cs="Arial"/>
                <w:sz w:val="18"/>
                <w:szCs w:val="18"/>
              </w:rPr>
            </w:pPr>
            <w:r w:rsidRPr="00314E34">
              <w:rPr>
                <w:rFonts w:cs="Arial"/>
                <w:sz w:val="18"/>
                <w:szCs w:val="18"/>
              </w:rPr>
              <w:t>7.1</w:t>
            </w:r>
          </w:p>
        </w:tc>
        <w:tc>
          <w:tcPr>
            <w:tcW w:w="2371" w:type="dxa"/>
            <w:tcBorders>
              <w:top w:val="single" w:sz="4" w:space="0" w:color="auto"/>
              <w:bottom w:val="single" w:sz="4" w:space="0" w:color="auto"/>
            </w:tcBorders>
          </w:tcPr>
          <w:p w14:paraId="167A165A"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r w:rsidRPr="00314E34">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314E34" w:rsidRDefault="002233B4" w:rsidP="002233B4">
            <w:pPr>
              <w:spacing w:before="60" w:after="60" w:line="240" w:lineRule="auto"/>
              <w:rPr>
                <w:rFonts w:cs="Arial"/>
                <w:sz w:val="18"/>
                <w:szCs w:val="18"/>
              </w:rPr>
            </w:pPr>
            <w:hyperlink r:id="rId46" w:history="1">
              <w:r w:rsidRPr="00314E34">
                <w:rPr>
                  <w:rStyle w:val="Hyperlink"/>
                  <w:rFonts w:cs="Arial"/>
                  <w:sz w:val="18"/>
                  <w:szCs w:val="18"/>
                  <w:lang w:val="en-GB"/>
                </w:rPr>
                <w:t>https://registry.iho.int/</w:t>
              </w:r>
            </w:hyperlink>
          </w:p>
        </w:tc>
      </w:tr>
      <w:tr w:rsidR="000520A1" w:rsidRPr="00314E34"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314E34" w:rsidRDefault="002B17B1" w:rsidP="002D60A8">
            <w:pPr>
              <w:spacing w:before="60" w:after="60" w:line="240" w:lineRule="auto"/>
              <w:rPr>
                <w:rFonts w:cs="Arial"/>
                <w:sz w:val="18"/>
                <w:szCs w:val="18"/>
              </w:rPr>
            </w:pPr>
            <w:r w:rsidRPr="00314E34">
              <w:rPr>
                <w:rFonts w:cs="Arial"/>
                <w:sz w:val="18"/>
                <w:szCs w:val="18"/>
              </w:rPr>
              <w:t>7.2</w:t>
            </w:r>
          </w:p>
        </w:tc>
        <w:tc>
          <w:tcPr>
            <w:tcW w:w="2371" w:type="dxa"/>
            <w:tcBorders>
              <w:top w:val="single" w:sz="4" w:space="0" w:color="auto"/>
              <w:bottom w:val="single" w:sz="4" w:space="0" w:color="auto"/>
            </w:tcBorders>
          </w:tcPr>
          <w:p w14:paraId="52224F2A"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314E34" w:rsidRDefault="002B17B1" w:rsidP="002233B4">
            <w:pPr>
              <w:spacing w:before="60" w:after="60" w:line="240" w:lineRule="auto"/>
              <w:rPr>
                <w:rFonts w:cs="Arial"/>
                <w:sz w:val="18"/>
                <w:szCs w:val="18"/>
              </w:rPr>
            </w:pPr>
            <w:r w:rsidRPr="00314E34">
              <w:rPr>
                <w:rFonts w:cs="Arial"/>
                <w:sz w:val="18"/>
                <w:szCs w:val="18"/>
              </w:rPr>
              <w:t xml:space="preserve">S-101 </w:t>
            </w:r>
            <w:r w:rsidR="002233B4" w:rsidRPr="00314E34">
              <w:rPr>
                <w:rFonts w:cs="Arial"/>
                <w:sz w:val="18"/>
                <w:szCs w:val="18"/>
              </w:rPr>
              <w:t>P</w:t>
            </w:r>
            <w:r w:rsidRPr="00314E34">
              <w:rPr>
                <w:rFonts w:cs="Arial"/>
                <w:sz w:val="18"/>
                <w:szCs w:val="18"/>
              </w:rPr>
              <w:t xml:space="preserve">ortrayal </w:t>
            </w:r>
            <w:r w:rsidR="002233B4" w:rsidRPr="00314E34">
              <w:rPr>
                <w:rFonts w:cs="Arial"/>
                <w:sz w:val="18"/>
                <w:szCs w:val="18"/>
              </w:rPr>
              <w:t>C</w:t>
            </w:r>
            <w:r w:rsidRPr="00314E34">
              <w:rPr>
                <w:rFonts w:cs="Arial"/>
                <w:sz w:val="18"/>
                <w:szCs w:val="18"/>
              </w:rPr>
              <w:t>atalogue</w:t>
            </w:r>
          </w:p>
        </w:tc>
      </w:tr>
      <w:tr w:rsidR="000520A1" w:rsidRPr="00314E34" w14:paraId="7A04DA8C" w14:textId="77777777" w:rsidTr="002D60A8">
        <w:trPr>
          <w:cantSplit/>
          <w:jc w:val="center"/>
        </w:trPr>
        <w:tc>
          <w:tcPr>
            <w:tcW w:w="617" w:type="dxa"/>
            <w:tcBorders>
              <w:top w:val="single" w:sz="4" w:space="0" w:color="auto"/>
            </w:tcBorders>
          </w:tcPr>
          <w:p w14:paraId="4A777339" w14:textId="77777777" w:rsidR="002B17B1" w:rsidRPr="00314E34" w:rsidRDefault="002B17B1" w:rsidP="002D60A8">
            <w:pPr>
              <w:spacing w:before="60" w:after="60" w:line="240" w:lineRule="auto"/>
              <w:rPr>
                <w:rFonts w:cs="Arial"/>
                <w:sz w:val="18"/>
                <w:szCs w:val="18"/>
              </w:rPr>
            </w:pPr>
            <w:r w:rsidRPr="00314E34">
              <w:rPr>
                <w:rFonts w:cs="Arial"/>
                <w:sz w:val="18"/>
                <w:szCs w:val="18"/>
              </w:rPr>
              <w:t>7.3</w:t>
            </w:r>
          </w:p>
        </w:tc>
        <w:tc>
          <w:tcPr>
            <w:tcW w:w="2371" w:type="dxa"/>
            <w:tcBorders>
              <w:top w:val="single" w:sz="4" w:space="0" w:color="auto"/>
            </w:tcBorders>
          </w:tcPr>
          <w:p w14:paraId="638C2853"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description</w:t>
            </w:r>
          </w:p>
        </w:tc>
        <w:tc>
          <w:tcPr>
            <w:tcW w:w="2028" w:type="dxa"/>
            <w:tcBorders>
              <w:top w:val="single" w:sz="4" w:space="0" w:color="auto"/>
            </w:tcBorders>
          </w:tcPr>
          <w:p w14:paraId="12F3D118" w14:textId="77777777" w:rsidR="002B17B1" w:rsidRPr="00314E34" w:rsidRDefault="002B17B1" w:rsidP="002D60A8">
            <w:pPr>
              <w:spacing w:before="60" w:after="60" w:line="240" w:lineRule="auto"/>
              <w:rPr>
                <w:rFonts w:cs="Arial"/>
                <w:sz w:val="18"/>
                <w:szCs w:val="18"/>
              </w:rPr>
            </w:pPr>
            <w:proofErr w:type="spellStart"/>
            <w:r w:rsidRPr="00314E34">
              <w:rPr>
                <w:rFonts w:cs="Arial"/>
                <w:sz w:val="18"/>
                <w:szCs w:val="18"/>
              </w:rPr>
              <w:t>CharacterString</w:t>
            </w:r>
            <w:proofErr w:type="spellEnd"/>
          </w:p>
        </w:tc>
        <w:tc>
          <w:tcPr>
            <w:tcW w:w="4560" w:type="dxa"/>
            <w:tcBorders>
              <w:top w:val="single" w:sz="4" w:space="0" w:color="auto"/>
            </w:tcBorders>
          </w:tcPr>
          <w:p w14:paraId="2EA95080" w14:textId="227BFDF6" w:rsidR="002B17B1" w:rsidRPr="00314E34" w:rsidRDefault="002B17B1" w:rsidP="002233B4">
            <w:pPr>
              <w:spacing w:before="60" w:after="60" w:line="240" w:lineRule="auto"/>
              <w:rPr>
                <w:rFonts w:cs="Arial"/>
                <w:sz w:val="18"/>
                <w:szCs w:val="18"/>
              </w:rPr>
            </w:pPr>
            <w:r w:rsidRPr="00314E34">
              <w:rPr>
                <w:rFonts w:cs="Arial"/>
                <w:sz w:val="18"/>
                <w:szCs w:val="18"/>
              </w:rPr>
              <w:t xml:space="preserve">XML </w:t>
            </w:r>
            <w:r w:rsidR="002233B4" w:rsidRPr="00314E34">
              <w:rPr>
                <w:rFonts w:cs="Arial"/>
                <w:sz w:val="18"/>
                <w:szCs w:val="18"/>
              </w:rPr>
              <w:t>P</w:t>
            </w:r>
            <w:r w:rsidRPr="00314E34">
              <w:rPr>
                <w:rFonts w:cs="Arial"/>
                <w:sz w:val="18"/>
                <w:szCs w:val="18"/>
              </w:rPr>
              <w:t xml:space="preserve">ortrayal </w:t>
            </w:r>
            <w:r w:rsidR="002233B4" w:rsidRPr="00314E34">
              <w:rPr>
                <w:rFonts w:cs="Arial"/>
                <w:sz w:val="18"/>
                <w:szCs w:val="18"/>
              </w:rPr>
              <w:t>C</w:t>
            </w:r>
            <w:r w:rsidRPr="00314E34">
              <w:rPr>
                <w:rFonts w:cs="Arial"/>
                <w:sz w:val="18"/>
                <w:szCs w:val="18"/>
              </w:rPr>
              <w:t>atalogue accompanied by related files for symbo</w:t>
            </w:r>
            <w:r w:rsidR="002233B4" w:rsidRPr="00314E34">
              <w:rPr>
                <w:rFonts w:cs="Arial"/>
                <w:sz w:val="18"/>
                <w:szCs w:val="18"/>
              </w:rPr>
              <w:t>ls, colour profiles, rules, etc</w:t>
            </w:r>
          </w:p>
        </w:tc>
      </w:tr>
    </w:tbl>
    <w:p w14:paraId="5BE9850D" w14:textId="77777777" w:rsidR="002D60A8" w:rsidRPr="00314E34" w:rsidRDefault="002D60A8" w:rsidP="002D60A8">
      <w:pPr>
        <w:spacing w:after="0" w:line="240" w:lineRule="auto"/>
      </w:pPr>
    </w:p>
    <w:p w14:paraId="2C09B1D0" w14:textId="23DAB96F" w:rsidR="00E73EDF" w:rsidRPr="00314E34" w:rsidRDefault="007653F1" w:rsidP="00B30DD0">
      <w:pPr>
        <w:spacing w:after="60" w:line="240" w:lineRule="auto"/>
        <w:rPr>
          <w:lang w:eastAsia="en-US"/>
        </w:rPr>
      </w:pPr>
      <w:r w:rsidRPr="00314E34">
        <w:rPr>
          <w:lang w:eastAsia="en-US"/>
        </w:rPr>
        <w:t>The Portrayal Catalogue contains the mechanisms for the system to portray in</w:t>
      </w:r>
      <w:r w:rsidR="00B30DD0" w:rsidRPr="00314E34">
        <w:rPr>
          <w:lang w:eastAsia="en-US"/>
        </w:rPr>
        <w:t xml:space="preserve">formation found in S-101 ENCs. </w:t>
      </w:r>
      <w:r w:rsidRPr="00314E34">
        <w:rPr>
          <w:lang w:eastAsia="en-US"/>
        </w:rPr>
        <w:t>The S-101 Portrayal Catalogue contains the following types of mechanisms and structures:</w:t>
      </w:r>
    </w:p>
    <w:p w14:paraId="49443794" w14:textId="77777777" w:rsidR="00E73EDF" w:rsidRPr="00314E34" w:rsidRDefault="007653F1" w:rsidP="001D02B5">
      <w:pPr>
        <w:pStyle w:val="ListParagraph1"/>
        <w:numPr>
          <w:ilvl w:val="0"/>
          <w:numId w:val="16"/>
        </w:numPr>
        <w:spacing w:after="60" w:line="240" w:lineRule="auto"/>
        <w:ind w:left="567" w:hanging="283"/>
        <w:rPr>
          <w:lang w:eastAsia="en-US"/>
        </w:rPr>
      </w:pPr>
      <w:r w:rsidRPr="00314E34">
        <w:rPr>
          <w:lang w:eastAsia="en-US"/>
        </w:rPr>
        <w:t>Set of portrayal rules;</w:t>
      </w:r>
    </w:p>
    <w:p w14:paraId="15BB89DD" w14:textId="0DD63A31" w:rsidR="00E73EDF" w:rsidRPr="00314E34" w:rsidRDefault="007653F1" w:rsidP="001D02B5">
      <w:pPr>
        <w:pStyle w:val="ListParagraph1"/>
        <w:numPr>
          <w:ilvl w:val="0"/>
          <w:numId w:val="16"/>
        </w:numPr>
        <w:spacing w:after="120" w:line="240" w:lineRule="auto"/>
        <w:ind w:left="567" w:hanging="283"/>
        <w:rPr>
          <w:lang w:eastAsia="en-US"/>
        </w:rPr>
      </w:pPr>
      <w:r w:rsidRPr="00314E34">
        <w:rPr>
          <w:lang w:eastAsia="en-US"/>
        </w:rPr>
        <w:t xml:space="preserve">Set of </w:t>
      </w:r>
      <w:proofErr w:type="spellStart"/>
      <w:r w:rsidR="00E8286A" w:rsidRPr="00314E34">
        <w:t>pixmaps</w:t>
      </w:r>
      <w:proofErr w:type="spellEnd"/>
      <w:r w:rsidR="00E8286A" w:rsidRPr="00314E34">
        <w:t>, symbols, complex line styles, area fills, fonts and colour profiles</w:t>
      </w:r>
      <w:r w:rsidRPr="00314E34">
        <w:rPr>
          <w:lang w:eastAsia="en-US"/>
        </w:rPr>
        <w:t>.</w:t>
      </w:r>
    </w:p>
    <w:p w14:paraId="56A49EDA" w14:textId="18FCBBA3" w:rsidR="00E73EDF" w:rsidRPr="00314E34" w:rsidRDefault="007653F1" w:rsidP="00B30DD0">
      <w:pPr>
        <w:spacing w:after="120" w:line="240" w:lineRule="auto"/>
        <w:rPr>
          <w:lang w:eastAsia="en-US"/>
        </w:rPr>
      </w:pPr>
      <w:r w:rsidRPr="00314E34">
        <w:rPr>
          <w:lang w:eastAsia="en-US"/>
        </w:rPr>
        <w:t xml:space="preserve">The </w:t>
      </w:r>
      <w:r w:rsidR="00B30DD0" w:rsidRPr="00314E34">
        <w:rPr>
          <w:lang w:eastAsia="en-US"/>
        </w:rPr>
        <w:t>P</w:t>
      </w:r>
      <w:r w:rsidRPr="00314E34">
        <w:rPr>
          <w:lang w:eastAsia="en-US"/>
        </w:rPr>
        <w:t xml:space="preserve">ortrayal </w:t>
      </w:r>
      <w:r w:rsidR="00B30DD0" w:rsidRPr="00314E34">
        <w:rPr>
          <w:lang w:eastAsia="en-US"/>
        </w:rPr>
        <w:t>C</w:t>
      </w:r>
      <w:r w:rsidRPr="00314E34">
        <w:rPr>
          <w:lang w:eastAsia="en-US"/>
        </w:rPr>
        <w:t>atalogue model is defined in S-100 Part 9</w:t>
      </w:r>
      <w:r w:rsidR="00D34F16" w:rsidRPr="00314E34">
        <w:rPr>
          <w:lang w:eastAsia="en-US"/>
        </w:rPr>
        <w:t>, clause 9-13</w:t>
      </w:r>
      <w:r w:rsidRPr="00314E34">
        <w:rPr>
          <w:lang w:eastAsia="en-US"/>
        </w:rPr>
        <w:t>.</w:t>
      </w:r>
    </w:p>
    <w:p w14:paraId="3F43AEEE" w14:textId="5A278152" w:rsidR="00E73EDF" w:rsidRPr="00314E34" w:rsidRDefault="007653F1" w:rsidP="00102CF0">
      <w:pPr>
        <w:spacing w:after="120" w:line="240" w:lineRule="auto"/>
        <w:rPr>
          <w:rFonts w:cs="Arial"/>
        </w:rPr>
      </w:pPr>
      <w:r w:rsidRPr="00314E34">
        <w:rPr>
          <w:rFonts w:cs="Arial"/>
        </w:rPr>
        <w:t xml:space="preserve">The S-101 Portrayal Catalogue </w:t>
      </w:r>
      <w:r w:rsidR="00D34F16" w:rsidRPr="00314E34">
        <w:rPr>
          <w:rFonts w:cs="Arial"/>
        </w:rPr>
        <w:t>is</w:t>
      </w:r>
      <w:r w:rsidRPr="00314E34">
        <w:rPr>
          <w:rFonts w:cs="Arial"/>
        </w:rPr>
        <w:t xml:space="preserve"> available in an XML document which conforms to the S-100 XML Portrayal Catalogue Schema</w:t>
      </w:r>
      <w:r w:rsidR="00D34F16" w:rsidRPr="00314E34">
        <w:rPr>
          <w:rFonts w:cs="Arial"/>
        </w:rPr>
        <w:t xml:space="preserve">. The </w:t>
      </w:r>
      <w:r w:rsidR="004814D2" w:rsidRPr="00314E34">
        <w:rPr>
          <w:rFonts w:cs="Arial"/>
        </w:rPr>
        <w:t>structure</w:t>
      </w:r>
      <w:r w:rsidR="00D34F16" w:rsidRPr="00314E34">
        <w:rPr>
          <w:rFonts w:cs="Arial"/>
        </w:rPr>
        <w:t xml:space="preserve"> for the Portrayal Catalogue is described in S-100 Part 9, clause </w:t>
      </w:r>
      <w:r w:rsidR="004814D2" w:rsidRPr="00314E34">
        <w:rPr>
          <w:rFonts w:cs="Arial"/>
        </w:rPr>
        <w:t>9-13.2</w:t>
      </w:r>
      <w:r w:rsidR="00A415DA" w:rsidRPr="00314E34">
        <w:rPr>
          <w:rFonts w:cs="Arial"/>
        </w:rPr>
        <w:t>.</w:t>
      </w:r>
      <w:r w:rsidR="00D34F16" w:rsidRPr="00314E34">
        <w:rPr>
          <w:rFonts w:cs="Arial"/>
        </w:rPr>
        <w:t xml:space="preserve"> </w:t>
      </w:r>
    </w:p>
    <w:p w14:paraId="229ABAAD" w14:textId="77777777" w:rsidR="00E73EDF" w:rsidRPr="00314E34" w:rsidRDefault="00E73EDF" w:rsidP="00B30DD0">
      <w:pPr>
        <w:spacing w:after="120" w:line="240" w:lineRule="auto"/>
        <w:rPr>
          <w:rFonts w:cs="Arial"/>
        </w:rPr>
      </w:pPr>
    </w:p>
    <w:p w14:paraId="64AEBDC8" w14:textId="600D79EB" w:rsidR="00E73EDF" w:rsidRPr="00314E34" w:rsidRDefault="007653F1" w:rsidP="0011534D">
      <w:pPr>
        <w:pStyle w:val="Heading1"/>
        <w:keepNext w:val="0"/>
        <w:widowControl w:val="0"/>
        <w:tabs>
          <w:tab w:val="clear" w:pos="400"/>
        </w:tabs>
        <w:spacing w:before="120" w:after="200" w:line="240" w:lineRule="auto"/>
        <w:ind w:left="567" w:hanging="567"/>
      </w:pPr>
      <w:bookmarkStart w:id="651" w:name="_Toc510785464"/>
      <w:bookmarkStart w:id="652" w:name="_Toc510784315"/>
      <w:bookmarkStart w:id="653" w:name="_Toc439685298"/>
      <w:bookmarkStart w:id="654" w:name="_Toc175558643"/>
      <w:bookmarkEnd w:id="651"/>
      <w:bookmarkEnd w:id="652"/>
      <w:r w:rsidRPr="00314E34">
        <w:t xml:space="preserve">Data Product </w:t>
      </w:r>
      <w:r w:rsidR="00D24503" w:rsidRPr="00314E34">
        <w:t xml:space="preserve">Format </w:t>
      </w:r>
      <w:r w:rsidRPr="00314E34">
        <w:t>(</w:t>
      </w:r>
      <w:r w:rsidR="00D24503" w:rsidRPr="00314E34">
        <w:t>Encoding</w:t>
      </w:r>
      <w:r w:rsidRPr="00314E34">
        <w:t>)</w:t>
      </w:r>
      <w:bookmarkEnd w:id="653"/>
      <w:bookmarkEnd w:id="654"/>
    </w:p>
    <w:p w14:paraId="1EB3981F" w14:textId="77777777" w:rsidR="00E73EDF" w:rsidRPr="00314E34" w:rsidRDefault="007653F1" w:rsidP="0011534D">
      <w:pPr>
        <w:pStyle w:val="Heading2"/>
        <w:keepNext w:val="0"/>
        <w:widowControl w:val="0"/>
        <w:tabs>
          <w:tab w:val="clear" w:pos="540"/>
        </w:tabs>
        <w:spacing w:before="120" w:after="200" w:line="240" w:lineRule="auto"/>
        <w:ind w:left="709" w:hanging="709"/>
      </w:pPr>
      <w:bookmarkStart w:id="655" w:name="_Toc439685299"/>
      <w:bookmarkStart w:id="656" w:name="_Toc175558644"/>
      <w:r w:rsidRPr="00314E34">
        <w:t>Introduction</w:t>
      </w:r>
      <w:bookmarkEnd w:id="655"/>
      <w:bookmarkEnd w:id="656"/>
    </w:p>
    <w:p w14:paraId="6ADF9767" w14:textId="1FA36AD0" w:rsidR="00E73EDF" w:rsidRPr="00314E34" w:rsidRDefault="007653F1" w:rsidP="0011534D">
      <w:pPr>
        <w:widowControl w:val="0"/>
        <w:spacing w:after="120" w:line="240" w:lineRule="auto"/>
      </w:pPr>
      <w:r w:rsidRPr="00314E34">
        <w:t>This clause specifies th</w:t>
      </w:r>
      <w:r w:rsidR="005F5259" w:rsidRPr="00314E34">
        <w:t xml:space="preserve">e encoding for S-101 datasets. </w:t>
      </w:r>
      <w:r w:rsidRPr="00314E34">
        <w:t>See Annex B for a complete description of the data records, fields and subfields defined in the encoding.</w:t>
      </w:r>
    </w:p>
    <w:p w14:paraId="1EC048D3" w14:textId="77777777" w:rsidR="00E73EDF" w:rsidRPr="00314E34" w:rsidRDefault="007653F1" w:rsidP="0011534D">
      <w:pPr>
        <w:widowControl w:val="0"/>
        <w:spacing w:after="120" w:line="240" w:lineRule="auto"/>
      </w:pPr>
      <w:r w:rsidRPr="00314E34">
        <w:rPr>
          <w:b/>
        </w:rPr>
        <w:lastRenderedPageBreak/>
        <w:t>Format Name:</w:t>
      </w:r>
      <w:r w:rsidRPr="00314E34">
        <w:tab/>
      </w:r>
      <w:r w:rsidRPr="00314E34">
        <w:tab/>
        <w:t>ISO/IEC 8211</w:t>
      </w:r>
    </w:p>
    <w:p w14:paraId="51B68A9D" w14:textId="77777777" w:rsidR="00E73EDF" w:rsidRPr="00314E34" w:rsidRDefault="007653F1" w:rsidP="0011534D">
      <w:pPr>
        <w:widowControl w:val="0"/>
        <w:spacing w:after="120" w:line="240" w:lineRule="auto"/>
      </w:pPr>
      <w:r w:rsidRPr="00314E34">
        <w:rPr>
          <w:b/>
        </w:rPr>
        <w:t>Character Set:</w:t>
      </w:r>
      <w:r w:rsidRPr="00314E34">
        <w:tab/>
        <w:t>ISO 10646 Base Multilingual Plane</w:t>
      </w:r>
    </w:p>
    <w:p w14:paraId="62F07935" w14:textId="440859F5" w:rsidR="00E73EDF" w:rsidRPr="00314E34" w:rsidRDefault="007653F1" w:rsidP="0011534D">
      <w:pPr>
        <w:widowControl w:val="0"/>
        <w:spacing w:after="120" w:line="240" w:lineRule="auto"/>
      </w:pPr>
      <w:r w:rsidRPr="00314E34">
        <w:rPr>
          <w:b/>
        </w:rPr>
        <w:t>Specification:</w:t>
      </w:r>
      <w:r w:rsidRPr="00314E34">
        <w:tab/>
      </w:r>
      <w:r w:rsidRPr="00314E34">
        <w:tab/>
        <w:t>S-100 profile of ISO/IEC 8211 (S-100 Part 10A)</w:t>
      </w:r>
    </w:p>
    <w:p w14:paraId="3E66CDBB" w14:textId="5C905793" w:rsidR="00E73EDF" w:rsidRPr="00314E34" w:rsidRDefault="007653F1" w:rsidP="0011534D">
      <w:pPr>
        <w:pStyle w:val="Heading3"/>
        <w:keepNext w:val="0"/>
        <w:widowControl w:val="0"/>
        <w:tabs>
          <w:tab w:val="clear" w:pos="660"/>
          <w:tab w:val="clear" w:pos="880"/>
          <w:tab w:val="left" w:pos="851"/>
        </w:tabs>
        <w:spacing w:before="120" w:after="120" w:line="240" w:lineRule="auto"/>
        <w:ind w:left="851" w:hanging="851"/>
        <w:jc w:val="both"/>
      </w:pPr>
      <w:bookmarkStart w:id="657" w:name="_Toc439685300"/>
      <w:bookmarkStart w:id="658" w:name="_Toc175558645"/>
      <w:r w:rsidRPr="00314E34">
        <w:t xml:space="preserve">Encoding of </w:t>
      </w:r>
      <w:r w:rsidR="005F5259" w:rsidRPr="00314E34">
        <w:t>l</w:t>
      </w:r>
      <w:r w:rsidRPr="00314E34">
        <w:t xml:space="preserve">atitude and </w:t>
      </w:r>
      <w:r w:rsidR="005F5259" w:rsidRPr="00314E34">
        <w:t>l</w:t>
      </w:r>
      <w:r w:rsidRPr="00314E34">
        <w:t>ongitude</w:t>
      </w:r>
      <w:bookmarkEnd w:id="657"/>
      <w:bookmarkEnd w:id="658"/>
      <w:r w:rsidRPr="00314E34">
        <w:t xml:space="preserve"> </w:t>
      </w:r>
    </w:p>
    <w:p w14:paraId="08EF52DB" w14:textId="5E27CE21" w:rsidR="00E73EDF"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Coordinates are stored as integers. Latitude and longitude are converted to integers using a multiplication factor held in the Dataset Structure Information field under [CMFX] and [CMFY] (see Annex B – clause B</w:t>
      </w:r>
      <w:r w:rsidR="005F5259" w:rsidRPr="00314E34">
        <w:t>-</w:t>
      </w:r>
      <w:r w:rsidR="000907D9" w:rsidRPr="00314E34">
        <w:t>5.1.2</w:t>
      </w:r>
      <w:r w:rsidRPr="00314E34">
        <w:t xml:space="preserve">).  </w:t>
      </w:r>
    </w:p>
    <w:p w14:paraId="604A5FD1" w14:textId="77777777" w:rsidR="00E73EDF"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These coordinate multiplication factors must be set to {10000000} (10</w:t>
      </w:r>
      <w:r w:rsidRPr="00314E34">
        <w:rPr>
          <w:vertAlign w:val="superscript"/>
        </w:rPr>
        <w:t>7</w:t>
      </w:r>
      <w:r w:rsidRPr="00314E34">
        <w:t>) for all datasets.</w:t>
      </w:r>
    </w:p>
    <w:p w14:paraId="204AC0FA" w14:textId="54E16D1C" w:rsidR="00E73EDF" w:rsidRPr="00314E34" w:rsidRDefault="007653F1" w:rsidP="005F5259">
      <w:pPr>
        <w:pStyle w:val="Example"/>
        <w:tabs>
          <w:tab w:val="clear" w:pos="1360"/>
          <w:tab w:val="left" w:pos="1134"/>
        </w:tabs>
        <w:spacing w:after="120" w:line="240" w:lineRule="auto"/>
        <w:rPr>
          <w:sz w:val="20"/>
        </w:rPr>
      </w:pPr>
      <w:r w:rsidRPr="00314E34">
        <w:rPr>
          <w:sz w:val="20"/>
        </w:rPr>
        <w:t>EXAMPLE</w:t>
      </w:r>
      <w:r w:rsidR="005F5259" w:rsidRPr="00314E34">
        <w:rPr>
          <w:sz w:val="20"/>
        </w:rPr>
        <w:t xml:space="preserve">:  </w:t>
      </w:r>
      <w:r w:rsidRPr="00314E34">
        <w:rPr>
          <w:sz w:val="20"/>
        </w:rPr>
        <w:t xml:space="preserve">A longitude = 42.0000 is converted into X = longitude * CMFX = 42.0000 * 10000000 = </w:t>
      </w:r>
      <w:r w:rsidRPr="00314E34">
        <w:rPr>
          <w:sz w:val="20"/>
        </w:rPr>
        <w:tab/>
        <w:t>420000000.</w:t>
      </w:r>
    </w:p>
    <w:p w14:paraId="6ED9E772" w14:textId="1A2430B5" w:rsidR="00E73EDF" w:rsidRPr="00314E34" w:rsidRDefault="007653F1" w:rsidP="005F5259">
      <w:pPr>
        <w:pStyle w:val="Heading3"/>
        <w:tabs>
          <w:tab w:val="clear" w:pos="660"/>
          <w:tab w:val="clear" w:pos="880"/>
          <w:tab w:val="left" w:pos="851"/>
        </w:tabs>
        <w:spacing w:before="120" w:after="120" w:line="240" w:lineRule="auto"/>
        <w:ind w:left="851" w:hanging="851"/>
        <w:jc w:val="both"/>
      </w:pPr>
      <w:bookmarkStart w:id="659" w:name="_Toc439685301"/>
      <w:bookmarkStart w:id="660" w:name="_Toc175558646"/>
      <w:bookmarkStart w:id="661" w:name="_Toc225065183"/>
      <w:bookmarkStart w:id="662" w:name="_Toc225648326"/>
      <w:r w:rsidRPr="00314E34">
        <w:t xml:space="preserve">Encoding of </w:t>
      </w:r>
      <w:r w:rsidR="00B4398F" w:rsidRPr="00314E34">
        <w:t>d</w:t>
      </w:r>
      <w:r w:rsidRPr="00314E34">
        <w:t>epths</w:t>
      </w:r>
      <w:bookmarkEnd w:id="659"/>
      <w:r w:rsidR="00242BA7" w:rsidRPr="00314E34">
        <w:t xml:space="preserve"> as coordinates</w:t>
      </w:r>
      <w:bookmarkEnd w:id="660"/>
    </w:p>
    <w:p w14:paraId="3890FC32" w14:textId="118C64C2" w:rsidR="00E73EDF"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Depths are converted from decimal metres to integers by means of the [CMFZ] (see Annex B – clause B</w:t>
      </w:r>
      <w:r w:rsidR="005F5259" w:rsidRPr="00314E34">
        <w:t>-</w:t>
      </w:r>
      <w:r w:rsidR="000907D9" w:rsidRPr="00314E34">
        <w:t>5.1.2</w:t>
      </w:r>
      <w:r w:rsidR="005F5259" w:rsidRPr="00314E34">
        <w:t xml:space="preserve">). </w:t>
      </w:r>
      <w:r w:rsidRPr="00314E34">
        <w:t xml:space="preserve">This </w:t>
      </w:r>
      <w:r w:rsidR="00C36998" w:rsidRPr="00314E34">
        <w:t xml:space="preserve">Product Specification </w:t>
      </w:r>
      <w:r w:rsidRPr="00314E34">
        <w:t xml:space="preserve">limits the resolution to </w:t>
      </w:r>
      <w:r w:rsidR="002307F6" w:rsidRPr="00314E34">
        <w:t xml:space="preserve">one </w:t>
      </w:r>
      <w:r w:rsidRPr="00314E34">
        <w:t xml:space="preserve">decimal place and therefore the [CMFZ] must be set to {10}. </w:t>
      </w:r>
      <w:bookmarkEnd w:id="661"/>
      <w:bookmarkEnd w:id="662"/>
    </w:p>
    <w:p w14:paraId="7BFDF8A0" w14:textId="5D35808C" w:rsidR="00242BA7"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EXAMPLE: A depth = 4.2 is converted in Z = depth*CMFZ = 4.2*10 = 42</w:t>
      </w:r>
    </w:p>
    <w:p w14:paraId="2D27E6B4" w14:textId="689153A6" w:rsidR="00E73EDF" w:rsidRPr="00314E34"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Note: This does not apply to depth encoded as attributes.</w:t>
      </w:r>
    </w:p>
    <w:p w14:paraId="6ECA4760" w14:textId="5B31072C" w:rsidR="00E73EDF" w:rsidRPr="00314E34" w:rsidRDefault="007653F1" w:rsidP="005F5259">
      <w:pPr>
        <w:pStyle w:val="Heading3"/>
        <w:tabs>
          <w:tab w:val="clear" w:pos="660"/>
          <w:tab w:val="clear" w:pos="880"/>
          <w:tab w:val="left" w:pos="851"/>
        </w:tabs>
        <w:spacing w:before="120" w:after="120" w:line="240" w:lineRule="auto"/>
        <w:ind w:left="851" w:hanging="851"/>
        <w:jc w:val="both"/>
      </w:pPr>
      <w:bookmarkStart w:id="663" w:name="_Toc225648294"/>
      <w:bookmarkStart w:id="664" w:name="_Toc225065151"/>
      <w:bookmarkStart w:id="665" w:name="_Toc439685302"/>
      <w:bookmarkStart w:id="666" w:name="_Toc175558647"/>
      <w:r w:rsidRPr="00314E34">
        <w:t xml:space="preserve">Numeric </w:t>
      </w:r>
      <w:r w:rsidR="00B4398F" w:rsidRPr="00314E34">
        <w:t>a</w:t>
      </w:r>
      <w:r w:rsidRPr="00314E34">
        <w:t xml:space="preserve">ttribute </w:t>
      </w:r>
      <w:bookmarkEnd w:id="663"/>
      <w:bookmarkEnd w:id="664"/>
      <w:r w:rsidR="00B4398F" w:rsidRPr="00314E34">
        <w:t>e</w:t>
      </w:r>
      <w:r w:rsidRPr="00314E34">
        <w:t>ncoding</w:t>
      </w:r>
      <w:bookmarkEnd w:id="665"/>
      <w:bookmarkEnd w:id="666"/>
    </w:p>
    <w:p w14:paraId="612132B9" w14:textId="3488D9AD" w:rsidR="00E73EDF" w:rsidRPr="00314E34" w:rsidRDefault="007653F1" w:rsidP="005F5259">
      <w:pPr>
        <w:pStyle w:val="ISOChange"/>
        <w:spacing w:before="0" w:after="120" w:line="240" w:lineRule="auto"/>
        <w:jc w:val="both"/>
        <w:rPr>
          <w:sz w:val="20"/>
        </w:rPr>
      </w:pPr>
      <w:r w:rsidRPr="00314E34">
        <w:rPr>
          <w:sz w:val="20"/>
        </w:rPr>
        <w:t>Floating point and integer attribute values m</w:t>
      </w:r>
      <w:r w:rsidR="00B4398F" w:rsidRPr="00314E34">
        <w:rPr>
          <w:sz w:val="20"/>
        </w:rPr>
        <w:t xml:space="preserve">ust not contain leading zeros. </w:t>
      </w:r>
      <w:r w:rsidRPr="00314E34">
        <w:rPr>
          <w:sz w:val="20"/>
        </w:rPr>
        <w:t>Floating point attribute values must not contain non-significant trailing zeros.</w:t>
      </w:r>
    </w:p>
    <w:p w14:paraId="11E303AC" w14:textId="63AF8A9D" w:rsidR="00E73EDF" w:rsidRPr="00314E34" w:rsidRDefault="007653F1" w:rsidP="00B4398F">
      <w:pPr>
        <w:pStyle w:val="Heading3"/>
        <w:tabs>
          <w:tab w:val="clear" w:pos="660"/>
          <w:tab w:val="clear" w:pos="880"/>
          <w:tab w:val="left" w:pos="851"/>
        </w:tabs>
        <w:spacing w:before="120" w:after="120" w:line="240" w:lineRule="auto"/>
        <w:ind w:left="851" w:hanging="851"/>
        <w:jc w:val="both"/>
      </w:pPr>
      <w:bookmarkStart w:id="667" w:name="_Toc510784321"/>
      <w:bookmarkStart w:id="668" w:name="_Toc510785470"/>
      <w:bookmarkStart w:id="669" w:name="_Toc439685303"/>
      <w:bookmarkStart w:id="670" w:name="_Toc175558648"/>
      <w:bookmarkEnd w:id="667"/>
      <w:bookmarkEnd w:id="668"/>
      <w:r w:rsidRPr="00314E34">
        <w:t xml:space="preserve">Text </w:t>
      </w:r>
      <w:r w:rsidR="00B4398F" w:rsidRPr="00314E34">
        <w:t>a</w:t>
      </w:r>
      <w:r w:rsidRPr="00314E34">
        <w:t xml:space="preserve">ttribute </w:t>
      </w:r>
      <w:r w:rsidR="00B4398F" w:rsidRPr="00314E34">
        <w:t>v</w:t>
      </w:r>
      <w:r w:rsidRPr="00314E34">
        <w:t>alues</w:t>
      </w:r>
      <w:bookmarkEnd w:id="669"/>
      <w:bookmarkEnd w:id="670"/>
      <w:r w:rsidRPr="00314E34">
        <w:t xml:space="preserve"> </w:t>
      </w:r>
    </w:p>
    <w:p w14:paraId="4D109874" w14:textId="7FC25136" w:rsidR="00E73EDF" w:rsidRPr="00314E34" w:rsidRDefault="007653F1" w:rsidP="00B4398F">
      <w:pPr>
        <w:spacing w:after="120" w:line="240" w:lineRule="auto"/>
      </w:pPr>
      <w:r w:rsidRPr="00314E34">
        <w:t xml:space="preserve">Character strings </w:t>
      </w:r>
      <w:r w:rsidR="00C36998" w:rsidRPr="00314E34">
        <w:t xml:space="preserve">must be </w:t>
      </w:r>
      <w:r w:rsidRPr="00314E34">
        <w:t xml:space="preserve">encoded using the character set defined in ISO 10646-1, in Unicode Transformation Format-8 (UTF-8). </w:t>
      </w:r>
    </w:p>
    <w:p w14:paraId="66CDACD0" w14:textId="66E871B2" w:rsidR="00E73EDF" w:rsidRPr="00314E34"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671" w:name="_Toc517858879"/>
      <w:bookmarkStart w:id="672" w:name="_Toc519859119"/>
      <w:bookmarkStart w:id="673" w:name="_Toc521495163"/>
      <w:bookmarkStart w:id="674" w:name="_Toc527117776"/>
      <w:bookmarkStart w:id="675" w:name="_Toc527620303"/>
      <w:bookmarkStart w:id="676" w:name="_Toc529974545"/>
      <w:bookmarkStart w:id="677" w:name="_Toc517858880"/>
      <w:bookmarkStart w:id="678" w:name="_Toc519859120"/>
      <w:bookmarkStart w:id="679" w:name="_Toc521495164"/>
      <w:bookmarkStart w:id="680" w:name="_Toc527117777"/>
      <w:bookmarkStart w:id="681" w:name="_Toc527620304"/>
      <w:bookmarkStart w:id="682" w:name="_Toc529974546"/>
      <w:bookmarkStart w:id="683" w:name="_Toc517858881"/>
      <w:bookmarkStart w:id="684" w:name="_Toc519859121"/>
      <w:bookmarkStart w:id="685" w:name="_Toc521495165"/>
      <w:bookmarkStart w:id="686" w:name="_Toc527117778"/>
      <w:bookmarkStart w:id="687" w:name="_Toc527620305"/>
      <w:bookmarkStart w:id="688" w:name="_Toc529974547"/>
      <w:bookmarkStart w:id="689" w:name="_Toc517858882"/>
      <w:bookmarkStart w:id="690" w:name="_Toc519859122"/>
      <w:bookmarkStart w:id="691" w:name="_Toc521495166"/>
      <w:bookmarkStart w:id="692" w:name="_Toc527117779"/>
      <w:bookmarkStart w:id="693" w:name="_Toc527620306"/>
      <w:bookmarkStart w:id="694" w:name="_Toc529974548"/>
      <w:bookmarkStart w:id="695" w:name="_Toc517858883"/>
      <w:bookmarkStart w:id="696" w:name="_Toc519859123"/>
      <w:bookmarkStart w:id="697" w:name="_Toc521495167"/>
      <w:bookmarkStart w:id="698" w:name="_Toc527117780"/>
      <w:bookmarkStart w:id="699" w:name="_Toc527620307"/>
      <w:bookmarkStart w:id="700" w:name="_Toc529974549"/>
      <w:bookmarkStart w:id="701" w:name="_Toc517858884"/>
      <w:bookmarkStart w:id="702" w:name="_Toc519859124"/>
      <w:bookmarkStart w:id="703" w:name="_Toc521495168"/>
      <w:bookmarkStart w:id="704" w:name="_Toc527117781"/>
      <w:bookmarkStart w:id="705" w:name="_Toc527620308"/>
      <w:bookmarkStart w:id="706" w:name="_Toc529974550"/>
      <w:bookmarkStart w:id="707" w:name="_Toc517858885"/>
      <w:bookmarkStart w:id="708" w:name="_Toc519859125"/>
      <w:bookmarkStart w:id="709" w:name="_Toc521495169"/>
      <w:bookmarkStart w:id="710" w:name="_Toc527117782"/>
      <w:bookmarkStart w:id="711" w:name="_Toc527620309"/>
      <w:bookmarkStart w:id="712" w:name="_Toc529974551"/>
      <w:bookmarkStart w:id="713" w:name="_Toc517858886"/>
      <w:bookmarkStart w:id="714" w:name="_Toc519859126"/>
      <w:bookmarkStart w:id="715" w:name="_Toc521495170"/>
      <w:bookmarkStart w:id="716" w:name="_Toc527117783"/>
      <w:bookmarkStart w:id="717" w:name="_Toc527620310"/>
      <w:bookmarkStart w:id="718" w:name="_Toc529974552"/>
      <w:bookmarkStart w:id="719" w:name="_Toc517858887"/>
      <w:bookmarkStart w:id="720" w:name="_Toc519859127"/>
      <w:bookmarkStart w:id="721" w:name="_Toc521495171"/>
      <w:bookmarkStart w:id="722" w:name="_Toc527117784"/>
      <w:bookmarkStart w:id="723" w:name="_Toc527620311"/>
      <w:bookmarkStart w:id="724" w:name="_Toc529974553"/>
      <w:bookmarkStart w:id="725" w:name="_Toc510784324"/>
      <w:bookmarkStart w:id="726" w:name="_Toc510785473"/>
      <w:bookmarkStart w:id="727" w:name="_Toc439685305"/>
      <w:bookmarkStart w:id="728" w:name="_Toc175558649"/>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r w:rsidRPr="00314E34">
        <w:rPr>
          <w:lang w:eastAsia="en-US"/>
        </w:rPr>
        <w:t xml:space="preserve">Unknown </w:t>
      </w:r>
      <w:r w:rsidR="00B4398F" w:rsidRPr="00314E34">
        <w:rPr>
          <w:lang w:eastAsia="en-US"/>
        </w:rPr>
        <w:t>a</w:t>
      </w:r>
      <w:r w:rsidRPr="00314E34">
        <w:rPr>
          <w:lang w:eastAsia="en-US"/>
        </w:rPr>
        <w:t xml:space="preserve">ttribute </w:t>
      </w:r>
      <w:r w:rsidR="00B4398F" w:rsidRPr="00314E34">
        <w:rPr>
          <w:lang w:eastAsia="en-US"/>
        </w:rPr>
        <w:t>v</w:t>
      </w:r>
      <w:r w:rsidRPr="00314E34">
        <w:rPr>
          <w:lang w:eastAsia="en-US"/>
        </w:rPr>
        <w:t>alues</w:t>
      </w:r>
      <w:bookmarkEnd w:id="727"/>
      <w:bookmarkEnd w:id="728"/>
      <w:r w:rsidRPr="00314E34">
        <w:rPr>
          <w:lang w:eastAsia="en-US"/>
        </w:rPr>
        <w:t xml:space="preserve"> </w:t>
      </w:r>
    </w:p>
    <w:p w14:paraId="7B6B9508" w14:textId="752D2A1A" w:rsidR="00E73EDF" w:rsidRPr="00314E34" w:rsidRDefault="007653F1" w:rsidP="00B4398F">
      <w:pPr>
        <w:autoSpaceDE w:val="0"/>
        <w:autoSpaceDN w:val="0"/>
        <w:adjustRightInd w:val="0"/>
        <w:spacing w:after="120" w:line="240" w:lineRule="auto"/>
        <w:rPr>
          <w:rFonts w:eastAsia="Times New Roman" w:cs="Arial"/>
          <w:lang w:eastAsia="en-US"/>
        </w:rPr>
      </w:pPr>
      <w:r w:rsidRPr="00314E34">
        <w:rPr>
          <w:rFonts w:eastAsia="Times New Roman" w:cs="Arial"/>
          <w:lang w:eastAsia="en-US"/>
        </w:rPr>
        <w:t>In a Base dataset, when an attribute code is present</w:t>
      </w:r>
      <w:r w:rsidR="00AA2E57" w:rsidRPr="00314E34">
        <w:rPr>
          <w:rFonts w:eastAsia="Times New Roman" w:cs="Arial"/>
          <w:lang w:eastAsia="en-US"/>
        </w:rPr>
        <w:t>,</w:t>
      </w:r>
      <w:r w:rsidRPr="00314E34">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314E34" w:rsidRDefault="007653F1" w:rsidP="00B4398F">
      <w:pPr>
        <w:autoSpaceDE w:val="0"/>
        <w:autoSpaceDN w:val="0"/>
        <w:adjustRightInd w:val="0"/>
        <w:spacing w:after="60" w:line="240" w:lineRule="auto"/>
        <w:rPr>
          <w:rFonts w:eastAsia="Times New Roman" w:cs="Arial"/>
          <w:lang w:eastAsia="en-US"/>
        </w:rPr>
      </w:pPr>
      <w:r w:rsidRPr="00314E34">
        <w:rPr>
          <w:rFonts w:eastAsia="Times New Roman" w:cs="Arial"/>
          <w:lang w:eastAsia="en-US"/>
        </w:rPr>
        <w:t>In an Update dataset, when an attribute code is present</w:t>
      </w:r>
      <w:r w:rsidR="00AA2E57" w:rsidRPr="00314E34">
        <w:rPr>
          <w:rFonts w:eastAsia="Times New Roman" w:cs="Arial"/>
          <w:lang w:eastAsia="en-US"/>
        </w:rPr>
        <w:t>,</w:t>
      </w:r>
      <w:r w:rsidRPr="00314E34">
        <w:rPr>
          <w:rFonts w:eastAsia="Times New Roman" w:cs="Arial"/>
          <w:lang w:eastAsia="en-US"/>
        </w:rPr>
        <w:t xml:space="preserve"> but the attribute value is missing it means:</w:t>
      </w:r>
    </w:p>
    <w:p w14:paraId="185E4FBD" w14:textId="4BD8C235" w:rsidR="00E73EDF" w:rsidRPr="00314E34"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rPr>
      </w:pPr>
      <w:r w:rsidRPr="00314E34">
        <w:rPr>
          <w:rFonts w:cs="Arial"/>
        </w:rPr>
        <w:sym w:font="Symbol" w:char="F0B7"/>
      </w:r>
      <w:r w:rsidRPr="00314E34">
        <w:rPr>
          <w:rFonts w:cs="Arial"/>
        </w:rPr>
        <w:tab/>
        <w:t xml:space="preserve">that the value of this attribute is to be replaced by an empty (null) value if it was </w:t>
      </w:r>
      <w:r w:rsidR="00A72C31" w:rsidRPr="00314E34">
        <w:rPr>
          <w:rFonts w:cs="Arial"/>
        </w:rPr>
        <w:t>present in the original dataset;</w:t>
      </w:r>
      <w:r w:rsidRPr="00314E34">
        <w:rPr>
          <w:rFonts w:cs="Arial"/>
        </w:rPr>
        <w:t xml:space="preserve"> or</w:t>
      </w:r>
    </w:p>
    <w:p w14:paraId="7525CF76" w14:textId="77777777" w:rsidR="00E73EDF" w:rsidRPr="00314E34"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rPr>
      </w:pPr>
      <w:r w:rsidRPr="00314E34">
        <w:rPr>
          <w:rFonts w:cs="Arial"/>
        </w:rPr>
        <w:sym w:font="Symbol" w:char="F0B7"/>
      </w:r>
      <w:r w:rsidRPr="00314E34">
        <w:rPr>
          <w:rFonts w:cs="Arial"/>
        </w:rPr>
        <w:tab/>
        <w:t>that an empty (null) value is to be inserted if the attribute was not present in the original dataset.</w:t>
      </w:r>
    </w:p>
    <w:p w14:paraId="4694DED9" w14:textId="77777777" w:rsidR="00E73EDF" w:rsidRPr="00314E34"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rPr>
      </w:pPr>
    </w:p>
    <w:p w14:paraId="26B83D3C" w14:textId="77777777" w:rsidR="00E73EDF" w:rsidRPr="00314E34" w:rsidRDefault="007653F1" w:rsidP="00B4398F">
      <w:pPr>
        <w:pStyle w:val="Heading1"/>
        <w:tabs>
          <w:tab w:val="clear" w:pos="400"/>
        </w:tabs>
        <w:spacing w:before="120" w:after="200" w:line="240" w:lineRule="auto"/>
        <w:ind w:left="567" w:hanging="567"/>
      </w:pPr>
      <w:bookmarkStart w:id="729" w:name="_Toc510785475"/>
      <w:bookmarkStart w:id="730" w:name="_Toc510784326"/>
      <w:bookmarkStart w:id="731" w:name="_Toc510785476"/>
      <w:bookmarkStart w:id="732" w:name="_Toc510784327"/>
      <w:bookmarkStart w:id="733" w:name="_Toc439685306"/>
      <w:bookmarkStart w:id="734" w:name="_Toc225648364"/>
      <w:bookmarkStart w:id="735" w:name="_Toc225065221"/>
      <w:bookmarkStart w:id="736" w:name="_Toc175558650"/>
      <w:bookmarkStart w:id="737" w:name="_Toc225648340"/>
      <w:bookmarkStart w:id="738" w:name="_Toc225065197"/>
      <w:bookmarkEnd w:id="729"/>
      <w:bookmarkEnd w:id="730"/>
      <w:bookmarkEnd w:id="731"/>
      <w:bookmarkEnd w:id="732"/>
      <w:r w:rsidRPr="00314E34">
        <w:t>Data Product Delivery</w:t>
      </w:r>
      <w:bookmarkEnd w:id="733"/>
      <w:bookmarkEnd w:id="734"/>
      <w:bookmarkEnd w:id="735"/>
      <w:bookmarkEnd w:id="736"/>
      <w:r w:rsidRPr="00314E34">
        <w:t xml:space="preserve"> </w:t>
      </w:r>
    </w:p>
    <w:p w14:paraId="0511F088" w14:textId="77777777" w:rsidR="00E73EDF" w:rsidRPr="00314E34" w:rsidRDefault="007653F1" w:rsidP="00B96C77">
      <w:pPr>
        <w:pStyle w:val="Heading2"/>
        <w:tabs>
          <w:tab w:val="clear" w:pos="540"/>
        </w:tabs>
        <w:spacing w:before="120" w:after="200" w:line="240" w:lineRule="auto"/>
        <w:ind w:left="709" w:hanging="709"/>
      </w:pPr>
      <w:bookmarkStart w:id="739" w:name="_Toc439685307"/>
      <w:bookmarkStart w:id="740" w:name="_Toc175558651"/>
      <w:r w:rsidRPr="00314E34">
        <w:t>Introduction</w:t>
      </w:r>
      <w:bookmarkEnd w:id="739"/>
      <w:bookmarkEnd w:id="740"/>
    </w:p>
    <w:p w14:paraId="1C453AB2" w14:textId="741E0857" w:rsidR="00E73EDF" w:rsidRPr="00314E34" w:rsidRDefault="007653F1" w:rsidP="00B96C77">
      <w:pPr>
        <w:spacing w:after="120" w:line="240" w:lineRule="auto"/>
      </w:pPr>
      <w:r w:rsidRPr="00314E34">
        <w:t>This clause specifies the encoding and deliver</w:t>
      </w:r>
      <w:r w:rsidR="00B96C77" w:rsidRPr="00314E34">
        <w:t xml:space="preserve">y mechanisms for an S-101 ENC. </w:t>
      </w:r>
      <w:r w:rsidRPr="00314E34">
        <w:t xml:space="preserve">Data which conforms to this Product Specification must be delivered by means of an </w:t>
      </w:r>
      <w:r w:rsidR="00B96C77" w:rsidRPr="00314E34">
        <w:t>E</w:t>
      </w:r>
      <w:r w:rsidRPr="00314E34">
        <w:t xml:space="preserve">xchange </w:t>
      </w:r>
      <w:r w:rsidR="00B96C77" w:rsidRPr="00314E34">
        <w:t>S</w:t>
      </w:r>
      <w:r w:rsidRPr="00314E34">
        <w:t>et.</w:t>
      </w:r>
    </w:p>
    <w:p w14:paraId="3F32E6DE" w14:textId="7D6A308A" w:rsidR="003D2FE7" w:rsidRPr="00314E34" w:rsidRDefault="003D2FE7" w:rsidP="00B96C77">
      <w:pPr>
        <w:spacing w:after="120" w:line="240" w:lineRule="auto"/>
      </w:pPr>
      <w:r w:rsidRPr="00314E34">
        <w:t>The S-100 Exchange Set structure is described in S-100 Part 17, clause 17-4.1.</w:t>
      </w:r>
    </w:p>
    <w:p w14:paraId="7E876756" w14:textId="77777777" w:rsidR="00681EDD" w:rsidRPr="00314E34" w:rsidRDefault="00681EDD" w:rsidP="00681EDD">
      <w:pPr>
        <w:spacing w:after="120" w:line="240" w:lineRule="auto"/>
      </w:pPr>
    </w:p>
    <w:p w14:paraId="1F138871" w14:textId="77777777" w:rsidR="00E73EDF" w:rsidRPr="00314E34" w:rsidRDefault="007653F1" w:rsidP="00AE200A">
      <w:pPr>
        <w:pStyle w:val="Heading2"/>
        <w:tabs>
          <w:tab w:val="clear" w:pos="540"/>
        </w:tabs>
        <w:spacing w:before="120" w:after="200" w:line="240" w:lineRule="auto"/>
        <w:rPr>
          <w:lang w:eastAsia="en-US"/>
        </w:rPr>
      </w:pPr>
      <w:bookmarkStart w:id="741" w:name="_Toc439685308"/>
      <w:bookmarkStart w:id="742" w:name="_Toc175558652"/>
      <w:r w:rsidRPr="00314E34">
        <w:rPr>
          <w:lang w:eastAsia="en-US"/>
        </w:rPr>
        <w:t>Exchange Set</w:t>
      </w:r>
      <w:bookmarkEnd w:id="741"/>
      <w:bookmarkEnd w:id="742"/>
    </w:p>
    <w:p w14:paraId="4B660F06" w14:textId="59FD8939" w:rsidR="00E73EDF" w:rsidRDefault="007653F1" w:rsidP="00AE200A">
      <w:pPr>
        <w:spacing w:after="120" w:line="240" w:lineRule="auto"/>
        <w:rPr>
          <w:ins w:id="743" w:author="Jeff Wootton" w:date="2025-12-21T15:23:00Z" w16du:dateUtc="2025-12-21T14:23:00Z"/>
          <w:rFonts w:cs="Arial"/>
        </w:rPr>
      </w:pPr>
      <w:r w:rsidRPr="00314E34">
        <w:rPr>
          <w:rFonts w:cs="Arial"/>
        </w:rPr>
        <w:t xml:space="preserve">S-101 datasets are grouped into </w:t>
      </w:r>
      <w:r w:rsidR="00AE200A" w:rsidRPr="00314E34">
        <w:rPr>
          <w:rFonts w:cs="Arial"/>
        </w:rPr>
        <w:t>E</w:t>
      </w:r>
      <w:r w:rsidRPr="00314E34">
        <w:rPr>
          <w:rFonts w:cs="Arial"/>
        </w:rPr>
        <w:t xml:space="preserve">xchange </w:t>
      </w:r>
      <w:r w:rsidR="00AE200A" w:rsidRPr="00314E34">
        <w:rPr>
          <w:rFonts w:cs="Arial"/>
        </w:rPr>
        <w:t>S</w:t>
      </w:r>
      <w:r w:rsidRPr="00314E34">
        <w:rPr>
          <w:rFonts w:cs="Arial"/>
        </w:rPr>
        <w:t xml:space="preserve">ets. Each </w:t>
      </w:r>
      <w:r w:rsidR="00AE200A" w:rsidRPr="00314E34">
        <w:rPr>
          <w:rFonts w:cs="Arial"/>
        </w:rPr>
        <w:t>E</w:t>
      </w:r>
      <w:r w:rsidRPr="00314E34">
        <w:rPr>
          <w:rFonts w:cs="Arial"/>
        </w:rPr>
        <w:t xml:space="preserve">xchange </w:t>
      </w:r>
      <w:r w:rsidR="00AE200A" w:rsidRPr="00314E34">
        <w:rPr>
          <w:rFonts w:cs="Arial"/>
        </w:rPr>
        <w:t>S</w:t>
      </w:r>
      <w:r w:rsidRPr="00314E34">
        <w:rPr>
          <w:rFonts w:cs="Arial"/>
        </w:rPr>
        <w:t>et consists of one or more ENC datasets with a single Exchange Catalogue XML file</w:t>
      </w:r>
      <w:ins w:id="744" w:author="Jeff Wootton" w:date="2025-12-21T15:15:00Z" w16du:dateUtc="2025-12-21T14:15:00Z">
        <w:r w:rsidR="004151CE">
          <w:rPr>
            <w:rFonts w:cs="Arial"/>
          </w:rPr>
          <w:t xml:space="preserve"> </w:t>
        </w:r>
        <w:commentRangeStart w:id="745"/>
        <w:r w:rsidR="004151CE">
          <w:rPr>
            <w:rFonts w:cs="Arial"/>
          </w:rPr>
          <w:t>(CATALOG.XML)</w:t>
        </w:r>
      </w:ins>
      <w:r w:rsidRPr="00314E34">
        <w:rPr>
          <w:rFonts w:cs="Arial"/>
        </w:rPr>
        <w:t xml:space="preserve"> containing metadata</w:t>
      </w:r>
      <w:ins w:id="746" w:author="Jeff Wootton" w:date="2025-12-21T15:19:00Z" w16du:dateUtc="2025-12-21T14:19:00Z">
        <w:r w:rsidR="00E51939">
          <w:rPr>
            <w:rFonts w:cs="Arial"/>
          </w:rPr>
          <w:t xml:space="preserve"> and </w:t>
        </w:r>
        <w:r w:rsidR="007E7A11">
          <w:rPr>
            <w:rFonts w:cs="Arial"/>
          </w:rPr>
          <w:t>its</w:t>
        </w:r>
      </w:ins>
      <w:ins w:id="747" w:author="Jeff Wootton" w:date="2025-12-21T15:20:00Z" w16du:dateUtc="2025-12-21T14:20:00Z">
        <w:r w:rsidR="008708AC">
          <w:rPr>
            <w:rFonts w:cs="Arial"/>
          </w:rPr>
          <w:t xml:space="preserve"> </w:t>
        </w:r>
      </w:ins>
      <w:ins w:id="748" w:author="Jeff Wootton" w:date="2025-12-21T15:20:00Z">
        <w:r w:rsidR="008708AC" w:rsidRPr="008708AC">
          <w:rPr>
            <w:rFonts w:cs="Arial"/>
          </w:rPr>
          <w:t xml:space="preserve">digital signature </w:t>
        </w:r>
      </w:ins>
      <w:ins w:id="749" w:author="Jeff Wootton" w:date="2025-12-21T15:20:00Z" w16du:dateUtc="2025-12-21T14:20:00Z">
        <w:r w:rsidR="008708AC">
          <w:rPr>
            <w:rFonts w:cs="Arial"/>
          </w:rPr>
          <w:t>(</w:t>
        </w:r>
      </w:ins>
      <w:ins w:id="750" w:author="Jeff Wootton" w:date="2025-12-21T15:20:00Z">
        <w:r w:rsidR="008708AC" w:rsidRPr="008708AC">
          <w:rPr>
            <w:rFonts w:cs="Arial"/>
          </w:rPr>
          <w:t>CATALOG.SIGN</w:t>
        </w:r>
      </w:ins>
      <w:ins w:id="751" w:author="Jeff Wootton" w:date="2025-12-21T15:20:00Z" w16du:dateUtc="2025-12-21T14:20:00Z">
        <w:r w:rsidR="008708AC">
          <w:rPr>
            <w:rFonts w:cs="Arial"/>
          </w:rPr>
          <w:t>)</w:t>
        </w:r>
      </w:ins>
      <w:ins w:id="752" w:author="Jeff Wootton" w:date="2025-12-21T15:21:00Z" w16du:dateUtc="2025-12-21T14:21:00Z">
        <w:r w:rsidR="00BA0754">
          <w:rPr>
            <w:rFonts w:cs="Arial"/>
          </w:rPr>
          <w:t xml:space="preserve"> file</w:t>
        </w:r>
      </w:ins>
      <w:ins w:id="753" w:author="Jeff Wootton" w:date="2025-12-21T15:20:00Z" w16du:dateUtc="2025-12-21T14:20:00Z">
        <w:r w:rsidR="008708AC">
          <w:rPr>
            <w:rFonts w:cs="Arial"/>
          </w:rPr>
          <w:t>.</w:t>
        </w:r>
      </w:ins>
      <w:ins w:id="754" w:author="Jeff Wootton" w:date="2025-12-21T15:25:00Z" w16du:dateUtc="2025-12-21T14:25:00Z">
        <w:r w:rsidR="009E43E6">
          <w:rPr>
            <w:rFonts w:cs="Arial"/>
          </w:rPr>
          <w:t xml:space="preserve"> </w:t>
        </w:r>
        <w:r w:rsidR="009E43E6" w:rsidRPr="009E43E6">
          <w:rPr>
            <w:rFonts w:cs="Arial"/>
          </w:rPr>
          <w:t>All other digital signatures are included within their corresponding resource metadata records in the CATALOG.XML.</w:t>
        </w:r>
      </w:ins>
      <w:commentRangeEnd w:id="745"/>
      <w:ins w:id="755" w:author="Jeff Wootton" w:date="2025-12-21T15:30:00Z" w16du:dateUtc="2025-12-21T14:30:00Z">
        <w:r w:rsidR="003118DE">
          <w:rPr>
            <w:rStyle w:val="CommentReference"/>
          </w:rPr>
          <w:commentReference w:id="745"/>
        </w:r>
      </w:ins>
      <w:del w:id="756" w:author="Jeff Wootton" w:date="2025-12-21T15:20:00Z" w16du:dateUtc="2025-12-21T14:20:00Z">
        <w:r w:rsidRPr="00314E34" w:rsidDel="002B6A7F">
          <w:rPr>
            <w:rFonts w:cs="Arial"/>
          </w:rPr>
          <w:delText xml:space="preserve">. </w:delText>
        </w:r>
      </w:del>
    </w:p>
    <w:p w14:paraId="4555D2B5" w14:textId="5C5EEA5B" w:rsidR="00622473" w:rsidRPr="00314E34" w:rsidRDefault="00622473" w:rsidP="00AE200A">
      <w:pPr>
        <w:spacing w:after="120" w:line="240" w:lineRule="auto"/>
        <w:rPr>
          <w:rFonts w:cs="Arial"/>
        </w:rPr>
      </w:pPr>
      <w:sdt>
        <w:sdtPr>
          <w:tag w:val="goog_rdk_3"/>
          <w:id w:val="-182284374"/>
        </w:sdtPr>
        <w:sdtContent>
          <w:r w:rsidRPr="00314E34">
            <w:t>Optionally, an associated XML Metadata file (S100_ResourcePurpose (</w:t>
          </w:r>
          <w:proofErr w:type="spellStart"/>
          <w:r w:rsidRPr="00314E34">
            <w:t>ISOMetadata</w:t>
          </w:r>
          <w:proofErr w:type="spellEnd"/>
          <w:r w:rsidRPr="00314E34">
            <w:t xml:space="preserve">) – see S-100 Part 17, clause 17-4.5) may be included (see clause 11.5). </w:t>
          </w:r>
        </w:sdtContent>
      </w:sdt>
      <w:r w:rsidRPr="00314E34">
        <w:rPr>
          <w:rFonts w:cs="Arial"/>
        </w:rPr>
        <w:t xml:space="preserve"> It may also include one or more support files. The S-101 Exchange Set structure is the same as that described in S-100 </w:t>
      </w:r>
      <w:r w:rsidRPr="00314E34">
        <w:t>Part 17, clause 17-4.1</w:t>
      </w:r>
      <w:r w:rsidRPr="00314E34">
        <w:rPr>
          <w:rFonts w:cs="Arial"/>
        </w:rPr>
        <w:t>.</w:t>
      </w:r>
    </w:p>
    <w:p w14:paraId="255B26F5" w14:textId="77777777" w:rsidR="00E73EDF" w:rsidRPr="00314E34" w:rsidRDefault="007653F1" w:rsidP="00AE200A">
      <w:pPr>
        <w:spacing w:after="120" w:line="240" w:lineRule="auto"/>
      </w:pPr>
      <w:r w:rsidRPr="00314E34">
        <w:rPr>
          <w:b/>
        </w:rPr>
        <w:lastRenderedPageBreak/>
        <w:t>Units of Delivery:</w:t>
      </w:r>
      <w:r w:rsidRPr="00314E34">
        <w:rPr>
          <w:b/>
        </w:rPr>
        <w:tab/>
      </w:r>
      <w:r w:rsidRPr="00314E34">
        <w:tab/>
      </w:r>
      <w:r w:rsidRPr="00314E34">
        <w:tab/>
      </w:r>
      <w:r w:rsidRPr="00314E34">
        <w:tab/>
      </w:r>
      <w:r w:rsidRPr="00314E34">
        <w:tab/>
        <w:t>Exchange Set</w:t>
      </w:r>
    </w:p>
    <w:p w14:paraId="34F24D50" w14:textId="77777777" w:rsidR="00E73EDF" w:rsidRPr="00314E34" w:rsidRDefault="007653F1" w:rsidP="00AE200A">
      <w:pPr>
        <w:spacing w:after="120" w:line="240" w:lineRule="auto"/>
      </w:pPr>
      <w:r w:rsidRPr="00314E34">
        <w:rPr>
          <w:b/>
        </w:rPr>
        <w:t>Transfer Size:</w:t>
      </w:r>
      <w:r w:rsidRPr="00314E34">
        <w:rPr>
          <w:b/>
        </w:rPr>
        <w:tab/>
      </w:r>
      <w:r w:rsidRPr="00314E34">
        <w:rPr>
          <w:b/>
        </w:rPr>
        <w:tab/>
      </w:r>
      <w:r w:rsidRPr="00314E34">
        <w:tab/>
      </w:r>
      <w:r w:rsidRPr="00314E34">
        <w:tab/>
      </w:r>
      <w:r w:rsidRPr="00314E34">
        <w:tab/>
      </w:r>
      <w:r w:rsidRPr="00314E34">
        <w:tab/>
        <w:t>Unlimited</w:t>
      </w:r>
    </w:p>
    <w:p w14:paraId="4E8CB467" w14:textId="77777777" w:rsidR="00E73EDF" w:rsidRPr="00314E34" w:rsidRDefault="007653F1" w:rsidP="00AE200A">
      <w:pPr>
        <w:spacing w:after="120" w:line="240" w:lineRule="auto"/>
      </w:pPr>
      <w:r w:rsidRPr="00314E34">
        <w:rPr>
          <w:b/>
        </w:rPr>
        <w:t>Medium Name:</w:t>
      </w:r>
      <w:r w:rsidRPr="00314E34">
        <w:rPr>
          <w:b/>
        </w:rPr>
        <w:tab/>
      </w:r>
      <w:r w:rsidRPr="00314E34">
        <w:tab/>
      </w:r>
      <w:r w:rsidRPr="00314E34">
        <w:tab/>
      </w:r>
      <w:r w:rsidRPr="00314E34">
        <w:tab/>
      </w:r>
      <w:r w:rsidRPr="00314E34">
        <w:tab/>
        <w:t>Digital data delivery</w:t>
      </w:r>
    </w:p>
    <w:p w14:paraId="06F1B20E" w14:textId="77777777" w:rsidR="00E73EDF" w:rsidRPr="00314E34" w:rsidRDefault="007653F1" w:rsidP="00555076">
      <w:pPr>
        <w:keepNext/>
        <w:keepLines/>
        <w:spacing w:after="120" w:line="240" w:lineRule="auto"/>
        <w:rPr>
          <w:b/>
          <w:sz w:val="22"/>
          <w:lang w:eastAsia="en-GB"/>
        </w:rPr>
      </w:pPr>
      <w:r w:rsidRPr="00314E34">
        <w:rPr>
          <w:b/>
        </w:rPr>
        <w:t>Other Delivery Information:</w:t>
      </w:r>
      <w:r w:rsidRPr="00314E34">
        <w:rPr>
          <w:b/>
        </w:rPr>
        <w:tab/>
      </w:r>
    </w:p>
    <w:p w14:paraId="5657C8B2" w14:textId="7F75C025" w:rsidR="00E73EDF" w:rsidRPr="00314E34" w:rsidRDefault="007653F1" w:rsidP="00AE200A">
      <w:pPr>
        <w:spacing w:after="120" w:line="240" w:lineRule="auto"/>
      </w:pPr>
      <w:r w:rsidRPr="00314E34">
        <w:t xml:space="preserve">Each </w:t>
      </w:r>
      <w:r w:rsidR="00AE200A" w:rsidRPr="00314E34">
        <w:t>E</w:t>
      </w:r>
      <w:r w:rsidRPr="00314E34">
        <w:t xml:space="preserve">xchange </w:t>
      </w:r>
      <w:r w:rsidR="00AE200A" w:rsidRPr="00314E34">
        <w:t>S</w:t>
      </w:r>
      <w:r w:rsidRPr="00314E34">
        <w:t xml:space="preserve">et has a single </w:t>
      </w:r>
      <w:r w:rsidR="00AE200A" w:rsidRPr="00314E34">
        <w:t>E</w:t>
      </w:r>
      <w:r w:rsidRPr="00314E34">
        <w:t xml:space="preserve">xchange </w:t>
      </w:r>
      <w:r w:rsidR="00AE200A" w:rsidRPr="00314E34">
        <w:t>C</w:t>
      </w:r>
      <w:r w:rsidRPr="00314E34">
        <w:t>atalogue which contains the discovery metadata for each dataset and references to any support files.</w:t>
      </w:r>
      <w:r w:rsidR="000B20EC" w:rsidRPr="00314E34">
        <w:t xml:space="preserve"> See S-100 Part 17, clauses 17-4.4 and 17-4.5.</w:t>
      </w:r>
    </w:p>
    <w:p w14:paraId="3D8B38D0" w14:textId="77777777" w:rsidR="0017491C" w:rsidRPr="00314E34" w:rsidRDefault="0017491C" w:rsidP="0017491C">
      <w:pPr>
        <w:spacing w:after="120" w:line="240" w:lineRule="auto"/>
      </w:pPr>
      <w:bookmarkStart w:id="757" w:name="_Toc510784332"/>
      <w:bookmarkStart w:id="758" w:name="_Toc510785481"/>
      <w:bookmarkStart w:id="759" w:name="_Toc513198124"/>
      <w:bookmarkStart w:id="760" w:name="_Toc515440376"/>
      <w:bookmarkStart w:id="761" w:name="_Toc517858893"/>
      <w:bookmarkStart w:id="762" w:name="_Toc519859133"/>
      <w:bookmarkStart w:id="763" w:name="_Toc521495177"/>
      <w:bookmarkStart w:id="764" w:name="_Toc527117790"/>
      <w:bookmarkStart w:id="765" w:name="_Toc527620317"/>
      <w:bookmarkStart w:id="766" w:name="_Toc529974559"/>
      <w:bookmarkStart w:id="767" w:name="_Toc510784333"/>
      <w:bookmarkStart w:id="768" w:name="_Toc510785482"/>
      <w:bookmarkStart w:id="769" w:name="_Toc513198125"/>
      <w:bookmarkStart w:id="770" w:name="_Toc515440377"/>
      <w:bookmarkStart w:id="771" w:name="_Toc517858894"/>
      <w:bookmarkStart w:id="772" w:name="_Toc519859134"/>
      <w:bookmarkStart w:id="773" w:name="_Toc521495178"/>
      <w:bookmarkStart w:id="774" w:name="_Toc527117791"/>
      <w:bookmarkStart w:id="775" w:name="_Toc527620318"/>
      <w:bookmarkStart w:id="776" w:name="_Toc529974560"/>
      <w:bookmarkStart w:id="777" w:name="_Toc510785483"/>
      <w:bookmarkStart w:id="778" w:name="_Toc510784334"/>
      <w:bookmarkStart w:id="779" w:name="_Toc513198126"/>
      <w:bookmarkStart w:id="780" w:name="_Toc515440378"/>
      <w:bookmarkStart w:id="781" w:name="_Toc517858895"/>
      <w:bookmarkStart w:id="782" w:name="_Toc519859135"/>
      <w:bookmarkStart w:id="783" w:name="_Toc521495179"/>
      <w:bookmarkStart w:id="784" w:name="_Toc527117792"/>
      <w:bookmarkStart w:id="785" w:name="_Toc527620319"/>
      <w:bookmarkStart w:id="786" w:name="_Toc529974561"/>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25A355A6" w14:textId="77777777" w:rsidR="00E73EDF" w:rsidRPr="00314E34" w:rsidRDefault="007653F1" w:rsidP="0017491C">
      <w:pPr>
        <w:pStyle w:val="Heading2"/>
        <w:tabs>
          <w:tab w:val="clear" w:pos="540"/>
        </w:tabs>
        <w:spacing w:before="120" w:after="200" w:line="240" w:lineRule="auto"/>
        <w:ind w:left="709" w:hanging="709"/>
        <w:rPr>
          <w:lang w:eastAsia="en-US"/>
        </w:rPr>
      </w:pPr>
      <w:bookmarkStart w:id="787" w:name="_Toc510784336"/>
      <w:bookmarkStart w:id="788" w:name="_Toc510785485"/>
      <w:bookmarkStart w:id="789" w:name="_Toc513198128"/>
      <w:bookmarkStart w:id="790" w:name="_Toc515440380"/>
      <w:bookmarkStart w:id="791" w:name="_Toc517858897"/>
      <w:bookmarkStart w:id="792" w:name="_Toc519859137"/>
      <w:bookmarkStart w:id="793" w:name="_Toc521495181"/>
      <w:bookmarkStart w:id="794" w:name="_Toc527117794"/>
      <w:bookmarkStart w:id="795" w:name="_Toc527620321"/>
      <w:bookmarkStart w:id="796" w:name="_Toc529974563"/>
      <w:bookmarkStart w:id="797" w:name="_Toc510785486"/>
      <w:bookmarkStart w:id="798" w:name="_Toc510784337"/>
      <w:bookmarkStart w:id="799" w:name="_Toc513198129"/>
      <w:bookmarkStart w:id="800" w:name="_Toc515440381"/>
      <w:bookmarkStart w:id="801" w:name="_Toc517858898"/>
      <w:bookmarkStart w:id="802" w:name="_Toc519859138"/>
      <w:bookmarkStart w:id="803" w:name="_Toc521495182"/>
      <w:bookmarkStart w:id="804" w:name="_Toc527117795"/>
      <w:bookmarkStart w:id="805" w:name="_Toc527620322"/>
      <w:bookmarkStart w:id="806" w:name="_Toc529974564"/>
      <w:bookmarkStart w:id="807" w:name="_Toc510784338"/>
      <w:bookmarkStart w:id="808" w:name="_Toc510785487"/>
      <w:bookmarkStart w:id="809" w:name="_Toc513198130"/>
      <w:bookmarkStart w:id="810" w:name="_Toc515440382"/>
      <w:bookmarkStart w:id="811" w:name="_Toc517858899"/>
      <w:bookmarkStart w:id="812" w:name="_Toc519859139"/>
      <w:bookmarkStart w:id="813" w:name="_Toc521495183"/>
      <w:bookmarkStart w:id="814" w:name="_Toc527117796"/>
      <w:bookmarkStart w:id="815" w:name="_Toc527620323"/>
      <w:bookmarkStart w:id="816" w:name="_Toc529974565"/>
      <w:bookmarkStart w:id="817" w:name="_Toc510785488"/>
      <w:bookmarkStart w:id="818" w:name="_Toc510784339"/>
      <w:bookmarkStart w:id="819" w:name="_Toc513198131"/>
      <w:bookmarkStart w:id="820" w:name="_Toc515440383"/>
      <w:bookmarkStart w:id="821" w:name="_Toc517858900"/>
      <w:bookmarkStart w:id="822" w:name="_Toc519859140"/>
      <w:bookmarkStart w:id="823" w:name="_Toc521495184"/>
      <w:bookmarkStart w:id="824" w:name="_Toc527117797"/>
      <w:bookmarkStart w:id="825" w:name="_Toc527620324"/>
      <w:bookmarkStart w:id="826" w:name="_Toc529974566"/>
      <w:bookmarkStart w:id="827" w:name="_Toc439685309"/>
      <w:bookmarkStart w:id="828" w:name="_Toc175558653"/>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r w:rsidRPr="00314E34">
        <w:rPr>
          <w:lang w:eastAsia="en-US"/>
        </w:rPr>
        <w:t>Dataset</w:t>
      </w:r>
      <w:bookmarkEnd w:id="827"/>
      <w:bookmarkEnd w:id="828"/>
    </w:p>
    <w:p w14:paraId="0619802C" w14:textId="31D71E9E" w:rsidR="00E73EDF" w:rsidRPr="00314E34"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829" w:name="_Toc225648341"/>
      <w:bookmarkStart w:id="830" w:name="_Toc225648342"/>
      <w:bookmarkStart w:id="831" w:name="_Toc439685310"/>
      <w:bookmarkStart w:id="832" w:name="_Toc175558654"/>
      <w:r w:rsidRPr="00314E34">
        <w:rPr>
          <w:lang w:eastAsia="en-US"/>
        </w:rPr>
        <w:t>Datasets</w:t>
      </w:r>
      <w:bookmarkEnd w:id="829"/>
      <w:bookmarkEnd w:id="830"/>
      <w:bookmarkEnd w:id="831"/>
      <w:bookmarkEnd w:id="832"/>
    </w:p>
    <w:p w14:paraId="1B56DAAC" w14:textId="091D0369" w:rsidR="00E73EDF" w:rsidRPr="00314E34" w:rsidRDefault="007653F1" w:rsidP="0017491C">
      <w:pPr>
        <w:autoSpaceDE w:val="0"/>
        <w:autoSpaceDN w:val="0"/>
        <w:adjustRightInd w:val="0"/>
        <w:spacing w:after="60" w:line="240" w:lineRule="auto"/>
        <w:rPr>
          <w:rFonts w:eastAsia="Times New Roman" w:cs="Arial"/>
          <w:lang w:eastAsia="en-US"/>
        </w:rPr>
      </w:pPr>
      <w:r w:rsidRPr="00314E34">
        <w:rPr>
          <w:rFonts w:eastAsia="Times New Roman" w:cs="Arial"/>
          <w:lang w:eastAsia="en-US"/>
        </w:rPr>
        <w:t xml:space="preserve">Four types of dataset files may be produced and contained within an </w:t>
      </w:r>
      <w:r w:rsidR="00A11156" w:rsidRPr="00314E34">
        <w:rPr>
          <w:rFonts w:eastAsia="Times New Roman" w:cs="Arial"/>
          <w:lang w:eastAsia="en-US"/>
        </w:rPr>
        <w:t>E</w:t>
      </w:r>
      <w:r w:rsidRPr="00314E34">
        <w:rPr>
          <w:rFonts w:eastAsia="Times New Roman" w:cs="Arial"/>
          <w:lang w:eastAsia="en-US"/>
        </w:rPr>
        <w:t xml:space="preserve">xchange </w:t>
      </w:r>
      <w:r w:rsidR="00A11156" w:rsidRPr="00314E34">
        <w:rPr>
          <w:rFonts w:eastAsia="Times New Roman" w:cs="Arial"/>
          <w:lang w:eastAsia="en-US"/>
        </w:rPr>
        <w:t>S</w:t>
      </w:r>
      <w:r w:rsidRPr="00314E34">
        <w:rPr>
          <w:rFonts w:eastAsia="Times New Roman" w:cs="Arial"/>
          <w:lang w:eastAsia="en-US"/>
        </w:rPr>
        <w:t xml:space="preserve">et: </w:t>
      </w:r>
    </w:p>
    <w:p w14:paraId="6E106253" w14:textId="1CE7C3D0" w:rsidR="00E73EDF" w:rsidRPr="00314E34"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New dataset and </w:t>
      </w:r>
      <w:r w:rsidR="00A11156" w:rsidRPr="00314E34">
        <w:rPr>
          <w:rFonts w:eastAsia="Times New Roman" w:cs="Arial"/>
          <w:lang w:eastAsia="en-US"/>
        </w:rPr>
        <w:t>N</w:t>
      </w:r>
      <w:r w:rsidRPr="00314E34">
        <w:rPr>
          <w:rFonts w:eastAsia="Times New Roman" w:cs="Arial"/>
          <w:lang w:eastAsia="en-US"/>
        </w:rPr>
        <w:t xml:space="preserve">ew </w:t>
      </w:r>
      <w:r w:rsidR="00A11156" w:rsidRPr="00314E34">
        <w:rPr>
          <w:rFonts w:eastAsia="Times New Roman" w:cs="Arial"/>
          <w:lang w:eastAsia="en-US"/>
        </w:rPr>
        <w:t>E</w:t>
      </w:r>
      <w:r w:rsidRPr="00314E34">
        <w:rPr>
          <w:rFonts w:eastAsia="Times New Roman" w:cs="Arial"/>
          <w:lang w:eastAsia="en-US"/>
        </w:rPr>
        <w:t>dition of a dataset (Base dataset): Including new information which has not been previous</w:t>
      </w:r>
      <w:r w:rsidR="00A11156" w:rsidRPr="00314E34">
        <w:rPr>
          <w:rFonts w:eastAsia="Times New Roman" w:cs="Arial"/>
          <w:lang w:eastAsia="en-US"/>
        </w:rPr>
        <w:t xml:space="preserve">ly distributed by updates. </w:t>
      </w:r>
      <w:r w:rsidRPr="00314E34">
        <w:rPr>
          <w:rFonts w:eastAsia="Times New Roman" w:cs="Arial"/>
          <w:lang w:eastAsia="en-US"/>
        </w:rPr>
        <w:t xml:space="preserve">Each </w:t>
      </w:r>
      <w:r w:rsidR="00A11156" w:rsidRPr="00314E34">
        <w:rPr>
          <w:rFonts w:eastAsia="Times New Roman" w:cs="Arial"/>
          <w:lang w:eastAsia="en-US"/>
        </w:rPr>
        <w:t>N</w:t>
      </w:r>
      <w:r w:rsidRPr="00314E34">
        <w:rPr>
          <w:rFonts w:eastAsia="Times New Roman" w:cs="Arial"/>
          <w:lang w:eastAsia="en-US"/>
        </w:rPr>
        <w:t xml:space="preserve">ew </w:t>
      </w:r>
      <w:r w:rsidR="00A11156" w:rsidRPr="00314E34">
        <w:rPr>
          <w:rFonts w:eastAsia="Times New Roman" w:cs="Arial"/>
          <w:lang w:eastAsia="en-US"/>
        </w:rPr>
        <w:t>E</w:t>
      </w:r>
      <w:r w:rsidRPr="00314E34">
        <w:rPr>
          <w:rFonts w:eastAsia="Times New Roman" w:cs="Arial"/>
          <w:lang w:eastAsia="en-US"/>
        </w:rPr>
        <w:t>dition of a dataset must have the same name as</w:t>
      </w:r>
      <w:r w:rsidR="00A11156" w:rsidRPr="00314E34">
        <w:rPr>
          <w:rFonts w:eastAsia="Times New Roman" w:cs="Arial"/>
          <w:lang w:eastAsia="en-US"/>
        </w:rPr>
        <w:t xml:space="preserve"> the dataset that it replaces. </w:t>
      </w:r>
      <w:r w:rsidRPr="00314E34">
        <w:rPr>
          <w:rFonts w:eastAsia="Times New Roman" w:cs="Arial"/>
          <w:lang w:eastAsia="en-US"/>
        </w:rPr>
        <w:t xml:space="preserve">A </w:t>
      </w:r>
      <w:r w:rsidR="00A11156" w:rsidRPr="00314E34">
        <w:rPr>
          <w:rFonts w:eastAsia="Times New Roman" w:cs="Arial"/>
          <w:lang w:eastAsia="en-US"/>
        </w:rPr>
        <w:t>N</w:t>
      </w:r>
      <w:r w:rsidRPr="00314E34">
        <w:rPr>
          <w:rFonts w:eastAsia="Times New Roman" w:cs="Arial"/>
          <w:lang w:eastAsia="en-US"/>
        </w:rPr>
        <w:t xml:space="preserve">ew </w:t>
      </w:r>
      <w:r w:rsidR="00A11156" w:rsidRPr="00314E34">
        <w:rPr>
          <w:rFonts w:eastAsia="Times New Roman" w:cs="Arial"/>
          <w:lang w:eastAsia="en-US"/>
        </w:rPr>
        <w:t>E</w:t>
      </w:r>
      <w:r w:rsidRPr="00314E34">
        <w:rPr>
          <w:rFonts w:eastAsia="Times New Roman" w:cs="Arial"/>
          <w:lang w:eastAsia="en-US"/>
        </w:rPr>
        <w:t xml:space="preserve">dition can also be ENC data that has previously been produced for this area and at the same </w:t>
      </w:r>
      <w:r w:rsidR="00AF19C3" w:rsidRPr="00314E34">
        <w:rPr>
          <w:rFonts w:eastAsia="Times New Roman" w:cs="Arial"/>
          <w:lang w:eastAsia="en-US"/>
        </w:rPr>
        <w:t xml:space="preserve">optimum </w:t>
      </w:r>
      <w:r w:rsidRPr="00314E34">
        <w:rPr>
          <w:rFonts w:eastAsia="Times New Roman" w:cs="Arial"/>
          <w:lang w:eastAsia="en-US"/>
        </w:rPr>
        <w:t>display scale. The encoding structure is located in Annex</w:t>
      </w:r>
      <w:r w:rsidR="00385470" w:rsidRPr="00314E34">
        <w:rPr>
          <w:rFonts w:eastAsia="Times New Roman" w:cs="Arial"/>
          <w:lang w:eastAsia="en-US"/>
        </w:rPr>
        <w:t xml:space="preserve"> B </w:t>
      </w:r>
      <w:r w:rsidR="007F7E71" w:rsidRPr="00314E34">
        <w:rPr>
          <w:rFonts w:eastAsia="Times New Roman" w:cs="Arial"/>
          <w:lang w:eastAsia="en-US"/>
        </w:rPr>
        <w:t>–</w:t>
      </w:r>
      <w:r w:rsidR="00385470" w:rsidRPr="00314E34">
        <w:rPr>
          <w:rFonts w:eastAsia="Times New Roman" w:cs="Arial"/>
          <w:lang w:eastAsia="en-US"/>
        </w:rPr>
        <w:t xml:space="preserve"> clause</w:t>
      </w:r>
      <w:r w:rsidRPr="00314E34">
        <w:rPr>
          <w:rFonts w:eastAsia="Times New Roman" w:cs="Arial"/>
          <w:lang w:eastAsia="en-US"/>
        </w:rPr>
        <w:t xml:space="preserve"> B</w:t>
      </w:r>
      <w:r w:rsidR="00A11156" w:rsidRPr="00314E34">
        <w:rPr>
          <w:rFonts w:eastAsia="Times New Roman" w:cs="Arial"/>
          <w:lang w:eastAsia="en-US"/>
        </w:rPr>
        <w:t>-</w:t>
      </w:r>
      <w:r w:rsidRPr="00314E34">
        <w:rPr>
          <w:rFonts w:eastAsia="Times New Roman" w:cs="Arial"/>
          <w:lang w:eastAsia="en-US"/>
        </w:rPr>
        <w:t>5.</w:t>
      </w:r>
    </w:p>
    <w:p w14:paraId="5957AC03" w14:textId="413C5F50" w:rsidR="00E73EDF" w:rsidRPr="00314E34"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Update: Changing some information in an existing dataset.</w:t>
      </w:r>
      <w:r w:rsidR="00734289" w:rsidRPr="00314E34">
        <w:rPr>
          <w:rFonts w:eastAsia="Times New Roman" w:cs="Arial"/>
          <w:lang w:eastAsia="en-US"/>
        </w:rPr>
        <w:t xml:space="preserve"> Each Update dataset file must have the same name as the original base cell file, with an extension number greater than or equal to 001</w:t>
      </w:r>
      <w:r w:rsidR="003963E3" w:rsidRPr="00314E34">
        <w:rPr>
          <w:rFonts w:eastAsia="Times New Roman" w:cs="Arial"/>
          <w:lang w:eastAsia="en-US"/>
        </w:rPr>
        <w:t xml:space="preserve"> (see EEE in clause 11.3.2 below)</w:t>
      </w:r>
      <w:r w:rsidR="00734289" w:rsidRPr="00314E34">
        <w:rPr>
          <w:rFonts w:eastAsia="Times New Roman" w:cs="Arial"/>
          <w:lang w:eastAsia="en-US"/>
        </w:rPr>
        <w:t xml:space="preserve">. They </w:t>
      </w:r>
      <w:r w:rsidR="00C25CC9" w:rsidRPr="00314E34">
        <w:rPr>
          <w:rFonts w:eastAsia="Times New Roman" w:cs="Arial"/>
          <w:lang w:eastAsia="en-US"/>
        </w:rPr>
        <w:t xml:space="preserve">must </w:t>
      </w:r>
      <w:r w:rsidR="00706AB7" w:rsidRPr="00314E34">
        <w:rPr>
          <w:rFonts w:eastAsia="Times New Roman" w:cs="Arial"/>
          <w:lang w:eastAsia="en-US"/>
        </w:rPr>
        <w:t>not extend the</w:t>
      </w:r>
      <w:r w:rsidR="00734289" w:rsidRPr="00314E34">
        <w:rPr>
          <w:rFonts w:eastAsia="Times New Roman" w:cs="Arial"/>
          <w:lang w:eastAsia="en-US"/>
        </w:rPr>
        <w:t xml:space="preserve"> geographical area </w:t>
      </w:r>
      <w:r w:rsidR="00706AB7" w:rsidRPr="00314E34">
        <w:rPr>
          <w:rFonts w:eastAsia="Times New Roman" w:cs="Arial"/>
          <w:lang w:eastAsia="en-US"/>
        </w:rPr>
        <w:t>covered by</w:t>
      </w:r>
      <w:r w:rsidR="00734289" w:rsidRPr="00314E34">
        <w:rPr>
          <w:rFonts w:eastAsia="Times New Roman" w:cs="Arial"/>
          <w:lang w:eastAsia="en-US"/>
        </w:rPr>
        <w:t xml:space="preserve"> the base cell file to which they apply</w:t>
      </w:r>
      <w:r w:rsidR="00706AB7" w:rsidRPr="00314E34">
        <w:rPr>
          <w:rFonts w:eastAsia="Times New Roman" w:cs="Arial"/>
          <w:lang w:eastAsia="en-US"/>
        </w:rPr>
        <w:t xml:space="preserve"> (see clause 4.5.2)</w:t>
      </w:r>
      <w:r w:rsidR="00734289" w:rsidRPr="00314E34">
        <w:rPr>
          <w:rFonts w:eastAsia="Times New Roman" w:cs="Arial"/>
          <w:i/>
          <w:iCs/>
          <w:lang w:eastAsia="en-US"/>
        </w:rPr>
        <w:t>.</w:t>
      </w:r>
      <w:r w:rsidRPr="00314E34">
        <w:rPr>
          <w:rFonts w:eastAsia="Times New Roman" w:cs="Arial"/>
          <w:lang w:eastAsia="en-US"/>
        </w:rPr>
        <w:t xml:space="preserve"> The encoding structure for an Update is located in Annex B</w:t>
      </w:r>
      <w:r w:rsidR="00385470" w:rsidRPr="00314E34">
        <w:rPr>
          <w:rFonts w:eastAsia="Times New Roman" w:cs="Arial"/>
          <w:lang w:eastAsia="en-US"/>
        </w:rPr>
        <w:t xml:space="preserve"> – clause B</w:t>
      </w:r>
      <w:r w:rsidR="00A11156" w:rsidRPr="00314E34">
        <w:rPr>
          <w:rFonts w:eastAsia="Times New Roman" w:cs="Arial"/>
          <w:lang w:eastAsia="en-US"/>
        </w:rPr>
        <w:t>-</w:t>
      </w:r>
      <w:r w:rsidRPr="00314E34">
        <w:rPr>
          <w:rFonts w:eastAsia="Times New Roman" w:cs="Arial"/>
          <w:lang w:eastAsia="en-US"/>
        </w:rPr>
        <w:t>6.</w:t>
      </w:r>
    </w:p>
    <w:p w14:paraId="20A59004" w14:textId="2FA2F75B" w:rsidR="00E73EDF" w:rsidRPr="00314E34" w:rsidRDefault="007653F1" w:rsidP="001D02B5">
      <w:pPr>
        <w:numPr>
          <w:ilvl w:val="0"/>
          <w:numId w:val="17"/>
        </w:numPr>
        <w:autoSpaceDE w:val="0"/>
        <w:autoSpaceDN w:val="0"/>
        <w:adjustRightInd w:val="0"/>
        <w:spacing w:after="60" w:line="240" w:lineRule="auto"/>
        <w:ind w:left="567" w:hanging="283"/>
        <w:rPr>
          <w:rFonts w:cs="Arial"/>
          <w:lang w:eastAsia="en-US"/>
        </w:rPr>
      </w:pPr>
      <w:r w:rsidRPr="00314E34">
        <w:rPr>
          <w:rFonts w:cs="Arial"/>
        </w:rPr>
        <w:t>R</w:t>
      </w:r>
      <w:r w:rsidRPr="00314E34">
        <w:rPr>
          <w:rFonts w:cs="Arial"/>
          <w:lang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314E34">
        <w:rPr>
          <w:rFonts w:cs="Arial"/>
          <w:lang w:eastAsia="en-US"/>
        </w:rPr>
        <w:t xml:space="preserve"> B – clause</w:t>
      </w:r>
      <w:r w:rsidRPr="00314E34">
        <w:rPr>
          <w:rFonts w:cs="Arial"/>
          <w:lang w:eastAsia="en-US"/>
        </w:rPr>
        <w:t xml:space="preserve"> B</w:t>
      </w:r>
      <w:r w:rsidR="00A11156" w:rsidRPr="00314E34">
        <w:rPr>
          <w:rFonts w:cs="Arial"/>
          <w:lang w:eastAsia="en-US"/>
        </w:rPr>
        <w:t>-</w:t>
      </w:r>
      <w:r w:rsidRPr="00314E34">
        <w:rPr>
          <w:rFonts w:cs="Arial"/>
          <w:lang w:eastAsia="en-US"/>
        </w:rPr>
        <w:t>5.</w:t>
      </w:r>
    </w:p>
    <w:p w14:paraId="649124B5" w14:textId="32C12A1D" w:rsidR="00E73EDF" w:rsidRPr="00314E34" w:rsidRDefault="007653F1" w:rsidP="00595EFB">
      <w:pPr>
        <w:numPr>
          <w:ilvl w:val="0"/>
          <w:numId w:val="17"/>
        </w:numPr>
        <w:autoSpaceDE w:val="0"/>
        <w:autoSpaceDN w:val="0"/>
        <w:adjustRightInd w:val="0"/>
        <w:spacing w:after="120" w:line="240" w:lineRule="auto"/>
        <w:ind w:left="567" w:hanging="283"/>
        <w:rPr>
          <w:rFonts w:eastAsia="Times New Roman" w:cs="Arial"/>
          <w:lang w:eastAsia="en-US"/>
        </w:rPr>
        <w:pPrChange w:id="833" w:author="Jeff Wootton" w:date="2025-12-21T14:58:00Z" w16du:dateUtc="2025-12-21T13:58:00Z">
          <w:pPr>
            <w:numPr>
              <w:numId w:val="17"/>
            </w:numPr>
            <w:autoSpaceDE w:val="0"/>
            <w:autoSpaceDN w:val="0"/>
            <w:adjustRightInd w:val="0"/>
            <w:spacing w:after="120" w:line="240" w:lineRule="auto"/>
            <w:ind w:left="360" w:hanging="360"/>
          </w:pPr>
        </w:pPrChange>
      </w:pPr>
      <w:r w:rsidRPr="00314E34">
        <w:rPr>
          <w:rFonts w:eastAsia="Times New Roman" w:cs="Arial"/>
          <w:lang w:eastAsia="en-US"/>
        </w:rPr>
        <w:t xml:space="preserve">Cancellation: The dataset is cancelled and is deleted from the system. The encoding structure for a Cancellation file is located in Annex </w:t>
      </w:r>
      <w:r w:rsidR="00251EC0" w:rsidRPr="00314E34">
        <w:rPr>
          <w:rFonts w:eastAsia="Times New Roman" w:cs="Arial"/>
          <w:lang w:eastAsia="en-US"/>
        </w:rPr>
        <w:t xml:space="preserve">B – clause </w:t>
      </w:r>
      <w:r w:rsidRPr="00314E34">
        <w:rPr>
          <w:rFonts w:eastAsia="Times New Roman" w:cs="Arial"/>
          <w:lang w:eastAsia="en-US"/>
        </w:rPr>
        <w:t>B</w:t>
      </w:r>
      <w:r w:rsidR="00A11156" w:rsidRPr="00314E34">
        <w:rPr>
          <w:rFonts w:eastAsia="Times New Roman" w:cs="Arial"/>
          <w:lang w:eastAsia="en-US"/>
        </w:rPr>
        <w:t>-</w:t>
      </w:r>
      <w:r w:rsidRPr="00314E34">
        <w:rPr>
          <w:rFonts w:eastAsia="Times New Roman" w:cs="Arial"/>
          <w:lang w:eastAsia="en-US"/>
        </w:rPr>
        <w:t>7.</w:t>
      </w:r>
    </w:p>
    <w:p w14:paraId="517A8141" w14:textId="39059094" w:rsidR="00826595" w:rsidRDefault="00826595" w:rsidP="00DE27D7">
      <w:pPr>
        <w:autoSpaceDE w:val="0"/>
        <w:autoSpaceDN w:val="0"/>
        <w:adjustRightInd w:val="0"/>
        <w:spacing w:after="120" w:line="240" w:lineRule="auto"/>
        <w:rPr>
          <w:ins w:id="834" w:author="Jeff Wootton" w:date="2025-12-21T15:04:00Z" w16du:dateUtc="2025-12-21T14:04:00Z"/>
          <w:rFonts w:eastAsia="Times New Roman" w:cs="Arial"/>
          <w:lang w:eastAsia="en-US"/>
        </w:rPr>
      </w:pPr>
      <w:commentRangeStart w:id="835"/>
      <w:ins w:id="836" w:author="Jeff Wootton" w:date="2025-12-21T15:04:00Z" w16du:dateUtc="2025-12-21T14:04:00Z">
        <w:r w:rsidRPr="00314E34">
          <w:rPr>
            <w:rFonts w:cs="Arial"/>
            <w:lang w:eastAsia="en-US"/>
          </w:rPr>
          <w:t xml:space="preserve">When a </w:t>
        </w:r>
        <w:r>
          <w:rPr>
            <w:rFonts w:cs="Arial"/>
            <w:lang w:eastAsia="en-US"/>
          </w:rPr>
          <w:t>dataset</w:t>
        </w:r>
        <w:r w:rsidR="00620966">
          <w:rPr>
            <w:rFonts w:cs="Arial"/>
            <w:lang w:eastAsia="en-US"/>
          </w:rPr>
          <w:t xml:space="preserve"> is</w:t>
        </w:r>
        <w:r w:rsidRPr="00314E34">
          <w:rPr>
            <w:rFonts w:cs="Arial"/>
            <w:lang w:eastAsia="en-US"/>
          </w:rPr>
          <w:t xml:space="preserve"> created it must be supported with a digital signature which authenticates it against the Producer’s public key included in the Exchange Set metadata</w:t>
        </w:r>
      </w:ins>
      <w:ins w:id="837" w:author="Jeff Wootton" w:date="2025-12-21T15:27:00Z" w16du:dateUtc="2025-12-21T14:27:00Z">
        <w:r w:rsidR="00D42F89">
          <w:rPr>
            <w:rFonts w:cs="Arial"/>
            <w:lang w:eastAsia="en-US"/>
          </w:rPr>
          <w:t xml:space="preserve"> (see clause</w:t>
        </w:r>
        <w:r w:rsidR="0063011B">
          <w:rPr>
            <w:rFonts w:cs="Arial"/>
            <w:lang w:eastAsia="en-US"/>
          </w:rPr>
          <w:t xml:space="preserve">s 11.2 and </w:t>
        </w:r>
      </w:ins>
      <w:ins w:id="838" w:author="Jeff Wootton" w:date="2025-12-21T15:28:00Z" w16du:dateUtc="2025-12-21T14:28:00Z">
        <w:r w:rsidR="002C2AC4">
          <w:rPr>
            <w:rFonts w:cs="Arial"/>
            <w:lang w:eastAsia="en-US"/>
          </w:rPr>
          <w:t>12.1.1)</w:t>
        </w:r>
      </w:ins>
      <w:ins w:id="839" w:author="Jeff Wootton" w:date="2025-12-21T15:04:00Z" w16du:dateUtc="2025-12-21T14:04:00Z">
        <w:r w:rsidRPr="00314E34">
          <w:rPr>
            <w:rFonts w:cs="Arial"/>
            <w:lang w:eastAsia="en-US"/>
          </w:rPr>
          <w:t>.</w:t>
        </w:r>
      </w:ins>
      <w:ins w:id="840" w:author="Jeff Wootton" w:date="2025-12-21T15:12:00Z" w16du:dateUtc="2025-12-21T14:12:00Z">
        <w:r w:rsidR="001241EE">
          <w:rPr>
            <w:rFonts w:cs="Arial"/>
            <w:lang w:eastAsia="en-US"/>
          </w:rPr>
          <w:t xml:space="preserve"> </w:t>
        </w:r>
        <w:r w:rsidR="001241EE" w:rsidRPr="001241EE">
          <w:rPr>
            <w:rFonts w:cs="Arial"/>
            <w:lang w:eastAsia="en-US"/>
          </w:rPr>
          <w:t>S-100 Part 15 defines the algorithms for compressing, encrypting and digitally signing datasets based on the S-100 Data Model.</w:t>
        </w:r>
      </w:ins>
      <w:commentRangeEnd w:id="835"/>
      <w:ins w:id="841" w:author="Jeff Wootton" w:date="2025-12-21T15:31:00Z" w16du:dateUtc="2025-12-21T14:31:00Z">
        <w:r w:rsidR="003118DE">
          <w:rPr>
            <w:rStyle w:val="CommentReference"/>
          </w:rPr>
          <w:commentReference w:id="835"/>
        </w:r>
      </w:ins>
    </w:p>
    <w:p w14:paraId="1730B6F9" w14:textId="11003EEB" w:rsidR="00DE27D7" w:rsidRPr="00314E34" w:rsidRDefault="00DE27D7" w:rsidP="00DE27D7">
      <w:pPr>
        <w:autoSpaceDE w:val="0"/>
        <w:autoSpaceDN w:val="0"/>
        <w:adjustRightInd w:val="0"/>
        <w:spacing w:after="120" w:line="240" w:lineRule="auto"/>
        <w:rPr>
          <w:rFonts w:eastAsia="Times New Roman" w:cs="Arial"/>
          <w:lang w:eastAsia="en-US"/>
        </w:rPr>
      </w:pPr>
      <w:commentRangeStart w:id="842"/>
      <w:r w:rsidRPr="00314E34">
        <w:rPr>
          <w:rFonts w:eastAsia="Times New Roman" w:cs="Arial"/>
          <w:lang w:eastAsia="en-US"/>
        </w:rPr>
        <w:t xml:space="preserve">”File-less” management of published S-101 base datasets and their textual or pictorial </w:t>
      </w:r>
      <w:r w:rsidR="00833E10" w:rsidRPr="00314E34">
        <w:rPr>
          <w:rFonts w:eastAsia="Times New Roman" w:cs="Arial"/>
          <w:lang w:eastAsia="en-US"/>
        </w:rPr>
        <w:t xml:space="preserve">ENC </w:t>
      </w:r>
      <w:r w:rsidRPr="00314E34">
        <w:rPr>
          <w:rFonts w:eastAsia="Times New Roman" w:cs="Arial"/>
          <w:lang w:eastAsia="en-US"/>
        </w:rPr>
        <w:t xml:space="preserve">support files </w:t>
      </w:r>
      <w:r w:rsidR="008F17DE" w:rsidRPr="00314E34">
        <w:rPr>
          <w:rFonts w:eastAsia="Times New Roman" w:cs="Arial"/>
          <w:lang w:eastAsia="en-US"/>
        </w:rPr>
        <w:t>is not allowed for this Edition of S-101, with the exception of ENC support file</w:t>
      </w:r>
      <w:r w:rsidRPr="00314E34">
        <w:rPr>
          <w:rFonts w:eastAsia="Times New Roman" w:cs="Arial"/>
          <w:lang w:eastAsia="en-US"/>
        </w:rPr>
        <w:t xml:space="preserve"> deletions </w:t>
      </w:r>
      <w:r w:rsidR="00DF0724" w:rsidRPr="00314E34">
        <w:rPr>
          <w:rFonts w:eastAsia="Times New Roman" w:cs="Arial"/>
          <w:lang w:eastAsia="en-US"/>
        </w:rPr>
        <w:t>or metadata “</w:t>
      </w:r>
      <w:proofErr w:type="spellStart"/>
      <w:r w:rsidR="00DF0724" w:rsidRPr="00314E34">
        <w:rPr>
          <w:rFonts w:eastAsia="Times New Roman" w:cs="Arial"/>
          <w:lang w:eastAsia="en-US"/>
        </w:rPr>
        <w:t>supportedResource</w:t>
      </w:r>
      <w:proofErr w:type="spellEnd"/>
      <w:r w:rsidR="00DF0724" w:rsidRPr="00314E34">
        <w:rPr>
          <w:rFonts w:eastAsia="Times New Roman" w:cs="Arial"/>
          <w:lang w:eastAsia="en-US"/>
        </w:rPr>
        <w:t>” updates</w:t>
      </w:r>
      <w:r w:rsidRPr="00314E34">
        <w:rPr>
          <w:rFonts w:eastAsia="Times New Roman" w:cs="Arial"/>
          <w:lang w:eastAsia="en-US"/>
        </w:rPr>
        <w:t>. That is, producing a S-100 Exchange Set which only includes the mandatory “</w:t>
      </w:r>
      <w:r w:rsidR="00833E10" w:rsidRPr="00314E34">
        <w:rPr>
          <w:rFonts w:eastAsia="Times New Roman" w:cs="Arial"/>
          <w:lang w:eastAsia="en-US"/>
        </w:rPr>
        <w:t>CATALOG.XML</w:t>
      </w:r>
      <w:r w:rsidRPr="00314E34">
        <w:rPr>
          <w:rFonts w:eastAsia="Times New Roman" w:cs="Arial"/>
          <w:lang w:eastAsia="en-US"/>
        </w:rPr>
        <w:t xml:space="preserve">” file with the dataset and/or </w:t>
      </w:r>
      <w:r w:rsidR="00833E10" w:rsidRPr="00314E34">
        <w:rPr>
          <w:rFonts w:eastAsia="Times New Roman" w:cs="Arial"/>
          <w:lang w:eastAsia="en-US"/>
        </w:rPr>
        <w:t xml:space="preserve">ENC </w:t>
      </w:r>
      <w:r w:rsidR="00DD2E14" w:rsidRPr="00314E34">
        <w:rPr>
          <w:rFonts w:eastAsia="Times New Roman" w:cs="Arial"/>
          <w:lang w:eastAsia="en-US"/>
        </w:rPr>
        <w:t>S</w:t>
      </w:r>
      <w:r w:rsidRPr="00314E34">
        <w:rPr>
          <w:rFonts w:eastAsia="Times New Roman" w:cs="Arial"/>
          <w:lang w:eastAsia="en-US"/>
        </w:rPr>
        <w:t xml:space="preserve">upport </w:t>
      </w:r>
      <w:r w:rsidR="00DD2E14" w:rsidRPr="00314E34">
        <w:rPr>
          <w:rFonts w:eastAsia="Times New Roman" w:cs="Arial"/>
          <w:lang w:eastAsia="en-US"/>
        </w:rPr>
        <w:t>F</w:t>
      </w:r>
      <w:r w:rsidRPr="00314E34">
        <w:rPr>
          <w:rFonts w:eastAsia="Times New Roman" w:cs="Arial"/>
          <w:lang w:eastAsia="en-US"/>
        </w:rPr>
        <w:t xml:space="preserve">ile </w:t>
      </w:r>
      <w:r w:rsidR="00DD2E14" w:rsidRPr="00314E34">
        <w:rPr>
          <w:rFonts w:eastAsia="Times New Roman" w:cs="Arial"/>
          <w:lang w:eastAsia="en-US"/>
        </w:rPr>
        <w:t>D</w:t>
      </w:r>
      <w:r w:rsidRPr="00314E34">
        <w:rPr>
          <w:rFonts w:eastAsia="Times New Roman" w:cs="Arial"/>
          <w:lang w:eastAsia="en-US"/>
        </w:rPr>
        <w:t xml:space="preserve">iscovery </w:t>
      </w:r>
      <w:r w:rsidR="00DD2E14" w:rsidRPr="00314E34">
        <w:rPr>
          <w:rFonts w:eastAsia="Times New Roman" w:cs="Arial"/>
          <w:lang w:eastAsia="en-US"/>
        </w:rPr>
        <w:t>M</w:t>
      </w:r>
      <w:r w:rsidRPr="00314E34">
        <w:rPr>
          <w:rFonts w:eastAsia="Times New Roman" w:cs="Arial"/>
          <w:lang w:eastAsia="en-US"/>
        </w:rPr>
        <w:t xml:space="preserve">etadata without including the appropriate dataset, </w:t>
      </w:r>
      <w:r w:rsidR="00C52566" w:rsidRPr="00314E34">
        <w:rPr>
          <w:rFonts w:eastAsia="Times New Roman" w:cs="Arial"/>
          <w:lang w:eastAsia="en-US"/>
        </w:rPr>
        <w:t xml:space="preserve">dataset </w:t>
      </w:r>
      <w:r w:rsidRPr="00314E34">
        <w:rPr>
          <w:rFonts w:eastAsia="Times New Roman" w:cs="Arial"/>
          <w:lang w:eastAsia="en-US"/>
        </w:rPr>
        <w:t xml:space="preserve">update or </w:t>
      </w:r>
      <w:r w:rsidR="00833E10" w:rsidRPr="00314E34">
        <w:rPr>
          <w:rFonts w:eastAsia="Times New Roman" w:cs="Arial"/>
          <w:lang w:eastAsia="en-US"/>
        </w:rPr>
        <w:t xml:space="preserve">ENC </w:t>
      </w:r>
      <w:r w:rsidRPr="00314E34">
        <w:rPr>
          <w:rFonts w:eastAsia="Times New Roman" w:cs="Arial"/>
          <w:lang w:eastAsia="en-US"/>
        </w:rPr>
        <w:t>support file in the S-100 Exchange Set is not allowed</w:t>
      </w:r>
      <w:r w:rsidR="008B6711" w:rsidRPr="00314E34">
        <w:rPr>
          <w:rFonts w:eastAsia="Times New Roman" w:cs="Arial"/>
          <w:lang w:eastAsia="en-US"/>
        </w:rPr>
        <w:t xml:space="preserve"> other than for the above exception</w:t>
      </w:r>
      <w:r w:rsidRPr="00314E34">
        <w:rPr>
          <w:rFonts w:eastAsia="Times New Roman" w:cs="Arial"/>
          <w:lang w:eastAsia="en-US"/>
        </w:rPr>
        <w:t>.</w:t>
      </w:r>
      <w:commentRangeEnd w:id="842"/>
      <w:r w:rsidR="004073E9" w:rsidRPr="00314E34">
        <w:rPr>
          <w:rStyle w:val="CommentReference"/>
          <w:lang w:val="en-GB"/>
        </w:rPr>
        <w:commentReference w:id="842"/>
      </w:r>
    </w:p>
    <w:p w14:paraId="623685BB" w14:textId="4973C3D1" w:rsidR="00E73EDF" w:rsidRPr="00314E34"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843" w:name="_Toc510785491"/>
      <w:bookmarkStart w:id="844" w:name="_Toc510784342"/>
      <w:bookmarkStart w:id="845" w:name="_Toc225065200"/>
      <w:bookmarkStart w:id="846" w:name="_Toc439685311"/>
      <w:bookmarkStart w:id="847" w:name="_Toc225648343"/>
      <w:bookmarkStart w:id="848" w:name="_Toc175558655"/>
      <w:bookmarkEnd w:id="843"/>
      <w:bookmarkEnd w:id="844"/>
      <w:r w:rsidRPr="00314E34">
        <w:rPr>
          <w:lang w:eastAsia="en-US"/>
        </w:rPr>
        <w:t>Dataset file naming</w:t>
      </w:r>
      <w:bookmarkEnd w:id="845"/>
      <w:bookmarkEnd w:id="846"/>
      <w:bookmarkEnd w:id="847"/>
      <w:bookmarkEnd w:id="848"/>
    </w:p>
    <w:p w14:paraId="273BB2A1" w14:textId="59664618" w:rsidR="00E73EDF" w:rsidRPr="00314E34" w:rsidRDefault="00E61120" w:rsidP="00A11156">
      <w:pPr>
        <w:autoSpaceDE w:val="0"/>
        <w:autoSpaceDN w:val="0"/>
        <w:adjustRightInd w:val="0"/>
        <w:spacing w:after="120" w:line="240" w:lineRule="auto"/>
        <w:rPr>
          <w:rFonts w:eastAsia="Times New Roman" w:cs="Arial"/>
          <w:lang w:eastAsia="en-US"/>
        </w:rPr>
      </w:pPr>
      <w:r w:rsidRPr="00314E34">
        <w:rPr>
          <w:rFonts w:eastAsia="Times New Roman" w:cs="Arial"/>
          <w:lang w:eastAsia="en-US"/>
        </w:rPr>
        <w:t>101</w:t>
      </w:r>
      <w:r w:rsidR="007653F1" w:rsidRPr="00314E34">
        <w:rPr>
          <w:rFonts w:eastAsia="Times New Roman" w:cs="Arial"/>
          <w:lang w:eastAsia="en-US"/>
        </w:rPr>
        <w:t>CC</w:t>
      </w:r>
      <w:r w:rsidR="00B40201" w:rsidRPr="00314E34">
        <w:rPr>
          <w:rFonts w:eastAsia="Times New Roman" w:cs="Arial"/>
          <w:lang w:eastAsia="en-US"/>
        </w:rPr>
        <w:t>CC</w:t>
      </w:r>
      <w:r w:rsidR="00413A6F" w:rsidRPr="00314E34">
        <w:rPr>
          <w:rFonts w:eastAsia="Times New Roman" w:cs="Arial"/>
          <w:lang w:eastAsia="en-US"/>
        </w:rPr>
        <w:t>ØØØØØØØØØØ</w:t>
      </w:r>
      <w:r w:rsidR="007653F1" w:rsidRPr="00314E34">
        <w:rPr>
          <w:rFonts w:eastAsia="Times New Roman" w:cs="Arial"/>
          <w:lang w:eastAsia="en-US"/>
        </w:rPr>
        <w:t>.EEE</w:t>
      </w:r>
    </w:p>
    <w:p w14:paraId="22F2BBEE" w14:textId="55A193F3" w:rsidR="00E73EDF" w:rsidRPr="00314E34" w:rsidRDefault="007653F1" w:rsidP="00A11156">
      <w:pPr>
        <w:autoSpaceDE w:val="0"/>
        <w:autoSpaceDN w:val="0"/>
        <w:adjustRightInd w:val="0"/>
        <w:spacing w:after="60" w:line="240" w:lineRule="auto"/>
        <w:rPr>
          <w:rFonts w:eastAsia="Times New Roman" w:cs="Arial"/>
          <w:lang w:eastAsia="en-US"/>
        </w:rPr>
      </w:pPr>
      <w:r w:rsidRPr="00314E34">
        <w:rPr>
          <w:rFonts w:eastAsia="Times New Roman" w:cs="Arial"/>
          <w:lang w:eastAsia="en-US"/>
        </w:rPr>
        <w:t>The file name forms a unique</w:t>
      </w:r>
      <w:r w:rsidR="00E50706" w:rsidRPr="00314E34">
        <w:rPr>
          <w:rFonts w:eastAsia="Times New Roman" w:cs="Arial"/>
          <w:lang w:eastAsia="en-US"/>
        </w:rPr>
        <w:t xml:space="preserve"> S-101</w:t>
      </w:r>
      <w:r w:rsidRPr="00314E34">
        <w:rPr>
          <w:rFonts w:eastAsia="Times New Roman" w:cs="Arial"/>
          <w:lang w:eastAsia="en-US"/>
        </w:rPr>
        <w:t xml:space="preserve"> identifier where:</w:t>
      </w:r>
    </w:p>
    <w:p w14:paraId="57FD284A" w14:textId="6BC247E8" w:rsidR="00E61120" w:rsidRPr="00314E34"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101 </w:t>
      </w:r>
      <w:r w:rsidR="00A11156" w:rsidRPr="00314E34">
        <w:rPr>
          <w:rFonts w:eastAsia="Times New Roman" w:cs="Arial"/>
          <w:lang w:eastAsia="en-US"/>
        </w:rPr>
        <w:t>–</w:t>
      </w:r>
      <w:r w:rsidRPr="00314E34">
        <w:rPr>
          <w:rFonts w:eastAsia="Times New Roman" w:cs="Arial"/>
          <w:lang w:eastAsia="en-US"/>
        </w:rPr>
        <w:t xml:space="preserve"> the first 3 characters </w:t>
      </w:r>
      <w:r w:rsidR="00E50706" w:rsidRPr="00314E34">
        <w:rPr>
          <w:rFonts w:eastAsia="Times New Roman" w:cs="Arial"/>
          <w:lang w:eastAsia="en-US"/>
        </w:rPr>
        <w:t>identify the dataset as an S-101 dataset (mandatory).</w:t>
      </w:r>
    </w:p>
    <w:p w14:paraId="55206A9B" w14:textId="024FB2BF" w:rsidR="00E73EDF" w:rsidRPr="00314E34"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CC</w:t>
      </w:r>
      <w:r w:rsidR="00413A6F" w:rsidRPr="00314E34">
        <w:rPr>
          <w:rFonts w:eastAsia="Times New Roman" w:cs="Arial"/>
          <w:lang w:eastAsia="en-US"/>
        </w:rPr>
        <w:t>CC</w:t>
      </w:r>
      <w:r w:rsidRPr="00314E34">
        <w:rPr>
          <w:rFonts w:eastAsia="Times New Roman" w:cs="Arial"/>
          <w:lang w:eastAsia="en-US"/>
        </w:rPr>
        <w:t xml:space="preserve"> </w:t>
      </w:r>
      <w:r w:rsidR="00A11156" w:rsidRPr="00314E34">
        <w:rPr>
          <w:rFonts w:eastAsia="Times New Roman" w:cs="Arial"/>
          <w:lang w:eastAsia="en-US"/>
        </w:rPr>
        <w:t>–</w:t>
      </w:r>
      <w:r w:rsidRPr="00314E34">
        <w:rPr>
          <w:rFonts w:eastAsia="Times New Roman" w:cs="Arial"/>
          <w:lang w:eastAsia="en-US"/>
        </w:rPr>
        <w:t xml:space="preserve"> the </w:t>
      </w:r>
      <w:r w:rsidR="00E50706" w:rsidRPr="00314E34">
        <w:rPr>
          <w:rFonts w:eastAsia="Times New Roman" w:cs="Arial"/>
          <w:lang w:eastAsia="en-US"/>
        </w:rPr>
        <w:t xml:space="preserve">fourth </w:t>
      </w:r>
      <w:r w:rsidR="00B40201" w:rsidRPr="00314E34">
        <w:rPr>
          <w:rFonts w:eastAsia="Times New Roman" w:cs="Arial"/>
          <w:lang w:eastAsia="en-US"/>
        </w:rPr>
        <w:t>to seventh</w:t>
      </w:r>
      <w:r w:rsidRPr="00314E34">
        <w:rPr>
          <w:rFonts w:eastAsia="Times New Roman" w:cs="Arial"/>
          <w:lang w:eastAsia="en-US"/>
        </w:rPr>
        <w:t xml:space="preserve"> characters identify the </w:t>
      </w:r>
      <w:r w:rsidR="00A11156" w:rsidRPr="00314E34">
        <w:rPr>
          <w:rFonts w:eastAsia="Times New Roman" w:cs="Arial"/>
          <w:lang w:eastAsia="en-US"/>
        </w:rPr>
        <w:t>P</w:t>
      </w:r>
      <w:r w:rsidR="00182AE2" w:rsidRPr="00314E34">
        <w:rPr>
          <w:rFonts w:eastAsia="Times New Roman" w:cs="Arial"/>
          <w:lang w:eastAsia="en-US"/>
        </w:rPr>
        <w:t>roducer</w:t>
      </w:r>
      <w:r w:rsidR="00892EA3" w:rsidRPr="00314E34">
        <w:rPr>
          <w:rFonts w:eastAsia="Times New Roman" w:cs="Arial"/>
          <w:lang w:eastAsia="en-US"/>
        </w:rPr>
        <w:t xml:space="preserve"> </w:t>
      </w:r>
      <w:r w:rsidR="00A11156" w:rsidRPr="00314E34">
        <w:rPr>
          <w:rFonts w:eastAsia="Times New Roman" w:cs="Arial"/>
          <w:lang w:eastAsia="en-US"/>
        </w:rPr>
        <w:t>C</w:t>
      </w:r>
      <w:r w:rsidR="00892EA3" w:rsidRPr="00314E34">
        <w:rPr>
          <w:rFonts w:eastAsia="Times New Roman" w:cs="Arial"/>
          <w:lang w:eastAsia="en-US"/>
        </w:rPr>
        <w:t xml:space="preserve">ode of the </w:t>
      </w:r>
      <w:r w:rsidRPr="00314E34">
        <w:rPr>
          <w:rFonts w:eastAsia="Times New Roman" w:cs="Arial"/>
          <w:lang w:eastAsia="en-US"/>
        </w:rPr>
        <w:t>issuing agency (mandatory</w:t>
      </w:r>
      <w:r w:rsidR="00EE6A75" w:rsidRPr="00314E34">
        <w:rPr>
          <w:rFonts w:eastAsia="Times New Roman" w:cs="Arial"/>
          <w:lang w:eastAsia="en-US"/>
        </w:rPr>
        <w:t xml:space="preserve"> for S-101</w:t>
      </w:r>
      <w:r w:rsidRPr="00314E34">
        <w:rPr>
          <w:rFonts w:eastAsia="Times New Roman" w:cs="Arial"/>
          <w:lang w:eastAsia="en-US"/>
        </w:rPr>
        <w:t xml:space="preserve">). </w:t>
      </w:r>
      <w:r w:rsidR="003337E7" w:rsidRPr="00314E34">
        <w:rPr>
          <w:rFonts w:eastAsia="Times New Roman" w:cs="Arial"/>
          <w:lang w:eastAsia="en-US"/>
        </w:rPr>
        <w:t xml:space="preserve">Producer </w:t>
      </w:r>
      <w:r w:rsidR="001A0194" w:rsidRPr="00314E34">
        <w:rPr>
          <w:rFonts w:eastAsia="Times New Roman" w:cs="Arial"/>
          <w:lang w:eastAsia="en-US"/>
        </w:rPr>
        <w:t>C</w:t>
      </w:r>
      <w:r w:rsidR="003337E7" w:rsidRPr="00314E34">
        <w:rPr>
          <w:rFonts w:eastAsia="Times New Roman" w:cs="Arial"/>
          <w:lang w:eastAsia="en-US"/>
        </w:rPr>
        <w:t xml:space="preserve">odes must registered in the IHO Geospatial Information (GI) Registry, Producer Code Register; and conform to its rules. </w:t>
      </w:r>
      <w:r w:rsidR="00C90A8F" w:rsidRPr="00314E34">
        <w:rPr>
          <w:rFonts w:eastAsia="Times New Roman" w:cs="Arial"/>
          <w:lang w:eastAsia="en-US"/>
        </w:rPr>
        <w:t xml:space="preserve">Where the </w:t>
      </w:r>
      <w:r w:rsidR="00A11156" w:rsidRPr="00314E34">
        <w:rPr>
          <w:rFonts w:eastAsia="Times New Roman" w:cs="Arial"/>
          <w:lang w:eastAsia="en-US"/>
        </w:rPr>
        <w:t>P</w:t>
      </w:r>
      <w:r w:rsidR="00C90A8F" w:rsidRPr="00314E34">
        <w:rPr>
          <w:rFonts w:eastAsia="Times New Roman" w:cs="Arial"/>
          <w:lang w:eastAsia="en-US"/>
        </w:rPr>
        <w:t xml:space="preserve">roducer </w:t>
      </w:r>
      <w:r w:rsidR="00A11156" w:rsidRPr="00314E34">
        <w:rPr>
          <w:rFonts w:eastAsia="Times New Roman" w:cs="Arial"/>
          <w:lang w:eastAsia="en-US"/>
        </w:rPr>
        <w:t>C</w:t>
      </w:r>
      <w:r w:rsidR="00C90A8F" w:rsidRPr="00314E34">
        <w:rPr>
          <w:rFonts w:eastAsia="Times New Roman" w:cs="Arial"/>
          <w:lang w:eastAsia="en-US"/>
        </w:rPr>
        <w:t xml:space="preserve">ode is derived from a 2 or 3 character format (for instance when converting S-57 ENCs), the missing characters of the </w:t>
      </w:r>
      <w:r w:rsidR="006729B3" w:rsidRPr="00314E34">
        <w:rPr>
          <w:rFonts w:eastAsia="Times New Roman" w:cs="Arial"/>
          <w:lang w:eastAsia="en-US"/>
        </w:rPr>
        <w:t>P</w:t>
      </w:r>
      <w:r w:rsidR="00C90A8F" w:rsidRPr="00314E34">
        <w:rPr>
          <w:rFonts w:eastAsia="Times New Roman" w:cs="Arial"/>
          <w:lang w:eastAsia="en-US"/>
        </w:rPr>
        <w:t xml:space="preserve">roducer </w:t>
      </w:r>
      <w:r w:rsidR="006729B3" w:rsidRPr="00314E34">
        <w:rPr>
          <w:rFonts w:eastAsia="Times New Roman" w:cs="Arial"/>
          <w:lang w:eastAsia="en-US"/>
        </w:rPr>
        <w:t>C</w:t>
      </w:r>
      <w:r w:rsidR="00C90A8F" w:rsidRPr="00314E34">
        <w:rPr>
          <w:rFonts w:eastAsia="Times New Roman" w:cs="Arial"/>
          <w:lang w:eastAsia="en-US"/>
        </w:rPr>
        <w:t xml:space="preserve">ode </w:t>
      </w:r>
      <w:r w:rsidR="003963E3" w:rsidRPr="00314E34">
        <w:rPr>
          <w:rFonts w:eastAsia="Times New Roman" w:cs="Arial"/>
          <w:lang w:eastAsia="en-US"/>
        </w:rPr>
        <w:t xml:space="preserve">may </w:t>
      </w:r>
      <w:r w:rsidR="00C90A8F" w:rsidRPr="00314E34">
        <w:rPr>
          <w:rFonts w:eastAsia="Times New Roman" w:cs="Arial"/>
          <w:lang w:eastAsia="en-US"/>
        </w:rPr>
        <w:t>be populated with zeros (“00” or “0” respectively)</w:t>
      </w:r>
      <w:r w:rsidR="007935E1" w:rsidRPr="00314E34">
        <w:rPr>
          <w:rFonts w:eastAsia="Times New Roman" w:cs="Arial"/>
          <w:lang w:eastAsia="en-US"/>
        </w:rPr>
        <w:t>, as required</w:t>
      </w:r>
      <w:r w:rsidR="00C90A8F" w:rsidRPr="00314E34">
        <w:rPr>
          <w:rFonts w:eastAsia="Times New Roman" w:cs="Arial"/>
          <w:lang w:eastAsia="en-US"/>
        </w:rPr>
        <w:t>.</w:t>
      </w:r>
    </w:p>
    <w:p w14:paraId="57A6B1A5" w14:textId="41BCEE65" w:rsidR="00E73EDF" w:rsidRPr="00314E34"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ØØØØØØØØØØ </w:t>
      </w:r>
      <w:r w:rsidR="006729B3" w:rsidRPr="00314E34">
        <w:rPr>
          <w:rFonts w:eastAsia="Times New Roman" w:cs="Arial"/>
          <w:lang w:eastAsia="en-US"/>
        </w:rPr>
        <w:t>–</w:t>
      </w:r>
      <w:r w:rsidRPr="00314E34">
        <w:rPr>
          <w:rFonts w:eastAsia="Times New Roman" w:cs="Arial"/>
          <w:lang w:eastAsia="en-US"/>
        </w:rPr>
        <w:t xml:space="preserve"> </w:t>
      </w:r>
      <w:r w:rsidR="007653F1" w:rsidRPr="00314E34">
        <w:rPr>
          <w:rFonts w:eastAsia="Times New Roman" w:cs="Arial"/>
          <w:lang w:eastAsia="en-US"/>
        </w:rPr>
        <w:t xml:space="preserve">the </w:t>
      </w:r>
      <w:r w:rsidR="00B40201" w:rsidRPr="00314E34">
        <w:rPr>
          <w:rFonts w:eastAsia="Times New Roman" w:cs="Arial"/>
          <w:lang w:eastAsia="en-US"/>
        </w:rPr>
        <w:t>eighth</w:t>
      </w:r>
      <w:r w:rsidR="00E50706" w:rsidRPr="00314E34">
        <w:rPr>
          <w:rFonts w:eastAsia="Times New Roman" w:cs="Arial"/>
          <w:lang w:eastAsia="en-US"/>
        </w:rPr>
        <w:t xml:space="preserve"> </w:t>
      </w:r>
      <w:r w:rsidR="007653F1" w:rsidRPr="00314E34">
        <w:rPr>
          <w:rFonts w:eastAsia="Times New Roman" w:cs="Arial"/>
          <w:lang w:eastAsia="en-US"/>
        </w:rPr>
        <w:t xml:space="preserve">to the maximum </w:t>
      </w:r>
      <w:r w:rsidR="00B40201" w:rsidRPr="00314E34">
        <w:rPr>
          <w:rFonts w:eastAsia="Times New Roman" w:cs="Arial"/>
          <w:lang w:eastAsia="en-US"/>
        </w:rPr>
        <w:t>sevent</w:t>
      </w:r>
      <w:r w:rsidR="00E50706" w:rsidRPr="00314E34">
        <w:rPr>
          <w:rFonts w:eastAsia="Times New Roman" w:cs="Arial"/>
          <w:lang w:eastAsia="en-US"/>
        </w:rPr>
        <w:t xml:space="preserve">eenth </w:t>
      </w:r>
      <w:r w:rsidR="007653F1" w:rsidRPr="00314E34">
        <w:rPr>
          <w:rFonts w:eastAsia="Times New Roman" w:cs="Arial"/>
          <w:lang w:eastAsia="en-US"/>
        </w:rPr>
        <w:t xml:space="preserve">characters are optional and may be used in any way by the </w:t>
      </w:r>
      <w:r w:rsidR="007653F1" w:rsidRPr="00314E34">
        <w:rPr>
          <w:lang w:eastAsia="en-US"/>
        </w:rPr>
        <w:t>producer to provide the unique file name. The following characters are allowed in the dataset name</w:t>
      </w:r>
      <w:r w:rsidR="00EE6A75" w:rsidRPr="00314E34">
        <w:rPr>
          <w:lang w:eastAsia="en-US"/>
        </w:rPr>
        <w:t xml:space="preserve">: </w:t>
      </w:r>
      <w:r w:rsidR="007653F1" w:rsidRPr="00314E34">
        <w:rPr>
          <w:lang w:eastAsia="en-US"/>
        </w:rPr>
        <w:t>A to Z</w:t>
      </w:r>
      <w:r w:rsidR="007C151D" w:rsidRPr="00314E34">
        <w:rPr>
          <w:lang w:eastAsia="en-US"/>
        </w:rPr>
        <w:t xml:space="preserve"> (upper case characters only)</w:t>
      </w:r>
      <w:r w:rsidR="007653F1" w:rsidRPr="00314E34">
        <w:rPr>
          <w:lang w:eastAsia="en-US"/>
        </w:rPr>
        <w:t>, 0 to 9</w:t>
      </w:r>
      <w:r w:rsidR="007653F1" w:rsidRPr="00314E34">
        <w:t xml:space="preserve"> and the special character _ (underscore)</w:t>
      </w:r>
      <w:r w:rsidR="007653F1" w:rsidRPr="00314E34">
        <w:rPr>
          <w:lang w:eastAsia="en-US"/>
        </w:rPr>
        <w:t>.</w:t>
      </w:r>
      <w:r w:rsidR="00C25CC9" w:rsidRPr="00314E34">
        <w:rPr>
          <w:lang w:eastAsia="en-US"/>
        </w:rPr>
        <w:t xml:space="preserve"> It is not required to use all the available characters, however at least one character must be used.</w:t>
      </w:r>
    </w:p>
    <w:p w14:paraId="30F9F204" w14:textId="753EBFB3" w:rsidR="00E73EDF" w:rsidRPr="00314E34" w:rsidRDefault="007653F1" w:rsidP="001D02B5">
      <w:pPr>
        <w:numPr>
          <w:ilvl w:val="0"/>
          <w:numId w:val="18"/>
        </w:numPr>
        <w:autoSpaceDE w:val="0"/>
        <w:autoSpaceDN w:val="0"/>
        <w:adjustRightInd w:val="0"/>
        <w:spacing w:after="120" w:line="240" w:lineRule="auto"/>
        <w:ind w:left="567" w:hanging="283"/>
      </w:pPr>
      <w:r w:rsidRPr="00314E34">
        <w:rPr>
          <w:lang w:eastAsia="en-US"/>
        </w:rPr>
        <w:lastRenderedPageBreak/>
        <w:t xml:space="preserve">.EEE – </w:t>
      </w:r>
      <w:r w:rsidR="003C1182" w:rsidRPr="00314E34">
        <w:rPr>
          <w:lang w:eastAsia="en-US"/>
        </w:rPr>
        <w:t xml:space="preserve">new datasets and </w:t>
      </w:r>
      <w:r w:rsidR="006729B3" w:rsidRPr="00314E34">
        <w:rPr>
          <w:lang w:eastAsia="en-US"/>
        </w:rPr>
        <w:t>N</w:t>
      </w:r>
      <w:r w:rsidRPr="00314E34">
        <w:rPr>
          <w:lang w:eastAsia="en-US"/>
        </w:rPr>
        <w:t xml:space="preserve">ew </w:t>
      </w:r>
      <w:r w:rsidR="006729B3" w:rsidRPr="00314E34">
        <w:rPr>
          <w:lang w:eastAsia="en-US"/>
        </w:rPr>
        <w:t>E</w:t>
      </w:r>
      <w:r w:rsidRPr="00314E34">
        <w:rPr>
          <w:lang w:eastAsia="en-US"/>
        </w:rPr>
        <w:t>ditions use 000, updates start at 001 and increment until a limit of 999 (mandatory). Re-issues use the same number as the last Update applied to the dataset.</w:t>
      </w:r>
      <w:r w:rsidR="003C1182" w:rsidRPr="00314E34">
        <w:rPr>
          <w:lang w:eastAsia="en-US"/>
        </w:rPr>
        <w:t xml:space="preserve"> Cancellations use the next sequential number from the previous Update applied to the dataset.</w:t>
      </w:r>
    </w:p>
    <w:p w14:paraId="1E12EE38" w14:textId="0C37F11A" w:rsidR="00E73EDF" w:rsidRPr="00314E34" w:rsidRDefault="007653F1" w:rsidP="00D3695C">
      <w:pPr>
        <w:pStyle w:val="Heading3"/>
        <w:tabs>
          <w:tab w:val="clear" w:pos="660"/>
          <w:tab w:val="clear" w:pos="880"/>
          <w:tab w:val="left" w:pos="851"/>
        </w:tabs>
        <w:spacing w:before="120" w:after="120" w:line="240" w:lineRule="auto"/>
        <w:ind w:left="851" w:hanging="851"/>
        <w:jc w:val="both"/>
      </w:pPr>
      <w:bookmarkStart w:id="849" w:name="_Toc510785493"/>
      <w:bookmarkStart w:id="850" w:name="_Toc510784344"/>
      <w:bookmarkStart w:id="851" w:name="_Toc513198135"/>
      <w:bookmarkStart w:id="852" w:name="_Toc515440387"/>
      <w:bookmarkStart w:id="853" w:name="_Toc517858904"/>
      <w:bookmarkStart w:id="854" w:name="_Toc519859144"/>
      <w:bookmarkStart w:id="855" w:name="_Toc521495188"/>
      <w:bookmarkStart w:id="856" w:name="_Toc527117801"/>
      <w:bookmarkStart w:id="857" w:name="_Toc527620328"/>
      <w:bookmarkStart w:id="858" w:name="_Toc529974570"/>
      <w:bookmarkStart w:id="859" w:name="_Toc510784345"/>
      <w:bookmarkStart w:id="860" w:name="_Toc510785494"/>
      <w:bookmarkStart w:id="861" w:name="_Toc513198136"/>
      <w:bookmarkStart w:id="862" w:name="_Toc515440388"/>
      <w:bookmarkStart w:id="863" w:name="_Toc517858905"/>
      <w:bookmarkStart w:id="864" w:name="_Toc519859145"/>
      <w:bookmarkStart w:id="865" w:name="_Toc521495189"/>
      <w:bookmarkStart w:id="866" w:name="_Toc527117802"/>
      <w:bookmarkStart w:id="867" w:name="_Toc527620329"/>
      <w:bookmarkStart w:id="868" w:name="_Toc529974571"/>
      <w:bookmarkStart w:id="869" w:name="_Toc439685312"/>
      <w:bookmarkStart w:id="870" w:name="_Toc175558656"/>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r w:rsidRPr="00314E34">
        <w:t xml:space="preserve">New Editions, </w:t>
      </w:r>
      <w:r w:rsidR="00D3695C" w:rsidRPr="00314E34">
        <w:t>r</w:t>
      </w:r>
      <w:r w:rsidRPr="00314E34">
        <w:t xml:space="preserve">e-issues, </w:t>
      </w:r>
      <w:r w:rsidR="00D3695C" w:rsidRPr="00314E34">
        <w:t>u</w:t>
      </w:r>
      <w:r w:rsidRPr="00314E34">
        <w:t xml:space="preserve">pdates and </w:t>
      </w:r>
      <w:r w:rsidR="00D3695C" w:rsidRPr="00314E34">
        <w:t>c</w:t>
      </w:r>
      <w:r w:rsidRPr="00314E34">
        <w:t>ancellations</w:t>
      </w:r>
      <w:bookmarkEnd w:id="869"/>
      <w:bookmarkEnd w:id="870"/>
    </w:p>
    <w:p w14:paraId="5749A8CB" w14:textId="67EF37A1" w:rsidR="00E73EDF" w:rsidRPr="00314E34"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rPr>
          <w:rFonts w:cs="Arial"/>
        </w:rPr>
        <w:t xml:space="preserve">This section defines the sequencing of S-101 datasets for New Editions, </w:t>
      </w:r>
      <w:r w:rsidR="00D3695C" w:rsidRPr="00314E34">
        <w:rPr>
          <w:rFonts w:cs="Arial"/>
        </w:rPr>
        <w:t>u</w:t>
      </w:r>
      <w:r w:rsidRPr="00314E34">
        <w:rPr>
          <w:rFonts w:cs="Arial"/>
        </w:rPr>
        <w:t xml:space="preserve">pdates and </w:t>
      </w:r>
      <w:r w:rsidR="00D3695C" w:rsidRPr="00314E34">
        <w:rPr>
          <w:rFonts w:cs="Arial"/>
        </w:rPr>
        <w:t>r</w:t>
      </w:r>
      <w:r w:rsidRPr="00314E34">
        <w:rPr>
          <w:rFonts w:cs="Arial"/>
        </w:rPr>
        <w:t xml:space="preserve">e-issues. </w:t>
      </w:r>
      <w:r w:rsidRPr="00314E34">
        <w:t>In order to ensure that feature type updates are incorporated into an end user system in the correct sequence without any omission, a number of parameters encoded in the data are used in the following way:</w:t>
      </w:r>
    </w:p>
    <w:p w14:paraId="3FDD5467" w14:textId="7E90F59B" w:rsidR="00E73EDF" w:rsidRPr="00314E34" w:rsidRDefault="007653F1" w:rsidP="00D3695C">
      <w:pPr>
        <w:tabs>
          <w:tab w:val="left" w:pos="-12"/>
          <w:tab w:val="left" w:pos="2187"/>
        </w:tabs>
        <w:spacing w:after="120" w:line="240" w:lineRule="auto"/>
        <w:ind w:left="2189" w:hanging="2189"/>
        <w:rPr>
          <w:strike/>
        </w:rPr>
      </w:pPr>
      <w:r w:rsidRPr="00314E34">
        <w:rPr>
          <w:b/>
        </w:rPr>
        <w:t>Edition number</w:t>
      </w:r>
      <w:r w:rsidRPr="00314E34">
        <w:t xml:space="preserve"> </w:t>
      </w:r>
      <w:r w:rsidRPr="00314E34">
        <w:tab/>
      </w:r>
      <w:r w:rsidR="00B658F6" w:rsidRPr="00314E34">
        <w:t>W</w:t>
      </w:r>
      <w:r w:rsidRPr="00314E34">
        <w:t xml:space="preserve">hen a dataset is initially created (Base dataset), the Edition number 1 is assigned to it. The Edition number is increased by 1 at each New Edition. </w:t>
      </w:r>
    </w:p>
    <w:p w14:paraId="28FBD966" w14:textId="679A8805" w:rsidR="00E73EDF" w:rsidRPr="00314E34" w:rsidRDefault="007653F1" w:rsidP="00B303E4">
      <w:pPr>
        <w:autoSpaceDE w:val="0"/>
        <w:autoSpaceDN w:val="0"/>
        <w:adjustRightInd w:val="0"/>
        <w:spacing w:after="60" w:line="240" w:lineRule="auto"/>
        <w:ind w:left="2189" w:hanging="2189"/>
        <w:rPr>
          <w:rFonts w:cs="Arial"/>
          <w:lang w:eastAsia="en-US"/>
        </w:rPr>
      </w:pPr>
      <w:r w:rsidRPr="00314E34">
        <w:rPr>
          <w:b/>
        </w:rPr>
        <w:t>Update number</w:t>
      </w:r>
      <w:r w:rsidRPr="00314E34">
        <w:t xml:space="preserve"> </w:t>
      </w:r>
      <w:r w:rsidRPr="00314E34">
        <w:tab/>
        <w:t xml:space="preserve">Update number 0 is assigned to a new dataset and a New Edition. The first </w:t>
      </w:r>
      <w:r w:rsidR="00B303E4" w:rsidRPr="00314E34">
        <w:t>u</w:t>
      </w:r>
      <w:r w:rsidRPr="00314E34">
        <w:t xml:space="preserve">pdate dataset file associated with this new dataset must have </w:t>
      </w:r>
      <w:r w:rsidR="00B303E4" w:rsidRPr="00314E34">
        <w:t>u</w:t>
      </w:r>
      <w:r w:rsidRPr="00314E34">
        <w:t xml:space="preserve">pdate number 1. </w:t>
      </w:r>
      <w:r w:rsidR="00EE6A75" w:rsidRPr="00314E34">
        <w:t xml:space="preserve"> </w:t>
      </w:r>
      <w:r w:rsidRPr="00314E34">
        <w:t xml:space="preserve">The </w:t>
      </w:r>
      <w:r w:rsidR="00B303E4" w:rsidRPr="00314E34">
        <w:t>u</w:t>
      </w:r>
      <w:r w:rsidRPr="00314E34">
        <w:t xml:space="preserve">pdate number must be increased by one for each subsequent </w:t>
      </w:r>
      <w:r w:rsidR="00B303E4" w:rsidRPr="00314E34">
        <w:t>u</w:t>
      </w:r>
      <w:r w:rsidRPr="00314E34">
        <w:t xml:space="preserve">pdate, until a New Edition is released. </w:t>
      </w:r>
    </w:p>
    <w:p w14:paraId="20DF71FC" w14:textId="667A4BB4" w:rsidR="00E73EDF" w:rsidRPr="00314E34" w:rsidRDefault="00B658F6" w:rsidP="00D3695C">
      <w:pPr>
        <w:keepNext/>
        <w:keepLines/>
        <w:tabs>
          <w:tab w:val="left" w:pos="-12"/>
          <w:tab w:val="left" w:pos="2187"/>
        </w:tabs>
        <w:spacing w:after="120" w:line="240" w:lineRule="auto"/>
        <w:ind w:left="2160"/>
        <w:rPr>
          <w:b/>
        </w:rPr>
      </w:pPr>
      <w:r w:rsidRPr="00314E34">
        <w:rPr>
          <w:rFonts w:cs="Arial"/>
          <w:lang w:eastAsia="en-US"/>
        </w:rPr>
        <w:t>A</w:t>
      </w:r>
      <w:r w:rsidR="007653F1" w:rsidRPr="00314E34">
        <w:rPr>
          <w:rFonts w:cs="Arial"/>
          <w:lang w:eastAsia="en-US"/>
        </w:rPr>
        <w:t xml:space="preserve"> </w:t>
      </w:r>
      <w:r w:rsidR="00B303E4" w:rsidRPr="00314E34">
        <w:rPr>
          <w:rFonts w:cs="Arial"/>
          <w:lang w:eastAsia="en-US"/>
        </w:rPr>
        <w:t>r</w:t>
      </w:r>
      <w:r w:rsidR="007653F1" w:rsidRPr="00314E34">
        <w:rPr>
          <w:rFonts w:cs="Arial"/>
          <w:lang w:eastAsia="en-US"/>
        </w:rPr>
        <w:t xml:space="preserve">e-issue of a dataset must have the </w:t>
      </w:r>
      <w:r w:rsidR="00B303E4" w:rsidRPr="00314E34">
        <w:rPr>
          <w:rFonts w:cs="Arial"/>
          <w:lang w:eastAsia="en-US"/>
        </w:rPr>
        <w:t>u</w:t>
      </w:r>
      <w:r w:rsidR="007653F1" w:rsidRPr="00314E34">
        <w:rPr>
          <w:rFonts w:cs="Arial"/>
          <w:lang w:eastAsia="en-US"/>
        </w:rPr>
        <w:t xml:space="preserve">pdate number of the last </w:t>
      </w:r>
      <w:r w:rsidR="00B303E4" w:rsidRPr="00314E34">
        <w:rPr>
          <w:rFonts w:cs="Arial"/>
          <w:lang w:eastAsia="en-US"/>
        </w:rPr>
        <w:t>u</w:t>
      </w:r>
      <w:r w:rsidR="007653F1" w:rsidRPr="00314E34">
        <w:rPr>
          <w:rFonts w:cs="Arial"/>
          <w:lang w:eastAsia="en-US"/>
        </w:rPr>
        <w:t>pdate applied to the dataset, and use the same Edition number.</w:t>
      </w:r>
    </w:p>
    <w:p w14:paraId="1084B95C" w14:textId="16D89901" w:rsidR="00E73EDF" w:rsidRPr="00314E34" w:rsidRDefault="007653F1" w:rsidP="00D3695C">
      <w:pPr>
        <w:tabs>
          <w:tab w:val="left" w:pos="-12"/>
          <w:tab w:val="left" w:pos="2187"/>
        </w:tabs>
        <w:spacing w:after="120" w:line="240" w:lineRule="auto"/>
        <w:ind w:left="2187" w:hanging="2187"/>
        <w:rPr>
          <w:rFonts w:cs="Arial"/>
          <w:lang w:eastAsia="en-US"/>
        </w:rPr>
      </w:pPr>
      <w:r w:rsidRPr="00314E34">
        <w:rPr>
          <w:b/>
        </w:rPr>
        <w:t>Issue date</w:t>
      </w:r>
      <w:r w:rsidRPr="00314E34">
        <w:tab/>
      </w:r>
      <w:proofErr w:type="spellStart"/>
      <w:r w:rsidR="00B658F6" w:rsidRPr="00314E34">
        <w:t>D</w:t>
      </w:r>
      <w:r w:rsidRPr="00314E34">
        <w:t>ate</w:t>
      </w:r>
      <w:proofErr w:type="spellEnd"/>
      <w:r w:rsidRPr="00314E34">
        <w:t xml:space="preserve"> up to which the </w:t>
      </w:r>
      <w:r w:rsidR="00B303E4" w:rsidRPr="00314E34">
        <w:t>D</w:t>
      </w:r>
      <w:r w:rsidRPr="00314E34">
        <w:t xml:space="preserve">ata </w:t>
      </w:r>
      <w:r w:rsidR="00B303E4" w:rsidRPr="00314E34">
        <w:t>P</w:t>
      </w:r>
      <w:r w:rsidRPr="00314E34">
        <w:t>roducer has incorporated all applicable changes</w:t>
      </w:r>
      <w:r w:rsidRPr="00314E34">
        <w:rPr>
          <w:rFonts w:cs="Arial"/>
          <w:lang w:eastAsia="en-US"/>
        </w:rPr>
        <w:t xml:space="preserve">. The issue date must be greater than the previous issue date of the dataset.  </w:t>
      </w:r>
    </w:p>
    <w:p w14:paraId="4EC7C9F3" w14:textId="3FB396B1" w:rsidR="00E73EDF" w:rsidRPr="00314E34" w:rsidRDefault="007653F1" w:rsidP="00D3695C">
      <w:pPr>
        <w:autoSpaceDE w:val="0"/>
        <w:autoSpaceDN w:val="0"/>
        <w:adjustRightInd w:val="0"/>
        <w:spacing w:after="120" w:line="240" w:lineRule="auto"/>
      </w:pPr>
      <w:r w:rsidRPr="00314E34">
        <w:rPr>
          <w:rFonts w:eastAsia="Times New Roman" w:cs="Arial"/>
          <w:lang w:eastAsia="en-US"/>
        </w:rPr>
        <w:t xml:space="preserve">In order to cancel a dataset, an </w:t>
      </w:r>
      <w:r w:rsidR="00B303E4" w:rsidRPr="00314E34">
        <w:rPr>
          <w:rFonts w:eastAsia="Times New Roman" w:cs="Arial"/>
          <w:lang w:eastAsia="en-US"/>
        </w:rPr>
        <w:t>u</w:t>
      </w:r>
      <w:r w:rsidRPr="00314E34">
        <w:rPr>
          <w:rFonts w:eastAsia="Times New Roman" w:cs="Arial"/>
          <w:lang w:eastAsia="en-US"/>
        </w:rPr>
        <w:t xml:space="preserve">pdate dataset file is created for which the Edition number must be set to 0. This </w:t>
      </w:r>
      <w:r w:rsidR="00481F3C" w:rsidRPr="00314E34">
        <w:rPr>
          <w:rFonts w:eastAsia="Times New Roman" w:cs="Arial"/>
          <w:lang w:eastAsia="en-US"/>
        </w:rPr>
        <w:t xml:space="preserve">method </w:t>
      </w:r>
      <w:r w:rsidRPr="00314E34">
        <w:rPr>
          <w:rFonts w:eastAsia="Times New Roman" w:cs="Arial"/>
          <w:lang w:eastAsia="en-US"/>
        </w:rPr>
        <w:t xml:space="preserve">is only used to cancel a Base dataset file. </w:t>
      </w:r>
      <w:r w:rsidRPr="00314E34">
        <w:t xml:space="preserve">Where a dataset is cancelled and its name is reused at a later date, the issue date must be greater than the issue </w:t>
      </w:r>
      <w:r w:rsidR="00B303E4" w:rsidRPr="00314E34">
        <w:t xml:space="preserve">date of the cancelled dataset. </w:t>
      </w:r>
      <w:r w:rsidRPr="00314E34">
        <w:t>When the dataset is cancelled it must be removed from the system.</w:t>
      </w:r>
    </w:p>
    <w:p w14:paraId="619B4CB6" w14:textId="01156D1D" w:rsidR="00E73EDF" w:rsidRPr="00314E34" w:rsidRDefault="007653F1" w:rsidP="00D3695C">
      <w:pPr>
        <w:autoSpaceDE w:val="0"/>
        <w:autoSpaceDN w:val="0"/>
        <w:adjustRightInd w:val="0"/>
        <w:spacing w:after="120" w:line="240" w:lineRule="auto"/>
        <w:rPr>
          <w:rFonts w:eastAsia="Times New Roman" w:cs="Arial"/>
          <w:lang w:eastAsia="en-US"/>
        </w:rPr>
      </w:pPr>
      <w:r w:rsidRPr="00314E34">
        <w:rPr>
          <w:rFonts w:eastAsia="Times New Roman" w:cs="Arial"/>
          <w:lang w:eastAsia="en-US"/>
        </w:rPr>
        <w:t xml:space="preserve">An </w:t>
      </w:r>
      <w:r w:rsidR="00B303E4" w:rsidRPr="00314E34">
        <w:rPr>
          <w:rFonts w:eastAsia="Times New Roman" w:cs="Arial"/>
          <w:lang w:eastAsia="en-US"/>
        </w:rPr>
        <w:t>E</w:t>
      </w:r>
      <w:r w:rsidRPr="00314E34">
        <w:rPr>
          <w:rFonts w:eastAsia="Times New Roman" w:cs="Arial"/>
          <w:lang w:eastAsia="en-US"/>
        </w:rPr>
        <w:t xml:space="preserve">xchange </w:t>
      </w:r>
      <w:r w:rsidR="00B303E4" w:rsidRPr="00314E34">
        <w:rPr>
          <w:rFonts w:eastAsia="Times New Roman" w:cs="Arial"/>
          <w:lang w:eastAsia="en-US"/>
        </w:rPr>
        <w:t>S</w:t>
      </w:r>
      <w:r w:rsidRPr="00314E34">
        <w:rPr>
          <w:rFonts w:eastAsia="Times New Roman" w:cs="Arial"/>
          <w:lang w:eastAsia="en-US"/>
        </w:rPr>
        <w:t xml:space="preserve">et may contain Base dataset files and </w:t>
      </w:r>
      <w:r w:rsidR="00B303E4" w:rsidRPr="00314E34">
        <w:rPr>
          <w:rFonts w:eastAsia="Times New Roman" w:cs="Arial"/>
          <w:lang w:eastAsia="en-US"/>
        </w:rPr>
        <w:t>u</w:t>
      </w:r>
      <w:r w:rsidRPr="00314E34">
        <w:rPr>
          <w:rFonts w:eastAsia="Times New Roman" w:cs="Arial"/>
          <w:lang w:eastAsia="en-US"/>
        </w:rPr>
        <w:t xml:space="preserve">pdate dataset files for the same datasets. Under these circumstances the </w:t>
      </w:r>
      <w:r w:rsidR="00B303E4" w:rsidRPr="00314E34">
        <w:rPr>
          <w:rFonts w:eastAsia="Times New Roman" w:cs="Arial"/>
          <w:lang w:eastAsia="en-US"/>
        </w:rPr>
        <w:t>u</w:t>
      </w:r>
      <w:r w:rsidRPr="00314E34">
        <w:rPr>
          <w:rFonts w:eastAsia="Times New Roman" w:cs="Arial"/>
          <w:lang w:eastAsia="en-US"/>
        </w:rPr>
        <w:t xml:space="preserve">pdate dataset files must follow on in the correct sequential order from the last </w:t>
      </w:r>
      <w:r w:rsidR="00B303E4" w:rsidRPr="00314E34">
        <w:rPr>
          <w:rFonts w:eastAsia="Times New Roman" w:cs="Arial"/>
          <w:lang w:eastAsia="en-US"/>
        </w:rPr>
        <w:t>u</w:t>
      </w:r>
      <w:r w:rsidRPr="00314E34">
        <w:rPr>
          <w:rFonts w:eastAsia="Times New Roman" w:cs="Arial"/>
          <w:lang w:eastAsia="en-US"/>
        </w:rPr>
        <w:t>pdate applied to the Base dataset file.</w:t>
      </w:r>
    </w:p>
    <w:p w14:paraId="2E07986D" w14:textId="77777777" w:rsidR="00B303E4" w:rsidRPr="00314E34" w:rsidRDefault="00B303E4" w:rsidP="00D3695C">
      <w:pPr>
        <w:autoSpaceDE w:val="0"/>
        <w:autoSpaceDN w:val="0"/>
        <w:adjustRightInd w:val="0"/>
        <w:spacing w:after="120" w:line="240" w:lineRule="auto"/>
        <w:rPr>
          <w:rFonts w:eastAsia="Times New Roman" w:cs="Arial"/>
          <w:lang w:eastAsia="en-US"/>
        </w:rPr>
      </w:pPr>
    </w:p>
    <w:p w14:paraId="1DDACF5D" w14:textId="2CAEDEC3" w:rsidR="00E73EDF" w:rsidRPr="00314E34" w:rsidRDefault="007653F1" w:rsidP="00B303E4">
      <w:pPr>
        <w:pStyle w:val="Heading2"/>
        <w:tabs>
          <w:tab w:val="clear" w:pos="540"/>
        </w:tabs>
        <w:spacing w:before="120" w:after="200" w:line="240" w:lineRule="auto"/>
        <w:ind w:left="709" w:hanging="709"/>
        <w:rPr>
          <w:lang w:eastAsia="en-US"/>
        </w:rPr>
      </w:pPr>
      <w:bookmarkStart w:id="871" w:name="_Toc439685313"/>
      <w:bookmarkStart w:id="872" w:name="_Toc175558657"/>
      <w:r w:rsidRPr="00314E34">
        <w:rPr>
          <w:lang w:eastAsia="en-US"/>
        </w:rPr>
        <w:t xml:space="preserve">Support </w:t>
      </w:r>
      <w:r w:rsidR="00EB36AC" w:rsidRPr="00314E34">
        <w:rPr>
          <w:lang w:eastAsia="en-US"/>
        </w:rPr>
        <w:t>f</w:t>
      </w:r>
      <w:r w:rsidRPr="00314E34">
        <w:rPr>
          <w:lang w:eastAsia="en-US"/>
        </w:rPr>
        <w:t>iles</w:t>
      </w:r>
      <w:bookmarkEnd w:id="871"/>
      <w:bookmarkEnd w:id="872"/>
    </w:p>
    <w:p w14:paraId="5C7AD416" w14:textId="762BA159" w:rsidR="00C52566" w:rsidRPr="00314E34" w:rsidRDefault="00C52566" w:rsidP="00C52566">
      <w:pPr>
        <w:pStyle w:val="Heading3"/>
        <w:tabs>
          <w:tab w:val="clear" w:pos="660"/>
          <w:tab w:val="clear" w:pos="880"/>
          <w:tab w:val="left" w:pos="851"/>
        </w:tabs>
        <w:spacing w:before="120" w:after="120" w:line="240" w:lineRule="auto"/>
        <w:ind w:left="851" w:hanging="851"/>
        <w:jc w:val="both"/>
      </w:pPr>
      <w:bookmarkStart w:id="873" w:name="_Toc175558658"/>
      <w:r w:rsidRPr="00314E34">
        <w:t xml:space="preserve">ENC </w:t>
      </w:r>
      <w:r w:rsidR="00933620" w:rsidRPr="00314E34">
        <w:t>support</w:t>
      </w:r>
      <w:r w:rsidRPr="00314E34">
        <w:t xml:space="preserve"> files</w:t>
      </w:r>
      <w:bookmarkEnd w:id="873"/>
    </w:p>
    <w:p w14:paraId="6E51F62E" w14:textId="7155EC6D" w:rsidR="00E73EDF" w:rsidRPr="00314E34" w:rsidRDefault="00C52566"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314E34">
        <w:t xml:space="preserve">ENC </w:t>
      </w:r>
      <w:r w:rsidR="007653F1" w:rsidRPr="00314E34">
        <w:t xml:space="preserve">support files offer supplementary information that can be included in an ENC </w:t>
      </w:r>
      <w:r w:rsidR="00EB36AC" w:rsidRPr="00314E34">
        <w:t>E</w:t>
      </w:r>
      <w:r w:rsidR="007653F1" w:rsidRPr="00314E34">
        <w:t xml:space="preserve">xchange </w:t>
      </w:r>
      <w:r w:rsidR="00EB36AC" w:rsidRPr="00314E34">
        <w:t>S</w:t>
      </w:r>
      <w:r w:rsidR="007653F1" w:rsidRPr="00314E34">
        <w:t xml:space="preserve">et. </w:t>
      </w:r>
    </w:p>
    <w:p w14:paraId="595E22EB" w14:textId="3E275103" w:rsidR="00E73EDF" w:rsidRPr="00314E34" w:rsidRDefault="007653F1" w:rsidP="001D02B5">
      <w:pPr>
        <w:pStyle w:val="ListParagraph1"/>
        <w:numPr>
          <w:ilvl w:val="0"/>
          <w:numId w:val="19"/>
        </w:numPr>
        <w:tabs>
          <w:tab w:val="left" w:pos="373"/>
          <w:tab w:val="left" w:pos="1167"/>
        </w:tabs>
        <w:spacing w:after="60" w:line="240" w:lineRule="auto"/>
        <w:ind w:left="567" w:hanging="283"/>
      </w:pPr>
      <w:r w:rsidRPr="00314E34">
        <w:t xml:space="preserve">Text files must contain only </w:t>
      </w:r>
      <w:r w:rsidR="00623201" w:rsidRPr="00314E34">
        <w:t xml:space="preserve">UTF-8 encoded </w:t>
      </w:r>
      <w:r w:rsidRPr="00314E34">
        <w:t>text as defined by this standard</w:t>
      </w:r>
      <w:r w:rsidR="0055057E" w:rsidRPr="00314E34">
        <w:t xml:space="preserve"> (text consisting only of printable characters and without HTML, XML, or other markup)</w:t>
      </w:r>
      <w:r w:rsidRPr="00314E34">
        <w:t>.</w:t>
      </w:r>
    </w:p>
    <w:p w14:paraId="2761394A" w14:textId="777A6957" w:rsidR="00E73EDF" w:rsidRPr="00314E3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314E34">
        <w:t xml:space="preserve">Picture files must be in TIFF </w:t>
      </w:r>
      <w:r w:rsidR="000055EF" w:rsidRPr="00314E34">
        <w:t>(</w:t>
      </w:r>
      <w:r w:rsidRPr="00314E34">
        <w:t>6.0 specification</w:t>
      </w:r>
      <w:r w:rsidR="000055EF" w:rsidRPr="00314E34">
        <w:t xml:space="preserve">) </w:t>
      </w:r>
      <w:r w:rsidRPr="00314E34">
        <w:rPr>
          <w:b/>
        </w:rPr>
        <w:t>(TIFF)</w:t>
      </w:r>
      <w:r w:rsidR="00A937DD" w:rsidRPr="00314E34">
        <w:t>.</w:t>
      </w:r>
    </w:p>
    <w:p w14:paraId="1C3F5664" w14:textId="055BC625" w:rsidR="00B303E4" w:rsidRPr="00314E34" w:rsidRDefault="00190CF4" w:rsidP="006F500C">
      <w:pPr>
        <w:pStyle w:val="Caption"/>
        <w:keepNext/>
        <w:keepLines/>
        <w:spacing w:line="240" w:lineRule="auto"/>
        <w:jc w:val="center"/>
        <w:rPr>
          <w:rFonts w:cs="Arial"/>
        </w:rPr>
      </w:pPr>
      <w:r w:rsidRPr="00314E34">
        <w:t xml:space="preserve">Table 11-1 – </w:t>
      </w:r>
      <w:r w:rsidR="00C52566" w:rsidRPr="00314E34">
        <w:t xml:space="preserve">ENC support </w:t>
      </w:r>
      <w:r w:rsidRPr="00314E3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314E34" w14:paraId="7F5F9595" w14:textId="77777777" w:rsidTr="00190CF4">
        <w:trPr>
          <w:cantSplit/>
          <w:jc w:val="center"/>
        </w:trPr>
        <w:tc>
          <w:tcPr>
            <w:tcW w:w="1493" w:type="dxa"/>
            <w:shd w:val="clear" w:color="auto" w:fill="D9D9D9" w:themeFill="background1" w:themeFillShade="D9"/>
          </w:tcPr>
          <w:p w14:paraId="6C5B2F24" w14:textId="77777777" w:rsidR="00E73EDF" w:rsidRPr="00314E34" w:rsidRDefault="007653F1" w:rsidP="006F500C">
            <w:pPr>
              <w:pStyle w:val="NormalWeb"/>
              <w:keepNext/>
              <w:keepLines/>
              <w:spacing w:before="60" w:beforeAutospacing="0" w:after="60" w:afterAutospacing="0"/>
              <w:jc w:val="both"/>
              <w:rPr>
                <w:rFonts w:ascii="Arial" w:hAnsi="Arial" w:cs="Arial"/>
                <w:b/>
                <w:sz w:val="18"/>
                <w:szCs w:val="18"/>
              </w:rPr>
            </w:pPr>
            <w:r w:rsidRPr="00314E34">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314E34" w:rsidRDefault="007653F1" w:rsidP="006F500C">
            <w:pPr>
              <w:pStyle w:val="NormalWeb"/>
              <w:keepNext/>
              <w:keepLines/>
              <w:spacing w:before="60" w:beforeAutospacing="0" w:after="60" w:afterAutospacing="0"/>
              <w:jc w:val="both"/>
              <w:rPr>
                <w:rFonts w:ascii="Arial" w:hAnsi="Arial" w:cs="Arial"/>
                <w:b/>
                <w:sz w:val="18"/>
                <w:szCs w:val="18"/>
              </w:rPr>
            </w:pPr>
            <w:r w:rsidRPr="00314E34">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314E34" w:rsidRDefault="007653F1" w:rsidP="006F500C">
            <w:pPr>
              <w:pStyle w:val="NormalWeb"/>
              <w:keepNext/>
              <w:keepLines/>
              <w:spacing w:before="60" w:beforeAutospacing="0" w:after="60" w:afterAutospacing="0"/>
              <w:jc w:val="both"/>
              <w:rPr>
                <w:rFonts w:ascii="Arial" w:hAnsi="Arial" w:cs="Arial"/>
                <w:b/>
                <w:sz w:val="18"/>
                <w:szCs w:val="18"/>
              </w:rPr>
            </w:pPr>
            <w:r w:rsidRPr="00314E34">
              <w:rPr>
                <w:rFonts w:ascii="Arial" w:hAnsi="Arial" w:cs="Arial"/>
                <w:b/>
                <w:sz w:val="18"/>
                <w:szCs w:val="18"/>
              </w:rPr>
              <w:t>Comment</w:t>
            </w:r>
          </w:p>
        </w:tc>
      </w:tr>
      <w:tr w:rsidR="00E73EDF" w:rsidRPr="00314E34" w14:paraId="66363467" w14:textId="77777777" w:rsidTr="00190CF4">
        <w:trPr>
          <w:cantSplit/>
          <w:jc w:val="center"/>
        </w:trPr>
        <w:tc>
          <w:tcPr>
            <w:tcW w:w="1493" w:type="dxa"/>
          </w:tcPr>
          <w:p w14:paraId="10FA7AFE" w14:textId="77777777" w:rsidR="00E73EDF" w:rsidRPr="00314E34" w:rsidRDefault="007653F1" w:rsidP="00C128E3">
            <w:pPr>
              <w:pStyle w:val="NormalWeb"/>
              <w:spacing w:before="60" w:beforeAutospacing="0" w:after="60" w:afterAutospacing="0"/>
              <w:jc w:val="both"/>
              <w:rPr>
                <w:rFonts w:ascii="Arial" w:hAnsi="Arial" w:cs="Arial"/>
                <w:b/>
                <w:sz w:val="18"/>
                <w:szCs w:val="18"/>
              </w:rPr>
            </w:pPr>
            <w:r w:rsidRPr="00314E34">
              <w:rPr>
                <w:rFonts w:ascii="Arial" w:hAnsi="Arial" w:cs="Arial"/>
                <w:b/>
                <w:sz w:val="18"/>
                <w:szCs w:val="18"/>
              </w:rPr>
              <w:t xml:space="preserve">Text </w:t>
            </w:r>
          </w:p>
        </w:tc>
        <w:tc>
          <w:tcPr>
            <w:tcW w:w="1299" w:type="dxa"/>
          </w:tcPr>
          <w:p w14:paraId="744D15E5" w14:textId="77777777" w:rsidR="00E73EDF" w:rsidRPr="00314E34" w:rsidRDefault="007653F1" w:rsidP="00C128E3">
            <w:pPr>
              <w:pStyle w:val="NormalWeb"/>
              <w:spacing w:before="60" w:beforeAutospacing="0" w:after="60" w:afterAutospacing="0"/>
              <w:jc w:val="both"/>
              <w:rPr>
                <w:rFonts w:ascii="Arial" w:hAnsi="Arial" w:cs="Arial"/>
                <w:sz w:val="18"/>
                <w:szCs w:val="18"/>
              </w:rPr>
            </w:pPr>
            <w:r w:rsidRPr="00314E34">
              <w:rPr>
                <w:rFonts w:ascii="Arial" w:hAnsi="Arial" w:cs="Arial"/>
                <w:sz w:val="18"/>
                <w:szCs w:val="18"/>
              </w:rPr>
              <w:t>TXT</w:t>
            </w:r>
          </w:p>
        </w:tc>
        <w:tc>
          <w:tcPr>
            <w:tcW w:w="5310" w:type="dxa"/>
          </w:tcPr>
          <w:p w14:paraId="4C4DF82A" w14:textId="77777777" w:rsidR="00E73EDF" w:rsidRPr="00314E34" w:rsidRDefault="00E73EDF" w:rsidP="00C128E3">
            <w:pPr>
              <w:pStyle w:val="NormalWeb"/>
              <w:spacing w:before="60" w:beforeAutospacing="0" w:after="60" w:afterAutospacing="0"/>
              <w:jc w:val="both"/>
              <w:rPr>
                <w:rFonts w:ascii="Arial" w:hAnsi="Arial" w:cs="Arial"/>
                <w:sz w:val="18"/>
                <w:szCs w:val="18"/>
              </w:rPr>
            </w:pPr>
          </w:p>
        </w:tc>
      </w:tr>
      <w:tr w:rsidR="00E73EDF" w:rsidRPr="00314E34" w14:paraId="65F2F7A2" w14:textId="77777777" w:rsidTr="00190CF4">
        <w:trPr>
          <w:cantSplit/>
          <w:jc w:val="center"/>
        </w:trPr>
        <w:tc>
          <w:tcPr>
            <w:tcW w:w="1493" w:type="dxa"/>
          </w:tcPr>
          <w:p w14:paraId="15B3FB25" w14:textId="77777777" w:rsidR="00E73EDF" w:rsidRPr="00314E34" w:rsidRDefault="007653F1" w:rsidP="00C128E3">
            <w:pPr>
              <w:pStyle w:val="NormalWeb"/>
              <w:spacing w:before="60" w:beforeAutospacing="0" w:after="60" w:afterAutospacing="0"/>
              <w:jc w:val="both"/>
              <w:rPr>
                <w:rFonts w:ascii="Arial" w:hAnsi="Arial" w:cs="Arial"/>
                <w:b/>
                <w:sz w:val="18"/>
                <w:szCs w:val="18"/>
              </w:rPr>
            </w:pPr>
            <w:r w:rsidRPr="00314E34">
              <w:rPr>
                <w:rFonts w:ascii="Arial" w:hAnsi="Arial" w:cs="Arial"/>
                <w:b/>
                <w:sz w:val="18"/>
                <w:szCs w:val="18"/>
              </w:rPr>
              <w:t>Picture</w:t>
            </w:r>
          </w:p>
        </w:tc>
        <w:tc>
          <w:tcPr>
            <w:tcW w:w="1299" w:type="dxa"/>
          </w:tcPr>
          <w:p w14:paraId="34B66F1E" w14:textId="77777777" w:rsidR="00E73EDF" w:rsidRPr="00314E34" w:rsidRDefault="007653F1" w:rsidP="00C128E3">
            <w:pPr>
              <w:pStyle w:val="NormalWeb"/>
              <w:spacing w:before="60" w:beforeAutospacing="0" w:after="60" w:afterAutospacing="0"/>
              <w:jc w:val="both"/>
              <w:rPr>
                <w:rFonts w:ascii="Arial" w:hAnsi="Arial" w:cs="Arial"/>
                <w:sz w:val="18"/>
                <w:szCs w:val="18"/>
              </w:rPr>
            </w:pPr>
            <w:r w:rsidRPr="00314E34">
              <w:rPr>
                <w:rFonts w:ascii="Arial" w:hAnsi="Arial" w:cs="Arial"/>
                <w:sz w:val="18"/>
                <w:szCs w:val="18"/>
              </w:rPr>
              <w:t>TIF</w:t>
            </w:r>
          </w:p>
        </w:tc>
        <w:tc>
          <w:tcPr>
            <w:tcW w:w="5310" w:type="dxa"/>
          </w:tcPr>
          <w:p w14:paraId="55D19FF9" w14:textId="77777777" w:rsidR="00E73EDF" w:rsidRPr="00314E34" w:rsidRDefault="007653F1" w:rsidP="00C128E3">
            <w:pPr>
              <w:pStyle w:val="NormalWeb"/>
              <w:keepNext/>
              <w:spacing w:before="60" w:beforeAutospacing="0" w:after="60" w:afterAutospacing="0"/>
              <w:jc w:val="both"/>
              <w:rPr>
                <w:rFonts w:ascii="Arial" w:hAnsi="Arial" w:cs="Arial"/>
                <w:b/>
                <w:bCs/>
                <w:sz w:val="18"/>
                <w:szCs w:val="18"/>
              </w:rPr>
            </w:pPr>
            <w:r w:rsidRPr="00314E34">
              <w:rPr>
                <w:rFonts w:ascii="Arial" w:hAnsi="Arial" w:cs="Arial"/>
                <w:sz w:val="18"/>
                <w:szCs w:val="18"/>
              </w:rPr>
              <w:t>Baseline TIFF 6.0.</w:t>
            </w:r>
          </w:p>
        </w:tc>
      </w:tr>
    </w:tbl>
    <w:p w14:paraId="3512FC6F" w14:textId="3A33B3DE" w:rsidR="00E73EDF" w:rsidRPr="00314E34" w:rsidRDefault="00E73EDF" w:rsidP="00190CF4">
      <w:pPr>
        <w:spacing w:after="0" w:line="240" w:lineRule="auto"/>
      </w:pPr>
    </w:p>
    <w:p w14:paraId="5A12E54B" w14:textId="031CEFDC" w:rsidR="00C52566" w:rsidRPr="00314E34" w:rsidRDefault="00C52566" w:rsidP="00C52566">
      <w:pPr>
        <w:pStyle w:val="Heading3"/>
        <w:tabs>
          <w:tab w:val="clear" w:pos="660"/>
          <w:tab w:val="clear" w:pos="880"/>
          <w:tab w:val="left" w:pos="851"/>
        </w:tabs>
        <w:spacing w:before="120" w:after="120" w:line="240" w:lineRule="auto"/>
        <w:ind w:left="851" w:hanging="851"/>
        <w:jc w:val="both"/>
      </w:pPr>
      <w:bookmarkStart w:id="874" w:name="_Toc175558659"/>
      <w:r w:rsidRPr="00314E34">
        <w:t>System support files</w:t>
      </w:r>
      <w:bookmarkEnd w:id="874"/>
    </w:p>
    <w:p w14:paraId="1E05914D" w14:textId="4344C662" w:rsidR="00C52566" w:rsidRPr="00314E34" w:rsidRDefault="00C52566" w:rsidP="00391875">
      <w:pPr>
        <w:spacing w:after="120" w:line="240" w:lineRule="auto"/>
      </w:pPr>
      <w:r w:rsidRPr="00314E34">
        <w:t>System support files used with the S-101 ENC Product Specification follow the general S-100 Framework principles without any specific S-101 ENC Product Specification restrictions. System support files include</w:t>
      </w:r>
      <w:r w:rsidR="00E36B0F" w:rsidRPr="00314E34">
        <w:t xml:space="preserve"> the</w:t>
      </w:r>
      <w:r w:rsidRPr="00314E34">
        <w:t xml:space="preserve"> Feature, Portrayal and Interoperability Catalogues</w:t>
      </w:r>
      <w:r w:rsidR="00E36B0F" w:rsidRPr="00314E34">
        <w:t>;</w:t>
      </w:r>
      <w:r w:rsidRPr="00314E34">
        <w:t xml:space="preserve"> Language packs for Catalogues</w:t>
      </w:r>
      <w:r w:rsidR="00E36B0F" w:rsidRPr="00314E34">
        <w:t>;</w:t>
      </w:r>
      <w:r w:rsidRPr="00314E34">
        <w:t xml:space="preserve"> and other </w:t>
      </w:r>
      <w:r w:rsidR="00E36B0F" w:rsidRPr="00314E34">
        <w:t>s</w:t>
      </w:r>
      <w:r w:rsidRPr="00314E34">
        <w:t xml:space="preserve">ystem </w:t>
      </w:r>
      <w:r w:rsidR="00E36B0F" w:rsidRPr="00314E34">
        <w:t>s</w:t>
      </w:r>
      <w:r w:rsidRPr="00314E34">
        <w:t>upport files</w:t>
      </w:r>
      <w:r w:rsidR="00E36B0F" w:rsidRPr="00314E34">
        <w:t xml:space="preserve"> as required</w:t>
      </w:r>
      <w:r w:rsidRPr="00314E34">
        <w:t>.</w:t>
      </w:r>
    </w:p>
    <w:p w14:paraId="0A167A12" w14:textId="3437B3D4" w:rsidR="00E73EDF" w:rsidRPr="00314E34" w:rsidRDefault="00E36B0F" w:rsidP="00E36276">
      <w:pPr>
        <w:pStyle w:val="Heading3"/>
        <w:tabs>
          <w:tab w:val="clear" w:pos="660"/>
          <w:tab w:val="clear" w:pos="880"/>
          <w:tab w:val="left" w:pos="851"/>
        </w:tabs>
        <w:spacing w:before="120" w:after="120" w:line="240" w:lineRule="auto"/>
        <w:ind w:left="851" w:hanging="851"/>
        <w:jc w:val="both"/>
      </w:pPr>
      <w:bookmarkStart w:id="875" w:name="_Toc169203101"/>
      <w:bookmarkStart w:id="876" w:name="_Toc170072431"/>
      <w:bookmarkStart w:id="877" w:name="_Toc175558660"/>
      <w:bookmarkStart w:id="878" w:name="_Toc510784348"/>
      <w:bookmarkStart w:id="879" w:name="_Toc510785497"/>
      <w:bookmarkStart w:id="880" w:name="_Toc226430998"/>
      <w:bookmarkStart w:id="881" w:name="_Toc225065202"/>
      <w:bookmarkStart w:id="882" w:name="_Toc439685314"/>
      <w:bookmarkStart w:id="883" w:name="_Toc225648345"/>
      <w:bookmarkStart w:id="884" w:name="_Toc175558661"/>
      <w:bookmarkEnd w:id="875"/>
      <w:bookmarkEnd w:id="876"/>
      <w:bookmarkEnd w:id="877"/>
      <w:bookmarkEnd w:id="878"/>
      <w:bookmarkEnd w:id="879"/>
      <w:r w:rsidRPr="00314E34">
        <w:t>ENC s</w:t>
      </w:r>
      <w:r w:rsidR="007653F1" w:rsidRPr="00314E34">
        <w:t xml:space="preserve">upport </w:t>
      </w:r>
      <w:r w:rsidR="00D24503" w:rsidRPr="00314E34">
        <w:t xml:space="preserve">file </w:t>
      </w:r>
      <w:bookmarkEnd w:id="880"/>
      <w:bookmarkEnd w:id="881"/>
      <w:bookmarkEnd w:id="882"/>
      <w:bookmarkEnd w:id="883"/>
      <w:r w:rsidRPr="00314E34">
        <w:t>naming</w:t>
      </w:r>
      <w:bookmarkEnd w:id="884"/>
    </w:p>
    <w:p w14:paraId="1B55B6AB" w14:textId="125E813B" w:rsidR="00E73EDF" w:rsidRPr="00314E34" w:rsidRDefault="007653F1" w:rsidP="00E36276">
      <w:pPr>
        <w:spacing w:after="120" w:line="240" w:lineRule="auto"/>
      </w:pPr>
      <w:r w:rsidRPr="00314E34">
        <w:t xml:space="preserve">All </w:t>
      </w:r>
      <w:r w:rsidR="00E36B0F" w:rsidRPr="00314E34">
        <w:t xml:space="preserve">ENC </w:t>
      </w:r>
      <w:r w:rsidRPr="00314E34">
        <w:t xml:space="preserve">support files must have unique universal file identifiers. The file identifier of support information should not be used to describe the physical content of the file. The </w:t>
      </w:r>
      <w:r w:rsidR="00E36B0F" w:rsidRPr="00314E34">
        <w:t xml:space="preserve">ENC </w:t>
      </w:r>
      <w:r w:rsidRPr="00314E34">
        <w:t xml:space="preserve">support file metadata that accompanies the file will inform the user of the name and purpose of the file (that is new, replacement and deletion). </w:t>
      </w:r>
    </w:p>
    <w:p w14:paraId="424D8574" w14:textId="3F11EB00" w:rsidR="00E73EDF" w:rsidRPr="00314E34" w:rsidRDefault="007653F1" w:rsidP="00E36276">
      <w:pPr>
        <w:autoSpaceDE w:val="0"/>
        <w:autoSpaceDN w:val="0"/>
        <w:adjustRightInd w:val="0"/>
        <w:spacing w:after="120" w:line="240" w:lineRule="auto"/>
        <w:rPr>
          <w:rFonts w:eastAsia="Times New Roman" w:cs="Arial"/>
          <w:lang w:eastAsia="en-US"/>
        </w:rPr>
      </w:pPr>
      <w:r w:rsidRPr="00314E34">
        <w:rPr>
          <w:rFonts w:eastAsia="Times New Roman" w:cs="Arial"/>
          <w:lang w:eastAsia="en-US"/>
        </w:rPr>
        <w:t xml:space="preserve">In this encoding the </w:t>
      </w:r>
      <w:r w:rsidR="00E36B0F" w:rsidRPr="00314E34">
        <w:rPr>
          <w:rFonts w:eastAsia="Times New Roman" w:cs="Arial"/>
          <w:lang w:eastAsia="en-US"/>
        </w:rPr>
        <w:t xml:space="preserve">ENC </w:t>
      </w:r>
      <w:r w:rsidRPr="00314E34">
        <w:rPr>
          <w:rFonts w:eastAsia="Times New Roman" w:cs="Arial"/>
          <w:lang w:eastAsia="en-US"/>
        </w:rPr>
        <w:t>support files are named according to the specifications given below:</w:t>
      </w:r>
    </w:p>
    <w:p w14:paraId="768B5007" w14:textId="5E81B9BA" w:rsidR="00E73EDF" w:rsidRPr="00314E34" w:rsidRDefault="00EC5278" w:rsidP="00E36276">
      <w:pPr>
        <w:autoSpaceDE w:val="0"/>
        <w:autoSpaceDN w:val="0"/>
        <w:adjustRightInd w:val="0"/>
        <w:spacing w:after="120" w:line="240" w:lineRule="auto"/>
        <w:rPr>
          <w:rFonts w:eastAsia="Times New Roman" w:cs="Arial"/>
          <w:lang w:eastAsia="en-US"/>
        </w:rPr>
      </w:pPr>
      <w:r w:rsidRPr="00314E34">
        <w:rPr>
          <w:rFonts w:eastAsia="Times New Roman" w:cs="Arial"/>
          <w:lang w:eastAsia="en-US"/>
        </w:rPr>
        <w:lastRenderedPageBreak/>
        <w:t>101</w:t>
      </w:r>
      <w:r w:rsidR="007653F1" w:rsidRPr="00314E34">
        <w:rPr>
          <w:rFonts w:eastAsia="Times New Roman" w:cs="Arial"/>
          <w:lang w:eastAsia="en-US"/>
        </w:rPr>
        <w:t>CC</w:t>
      </w:r>
      <w:r w:rsidR="005511DB" w:rsidRPr="00314E34">
        <w:rPr>
          <w:rFonts w:eastAsia="Times New Roman" w:cs="Arial"/>
          <w:lang w:eastAsia="en-US"/>
        </w:rPr>
        <w:t>CC</w:t>
      </w:r>
      <w:r w:rsidR="00812B6A" w:rsidRPr="00314E34">
        <w:rPr>
          <w:rFonts w:eastAsia="Times New Roman" w:cs="Arial"/>
          <w:lang w:eastAsia="en-US"/>
        </w:rPr>
        <w:t>ØØØØØØØØØØ</w:t>
      </w:r>
      <w:r w:rsidR="007653F1" w:rsidRPr="00314E34">
        <w:rPr>
          <w:rFonts w:eastAsia="Times New Roman" w:cs="Arial"/>
          <w:lang w:eastAsia="en-US"/>
        </w:rPr>
        <w:t>.EEE</w:t>
      </w:r>
    </w:p>
    <w:p w14:paraId="1E618C78" w14:textId="77777777" w:rsidR="00E73EDF" w:rsidRPr="00314E34" w:rsidRDefault="007653F1" w:rsidP="00E36276">
      <w:pPr>
        <w:autoSpaceDE w:val="0"/>
        <w:autoSpaceDN w:val="0"/>
        <w:adjustRightInd w:val="0"/>
        <w:spacing w:after="60" w:line="240" w:lineRule="auto"/>
        <w:rPr>
          <w:rFonts w:eastAsia="Times New Roman" w:cs="Arial"/>
          <w:lang w:eastAsia="en-US"/>
        </w:rPr>
      </w:pPr>
      <w:r w:rsidRPr="00314E34">
        <w:rPr>
          <w:rFonts w:eastAsia="Times New Roman" w:cs="Arial"/>
          <w:lang w:eastAsia="en-US"/>
        </w:rPr>
        <w:t>The main part forms an identifier where:</w:t>
      </w:r>
    </w:p>
    <w:p w14:paraId="7D8F5A6D" w14:textId="7E4F3759" w:rsidR="00EC5278" w:rsidRPr="00314E34"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101 </w:t>
      </w:r>
      <w:r w:rsidR="00E36276" w:rsidRPr="00314E34">
        <w:rPr>
          <w:rFonts w:eastAsia="Times New Roman" w:cs="Arial"/>
          <w:lang w:eastAsia="en-US"/>
        </w:rPr>
        <w:t>–</w:t>
      </w:r>
      <w:r w:rsidRPr="00314E34">
        <w:rPr>
          <w:rFonts w:eastAsia="Times New Roman" w:cs="Arial"/>
          <w:lang w:eastAsia="en-US"/>
        </w:rPr>
        <w:t xml:space="preserve"> the first 3 characters identify the </w:t>
      </w:r>
      <w:r w:rsidR="00E36B0F" w:rsidRPr="00314E34">
        <w:rPr>
          <w:rFonts w:eastAsia="Times New Roman" w:cs="Arial"/>
          <w:lang w:eastAsia="en-US"/>
        </w:rPr>
        <w:t xml:space="preserve">ENC </w:t>
      </w:r>
      <w:r w:rsidRPr="00314E34">
        <w:rPr>
          <w:rFonts w:eastAsia="Times New Roman" w:cs="Arial"/>
          <w:lang w:eastAsia="en-US"/>
        </w:rPr>
        <w:t>support file as applicable to an S-101 dataset (mandatory).</w:t>
      </w:r>
    </w:p>
    <w:p w14:paraId="1F569DBB" w14:textId="23343AF5" w:rsidR="00E73EDF" w:rsidRPr="00314E34"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CCCC </w:t>
      </w:r>
      <w:r w:rsidR="00E36276" w:rsidRPr="00314E34">
        <w:rPr>
          <w:rFonts w:eastAsia="Times New Roman" w:cs="Arial"/>
          <w:lang w:eastAsia="en-US"/>
        </w:rPr>
        <w:t>–</w:t>
      </w:r>
      <w:r w:rsidRPr="00314E34">
        <w:rPr>
          <w:rFonts w:eastAsia="Times New Roman" w:cs="Arial"/>
          <w:lang w:eastAsia="en-US"/>
        </w:rPr>
        <w:t xml:space="preserve"> </w:t>
      </w:r>
      <w:r w:rsidR="007653F1" w:rsidRPr="00314E34">
        <w:rPr>
          <w:rFonts w:eastAsia="Times New Roman" w:cs="Arial"/>
          <w:lang w:eastAsia="en-US"/>
        </w:rPr>
        <w:t xml:space="preserve">the </w:t>
      </w:r>
      <w:r w:rsidR="00EC5278" w:rsidRPr="00314E34">
        <w:rPr>
          <w:rFonts w:eastAsia="Times New Roman" w:cs="Arial"/>
          <w:lang w:eastAsia="en-US"/>
        </w:rPr>
        <w:t>fourth to seventh</w:t>
      </w:r>
      <w:r w:rsidR="007653F1" w:rsidRPr="00314E34">
        <w:rPr>
          <w:rFonts w:eastAsia="Times New Roman" w:cs="Arial"/>
          <w:lang w:eastAsia="en-US"/>
        </w:rPr>
        <w:t xml:space="preserve"> characters identify the </w:t>
      </w:r>
      <w:r w:rsidR="00E36276" w:rsidRPr="00314E34">
        <w:rPr>
          <w:rFonts w:eastAsia="Times New Roman" w:cs="Arial"/>
          <w:lang w:eastAsia="en-US"/>
        </w:rPr>
        <w:t>P</w:t>
      </w:r>
      <w:r w:rsidR="005511DB" w:rsidRPr="00314E34">
        <w:rPr>
          <w:rFonts w:eastAsia="Times New Roman" w:cs="Arial"/>
          <w:lang w:eastAsia="en-US"/>
        </w:rPr>
        <w:t>roducer</w:t>
      </w:r>
      <w:r w:rsidR="00883E8E" w:rsidRPr="00314E34">
        <w:rPr>
          <w:rFonts w:eastAsia="Times New Roman" w:cs="Arial"/>
          <w:lang w:eastAsia="en-US"/>
        </w:rPr>
        <w:t xml:space="preserve"> </w:t>
      </w:r>
      <w:r w:rsidR="00E36276" w:rsidRPr="00314E34">
        <w:rPr>
          <w:rFonts w:eastAsia="Times New Roman" w:cs="Arial"/>
          <w:lang w:eastAsia="en-US"/>
        </w:rPr>
        <w:t>C</w:t>
      </w:r>
      <w:r w:rsidR="00883E8E" w:rsidRPr="00314E34">
        <w:rPr>
          <w:rFonts w:eastAsia="Times New Roman" w:cs="Arial"/>
          <w:lang w:eastAsia="en-US"/>
        </w:rPr>
        <w:t xml:space="preserve">ode of the </w:t>
      </w:r>
      <w:r w:rsidR="007653F1" w:rsidRPr="00314E34">
        <w:rPr>
          <w:rFonts w:eastAsia="Times New Roman" w:cs="Arial"/>
          <w:lang w:eastAsia="en-US"/>
        </w:rPr>
        <w:t>issuing agency (mandatory)</w:t>
      </w:r>
      <w:r w:rsidR="00883E8E" w:rsidRPr="00314E34">
        <w:rPr>
          <w:rFonts w:eastAsia="Times New Roman" w:cs="Arial"/>
          <w:lang w:eastAsia="en-US"/>
        </w:rPr>
        <w:t>.</w:t>
      </w:r>
      <w:r w:rsidR="00E36276" w:rsidRPr="00314E34">
        <w:rPr>
          <w:rFonts w:eastAsia="Times New Roman" w:cs="Arial"/>
          <w:lang w:eastAsia="en-US"/>
        </w:rPr>
        <w:t xml:space="preserve"> </w:t>
      </w:r>
      <w:r w:rsidR="00832DC9" w:rsidRPr="00314E34">
        <w:rPr>
          <w:rFonts w:eastAsia="Times New Roman" w:cs="Arial"/>
          <w:lang w:eastAsia="en-US"/>
        </w:rPr>
        <w:t xml:space="preserve">Where the </w:t>
      </w:r>
      <w:r w:rsidR="00E36276" w:rsidRPr="00314E34">
        <w:rPr>
          <w:rFonts w:eastAsia="Times New Roman" w:cs="Arial"/>
          <w:lang w:eastAsia="en-US"/>
        </w:rPr>
        <w:t>P</w:t>
      </w:r>
      <w:r w:rsidR="00832DC9" w:rsidRPr="00314E34">
        <w:rPr>
          <w:rFonts w:eastAsia="Times New Roman" w:cs="Arial"/>
          <w:lang w:eastAsia="en-US"/>
        </w:rPr>
        <w:t xml:space="preserve">roducer </w:t>
      </w:r>
      <w:r w:rsidR="00E36276" w:rsidRPr="00314E34">
        <w:rPr>
          <w:rFonts w:eastAsia="Times New Roman" w:cs="Arial"/>
          <w:lang w:eastAsia="en-US"/>
        </w:rPr>
        <w:t>C</w:t>
      </w:r>
      <w:r w:rsidR="00832DC9" w:rsidRPr="00314E34">
        <w:rPr>
          <w:rFonts w:eastAsia="Times New Roman" w:cs="Arial"/>
          <w:lang w:eastAsia="en-US"/>
        </w:rPr>
        <w:t xml:space="preserve">ode is derived from a 2 or 3 character format (for instance when converting S-57 ENCs), the missing characters of the </w:t>
      </w:r>
      <w:r w:rsidR="00E36276" w:rsidRPr="00314E34">
        <w:rPr>
          <w:rFonts w:eastAsia="Times New Roman" w:cs="Arial"/>
          <w:lang w:eastAsia="en-US"/>
        </w:rPr>
        <w:t>P</w:t>
      </w:r>
      <w:r w:rsidR="00832DC9" w:rsidRPr="00314E34">
        <w:rPr>
          <w:rFonts w:eastAsia="Times New Roman" w:cs="Arial"/>
          <w:lang w:eastAsia="en-US"/>
        </w:rPr>
        <w:t xml:space="preserve">roducer </w:t>
      </w:r>
      <w:r w:rsidR="00E36276" w:rsidRPr="00314E34">
        <w:rPr>
          <w:rFonts w:eastAsia="Times New Roman" w:cs="Arial"/>
          <w:lang w:eastAsia="en-US"/>
        </w:rPr>
        <w:t>C</w:t>
      </w:r>
      <w:r w:rsidR="00832DC9" w:rsidRPr="00314E34">
        <w:rPr>
          <w:rFonts w:eastAsia="Times New Roman" w:cs="Arial"/>
          <w:lang w:eastAsia="en-US"/>
        </w:rPr>
        <w:t xml:space="preserve">ode </w:t>
      </w:r>
      <w:r w:rsidR="003963E3" w:rsidRPr="00314E34">
        <w:rPr>
          <w:rFonts w:eastAsia="Times New Roman" w:cs="Arial"/>
          <w:lang w:eastAsia="en-US"/>
        </w:rPr>
        <w:t xml:space="preserve">may </w:t>
      </w:r>
      <w:r w:rsidR="00832DC9" w:rsidRPr="00314E34">
        <w:rPr>
          <w:rFonts w:eastAsia="Times New Roman" w:cs="Arial"/>
          <w:lang w:eastAsia="en-US"/>
        </w:rPr>
        <w:t>be populated with zeros (“00” or “0” respectively)</w:t>
      </w:r>
      <w:r w:rsidR="007935E1" w:rsidRPr="00314E34">
        <w:rPr>
          <w:rFonts w:eastAsia="Times New Roman" w:cs="Arial"/>
          <w:lang w:eastAsia="en-US"/>
        </w:rPr>
        <w:t xml:space="preserve"> for the sixth and seventh characters of the </w:t>
      </w:r>
      <w:r w:rsidR="00E36B0F" w:rsidRPr="00314E34">
        <w:rPr>
          <w:rFonts w:eastAsia="Times New Roman" w:cs="Arial"/>
          <w:lang w:eastAsia="en-US"/>
        </w:rPr>
        <w:t xml:space="preserve">ENC </w:t>
      </w:r>
      <w:r w:rsidR="00551E8F" w:rsidRPr="00314E34">
        <w:rPr>
          <w:rFonts w:eastAsia="Times New Roman" w:cs="Arial"/>
          <w:lang w:eastAsia="en-US"/>
        </w:rPr>
        <w:t xml:space="preserve">support </w:t>
      </w:r>
      <w:r w:rsidR="007935E1" w:rsidRPr="00314E34">
        <w:rPr>
          <w:rFonts w:eastAsia="Times New Roman" w:cs="Arial"/>
          <w:lang w:eastAsia="en-US"/>
        </w:rPr>
        <w:t>file name, as required</w:t>
      </w:r>
      <w:r w:rsidR="00832DC9" w:rsidRPr="00314E34">
        <w:rPr>
          <w:rFonts w:eastAsia="Times New Roman" w:cs="Arial"/>
          <w:lang w:eastAsia="en-US"/>
        </w:rPr>
        <w:t>.</w:t>
      </w:r>
    </w:p>
    <w:p w14:paraId="58EDC302" w14:textId="2C3F1302" w:rsidR="00E73EDF" w:rsidRPr="00314E34" w:rsidRDefault="00812B6A" w:rsidP="001D02B5">
      <w:pPr>
        <w:numPr>
          <w:ilvl w:val="0"/>
          <w:numId w:val="18"/>
        </w:numPr>
        <w:autoSpaceDE w:val="0"/>
        <w:autoSpaceDN w:val="0"/>
        <w:adjustRightInd w:val="0"/>
        <w:spacing w:after="60" w:line="240" w:lineRule="auto"/>
        <w:ind w:left="567" w:hanging="283"/>
      </w:pPr>
      <w:r w:rsidRPr="00314E34">
        <w:rPr>
          <w:rFonts w:eastAsia="Times New Roman" w:cs="Arial"/>
          <w:lang w:eastAsia="en-US"/>
        </w:rPr>
        <w:t xml:space="preserve">ØØØØØØØØØØ </w:t>
      </w:r>
      <w:r w:rsidR="00E36276" w:rsidRPr="00314E34">
        <w:rPr>
          <w:rFonts w:eastAsia="Times New Roman" w:cs="Arial"/>
          <w:lang w:eastAsia="en-US"/>
        </w:rPr>
        <w:t>–</w:t>
      </w:r>
      <w:r w:rsidRPr="00314E34">
        <w:rPr>
          <w:rFonts w:eastAsia="Times New Roman" w:cs="Arial"/>
          <w:lang w:eastAsia="en-US"/>
        </w:rPr>
        <w:t xml:space="preserve"> </w:t>
      </w:r>
      <w:r w:rsidR="007653F1" w:rsidRPr="00314E34">
        <w:rPr>
          <w:rFonts w:eastAsia="Times New Roman" w:cs="Arial"/>
          <w:lang w:eastAsia="en-US"/>
        </w:rPr>
        <w:t xml:space="preserve">the </w:t>
      </w:r>
      <w:r w:rsidR="00EC5278" w:rsidRPr="00314E34">
        <w:rPr>
          <w:rFonts w:eastAsia="Times New Roman" w:cs="Arial"/>
          <w:lang w:eastAsia="en-US"/>
        </w:rPr>
        <w:t>eighth</w:t>
      </w:r>
      <w:r w:rsidR="005511DB" w:rsidRPr="00314E34">
        <w:rPr>
          <w:rFonts w:eastAsia="Times New Roman" w:cs="Arial"/>
          <w:lang w:eastAsia="en-US"/>
        </w:rPr>
        <w:t xml:space="preserve"> </w:t>
      </w:r>
      <w:r w:rsidR="007653F1" w:rsidRPr="00314E34">
        <w:rPr>
          <w:rFonts w:eastAsia="Times New Roman" w:cs="Arial"/>
          <w:lang w:eastAsia="en-US"/>
        </w:rPr>
        <w:t xml:space="preserve">to the maximum </w:t>
      </w:r>
      <w:r w:rsidRPr="00314E34">
        <w:rPr>
          <w:rFonts w:eastAsia="Times New Roman" w:cs="Arial"/>
          <w:lang w:eastAsia="en-US"/>
        </w:rPr>
        <w:t>sevent</w:t>
      </w:r>
      <w:r w:rsidR="00EC5278" w:rsidRPr="00314E34">
        <w:rPr>
          <w:rFonts w:eastAsia="Times New Roman" w:cs="Arial"/>
          <w:lang w:eastAsia="en-US"/>
        </w:rPr>
        <w:t>een</w:t>
      </w:r>
      <w:r w:rsidR="005511DB" w:rsidRPr="00314E34">
        <w:rPr>
          <w:rFonts w:eastAsia="Times New Roman" w:cs="Arial"/>
          <w:lang w:eastAsia="en-US"/>
        </w:rPr>
        <w:t>th</w:t>
      </w:r>
      <w:r w:rsidR="007653F1" w:rsidRPr="00314E34">
        <w:rPr>
          <w:rFonts w:eastAsia="Times New Roman" w:cs="Arial"/>
          <w:lang w:eastAsia="en-US"/>
        </w:rPr>
        <w:t xml:space="preserve"> characters are optional and can be used in any way by the </w:t>
      </w:r>
      <w:r w:rsidR="000559BE" w:rsidRPr="00314E34">
        <w:rPr>
          <w:lang w:eastAsia="en-US"/>
        </w:rPr>
        <w:t>P</w:t>
      </w:r>
      <w:r w:rsidR="007653F1" w:rsidRPr="00314E34">
        <w:rPr>
          <w:lang w:eastAsia="en-US"/>
        </w:rPr>
        <w:t xml:space="preserve">roducer to provide the unique </w:t>
      </w:r>
      <w:r w:rsidR="00E36B0F" w:rsidRPr="00314E34">
        <w:rPr>
          <w:lang w:eastAsia="en-US"/>
        </w:rPr>
        <w:t xml:space="preserve">ENC </w:t>
      </w:r>
      <w:r w:rsidR="00EC5278" w:rsidRPr="00314E34">
        <w:rPr>
          <w:lang w:eastAsia="en-US"/>
        </w:rPr>
        <w:t xml:space="preserve">support </w:t>
      </w:r>
      <w:r w:rsidR="007653F1" w:rsidRPr="00314E34">
        <w:rPr>
          <w:lang w:eastAsia="en-US"/>
        </w:rPr>
        <w:t>file name. The following characters are allowed in the support file name</w:t>
      </w:r>
      <w:r w:rsidR="00883E8E" w:rsidRPr="00314E34">
        <w:rPr>
          <w:lang w:eastAsia="en-US"/>
        </w:rPr>
        <w:t>:</w:t>
      </w:r>
      <w:r w:rsidR="007653F1" w:rsidRPr="00314E34">
        <w:rPr>
          <w:lang w:eastAsia="en-US"/>
        </w:rPr>
        <w:t xml:space="preserve"> A to Z</w:t>
      </w:r>
      <w:r w:rsidR="00481F3C" w:rsidRPr="00314E34">
        <w:rPr>
          <w:lang w:eastAsia="en-US"/>
        </w:rPr>
        <w:t xml:space="preserve"> (upper case characters only)</w:t>
      </w:r>
      <w:r w:rsidR="007653F1" w:rsidRPr="00314E34">
        <w:rPr>
          <w:lang w:eastAsia="en-US"/>
        </w:rPr>
        <w:t>, 0 to 9</w:t>
      </w:r>
      <w:r w:rsidR="007653F1" w:rsidRPr="00314E34">
        <w:t xml:space="preserve"> and the special character _ (underscore)</w:t>
      </w:r>
      <w:r w:rsidR="00883E8E" w:rsidRPr="00314E34">
        <w:t>.</w:t>
      </w:r>
      <w:r w:rsidR="00C25CC9" w:rsidRPr="00314E34">
        <w:t xml:space="preserve"> </w:t>
      </w:r>
      <w:r w:rsidR="00C25CC9" w:rsidRPr="00314E34">
        <w:rPr>
          <w:lang w:eastAsia="en-US"/>
        </w:rPr>
        <w:t>It is not required to use all the available characters, however at least one character must be used.</w:t>
      </w:r>
    </w:p>
    <w:p w14:paraId="345F06C8" w14:textId="57FAA6E7" w:rsidR="00E73EDF" w:rsidRPr="00314E34" w:rsidRDefault="007653F1" w:rsidP="001D02B5">
      <w:pPr>
        <w:numPr>
          <w:ilvl w:val="0"/>
          <w:numId w:val="18"/>
        </w:numPr>
        <w:autoSpaceDE w:val="0"/>
        <w:autoSpaceDN w:val="0"/>
        <w:adjustRightInd w:val="0"/>
        <w:spacing w:after="120" w:line="240" w:lineRule="auto"/>
        <w:ind w:left="567" w:hanging="283"/>
      </w:pPr>
      <w:r w:rsidRPr="00314E34">
        <w:rPr>
          <w:lang w:eastAsia="en-US"/>
        </w:rPr>
        <w:t xml:space="preserve">.EEE – </w:t>
      </w:r>
      <w:r w:rsidR="00E36B0F" w:rsidRPr="00314E34">
        <w:rPr>
          <w:lang w:eastAsia="en-US"/>
        </w:rPr>
        <w:t xml:space="preserve">ENC </w:t>
      </w:r>
      <w:r w:rsidRPr="00314E34">
        <w:rPr>
          <w:lang w:eastAsia="en-US"/>
        </w:rPr>
        <w:t>support file extension. (TXT or TIF)</w:t>
      </w:r>
      <w:r w:rsidR="005511DB" w:rsidRPr="00314E34">
        <w:rPr>
          <w:lang w:eastAsia="en-US"/>
        </w:rPr>
        <w:t>.</w:t>
      </w:r>
    </w:p>
    <w:p w14:paraId="5BCE2376" w14:textId="1446DB23" w:rsidR="00E73EDF" w:rsidRPr="00314E34"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885" w:name="_Toc510784350"/>
      <w:bookmarkStart w:id="886" w:name="_Toc510785499"/>
      <w:bookmarkStart w:id="887" w:name="_Toc513198140"/>
      <w:bookmarkStart w:id="888" w:name="_Toc515440392"/>
      <w:bookmarkStart w:id="889" w:name="_Toc517858909"/>
      <w:bookmarkStart w:id="890" w:name="_Toc519859149"/>
      <w:bookmarkStart w:id="891" w:name="_Toc521495193"/>
      <w:bookmarkStart w:id="892" w:name="_Toc527117806"/>
      <w:bookmarkStart w:id="893" w:name="_Toc527620333"/>
      <w:bookmarkStart w:id="894" w:name="_Toc529974575"/>
      <w:bookmarkStart w:id="895" w:name="_Toc510784351"/>
      <w:bookmarkStart w:id="896" w:name="_Toc510785500"/>
      <w:bookmarkStart w:id="897" w:name="_Toc513198141"/>
      <w:bookmarkStart w:id="898" w:name="_Toc515440393"/>
      <w:bookmarkStart w:id="899" w:name="_Toc517858910"/>
      <w:bookmarkStart w:id="900" w:name="_Toc519859150"/>
      <w:bookmarkStart w:id="901" w:name="_Toc521495194"/>
      <w:bookmarkStart w:id="902" w:name="_Toc527117807"/>
      <w:bookmarkStart w:id="903" w:name="_Toc527620334"/>
      <w:bookmarkStart w:id="904" w:name="_Toc529974576"/>
      <w:bookmarkStart w:id="905" w:name="_Toc510785501"/>
      <w:bookmarkStart w:id="906" w:name="_Toc510784352"/>
      <w:bookmarkStart w:id="907" w:name="_Toc513198142"/>
      <w:bookmarkStart w:id="908" w:name="_Toc515440394"/>
      <w:bookmarkStart w:id="909" w:name="_Toc517858911"/>
      <w:bookmarkStart w:id="910" w:name="_Toc519859151"/>
      <w:bookmarkStart w:id="911" w:name="_Toc521495195"/>
      <w:bookmarkStart w:id="912" w:name="_Toc527117808"/>
      <w:bookmarkStart w:id="913" w:name="_Toc527620335"/>
      <w:bookmarkStart w:id="914" w:name="_Toc529974577"/>
      <w:bookmarkStart w:id="915" w:name="_Toc439685315"/>
      <w:bookmarkStart w:id="916" w:name="_Toc175558662"/>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r w:rsidRPr="00314E34">
        <w:rPr>
          <w:lang w:eastAsia="en-US"/>
        </w:rPr>
        <w:t xml:space="preserve">Support </w:t>
      </w:r>
      <w:r w:rsidR="003535C9" w:rsidRPr="00314E34">
        <w:rPr>
          <w:lang w:eastAsia="en-US"/>
        </w:rPr>
        <w:t>f</w:t>
      </w:r>
      <w:r w:rsidRPr="00314E34">
        <w:rPr>
          <w:lang w:eastAsia="en-US"/>
        </w:rPr>
        <w:t xml:space="preserve">ile </w:t>
      </w:r>
      <w:r w:rsidR="003535C9" w:rsidRPr="00314E34">
        <w:rPr>
          <w:lang w:eastAsia="en-US"/>
        </w:rPr>
        <w:t>m</w:t>
      </w:r>
      <w:r w:rsidRPr="00314E34">
        <w:rPr>
          <w:lang w:eastAsia="en-US"/>
        </w:rPr>
        <w:t>anagement</w:t>
      </w:r>
      <w:bookmarkEnd w:id="915"/>
      <w:bookmarkEnd w:id="916"/>
    </w:p>
    <w:p w14:paraId="648FA29F" w14:textId="45E1D26B" w:rsidR="00E73EDF" w:rsidRPr="00314E34" w:rsidRDefault="007653F1" w:rsidP="000559BE">
      <w:pPr>
        <w:autoSpaceDE w:val="0"/>
        <w:autoSpaceDN w:val="0"/>
        <w:adjustRightInd w:val="0"/>
        <w:spacing w:after="120" w:line="240" w:lineRule="auto"/>
        <w:rPr>
          <w:rFonts w:cs="Arial"/>
          <w:lang w:eastAsia="en-US"/>
        </w:rPr>
      </w:pPr>
      <w:r w:rsidRPr="00314E34">
        <w:rPr>
          <w:rFonts w:cs="Arial"/>
          <w:lang w:eastAsia="en-US"/>
        </w:rPr>
        <w:t>When a support file</w:t>
      </w:r>
      <w:r w:rsidR="00BE0FE7" w:rsidRPr="00314E34">
        <w:rPr>
          <w:rFonts w:cs="Arial"/>
          <w:lang w:eastAsia="en-US"/>
        </w:rPr>
        <w:t xml:space="preserve"> </w:t>
      </w:r>
      <w:r w:rsidRPr="00314E34">
        <w:rPr>
          <w:rFonts w:cs="Arial"/>
          <w:lang w:eastAsia="en-US"/>
        </w:rPr>
        <w:t xml:space="preserve">is created or a subsequent version is issued it must carry its own issue date and be supported with a digital signature which authenticates it against the </w:t>
      </w:r>
      <w:r w:rsidR="000559BE" w:rsidRPr="00314E34">
        <w:rPr>
          <w:rFonts w:cs="Arial"/>
          <w:lang w:eastAsia="en-US"/>
        </w:rPr>
        <w:t>P</w:t>
      </w:r>
      <w:r w:rsidRPr="00314E34">
        <w:rPr>
          <w:rFonts w:cs="Arial"/>
          <w:lang w:eastAsia="en-US"/>
        </w:rPr>
        <w:t xml:space="preserve">roducer’s public key included in the </w:t>
      </w:r>
      <w:r w:rsidR="000559BE" w:rsidRPr="00314E34">
        <w:rPr>
          <w:rFonts w:cs="Arial"/>
          <w:lang w:eastAsia="en-US"/>
        </w:rPr>
        <w:t>E</w:t>
      </w:r>
      <w:r w:rsidRPr="00314E34">
        <w:rPr>
          <w:rFonts w:cs="Arial"/>
          <w:lang w:eastAsia="en-US"/>
        </w:rPr>
        <w:t xml:space="preserve">xchange </w:t>
      </w:r>
      <w:r w:rsidR="000559BE" w:rsidRPr="00314E34">
        <w:rPr>
          <w:rFonts w:cs="Arial"/>
          <w:lang w:eastAsia="en-US"/>
        </w:rPr>
        <w:t>S</w:t>
      </w:r>
      <w:r w:rsidRPr="00314E34">
        <w:rPr>
          <w:rFonts w:cs="Arial"/>
          <w:lang w:eastAsia="en-US"/>
        </w:rPr>
        <w:t>et metadata.</w:t>
      </w:r>
    </w:p>
    <w:p w14:paraId="04B856EB" w14:textId="36B0ED8A" w:rsidR="00190644" w:rsidRPr="00314E34" w:rsidRDefault="007653F1" w:rsidP="000559BE">
      <w:pPr>
        <w:autoSpaceDE w:val="0"/>
        <w:autoSpaceDN w:val="0"/>
        <w:adjustRightInd w:val="0"/>
        <w:spacing w:after="120" w:line="240" w:lineRule="auto"/>
        <w:rPr>
          <w:rFonts w:cs="Arial"/>
          <w:lang w:eastAsia="en-US"/>
        </w:rPr>
      </w:pPr>
      <w:r w:rsidRPr="00314E34">
        <w:rPr>
          <w:rFonts w:cs="Arial"/>
          <w:lang w:eastAsia="en-US"/>
        </w:rPr>
        <w:t>The “</w:t>
      </w:r>
      <w:proofErr w:type="spellStart"/>
      <w:r w:rsidR="000412B0" w:rsidRPr="00314E34">
        <w:rPr>
          <w:rFonts w:cs="Arial"/>
          <w:lang w:eastAsia="en-US"/>
        </w:rPr>
        <w:t>revisionStatus</w:t>
      </w:r>
      <w:proofErr w:type="spellEnd"/>
      <w:r w:rsidRPr="00314E34">
        <w:rPr>
          <w:rFonts w:cs="Arial"/>
          <w:lang w:eastAsia="en-US"/>
        </w:rPr>
        <w:t>” fi</w:t>
      </w:r>
      <w:r w:rsidR="000559BE" w:rsidRPr="00314E34">
        <w:rPr>
          <w:rFonts w:cs="Arial"/>
          <w:lang w:eastAsia="en-US"/>
        </w:rPr>
        <w:t xml:space="preserve">eld of the </w:t>
      </w:r>
      <w:r w:rsidR="00BE0FE7" w:rsidRPr="00314E34">
        <w:rPr>
          <w:rFonts w:cs="Arial"/>
          <w:lang w:eastAsia="en-US"/>
        </w:rPr>
        <w:t xml:space="preserve">support file </w:t>
      </w:r>
      <w:r w:rsidR="000559BE" w:rsidRPr="00314E34">
        <w:rPr>
          <w:rFonts w:cs="Arial"/>
          <w:lang w:eastAsia="en-US"/>
        </w:rPr>
        <w:t>discovery metadata</w:t>
      </w:r>
      <w:r w:rsidR="00BE0FE7" w:rsidRPr="00314E34">
        <w:rPr>
          <w:rFonts w:cs="Arial"/>
          <w:lang w:eastAsia="en-US"/>
        </w:rPr>
        <w:t xml:space="preserve"> defines if the support file is</w:t>
      </w:r>
      <w:r w:rsidR="007F0E40" w:rsidRPr="00314E34">
        <w:rPr>
          <w:rFonts w:cs="Arial"/>
          <w:lang w:eastAsia="en-US"/>
        </w:rPr>
        <w:t xml:space="preserve"> new, replace</w:t>
      </w:r>
      <w:r w:rsidR="000559BE" w:rsidRPr="00314E34">
        <w:rPr>
          <w:rFonts w:cs="Arial"/>
          <w:lang w:eastAsia="en-US"/>
        </w:rPr>
        <w:t xml:space="preserve">ment </w:t>
      </w:r>
      <w:r w:rsidR="00BE0FE7" w:rsidRPr="00314E34">
        <w:rPr>
          <w:rFonts w:cs="Arial"/>
          <w:lang w:eastAsia="en-US"/>
        </w:rPr>
        <w:t xml:space="preserve">or </w:t>
      </w:r>
      <w:r w:rsidR="000559BE" w:rsidRPr="00314E34">
        <w:rPr>
          <w:rFonts w:cs="Arial"/>
          <w:lang w:eastAsia="en-US"/>
        </w:rPr>
        <w:t>deletion.</w:t>
      </w:r>
    </w:p>
    <w:p w14:paraId="503FEEE5" w14:textId="3C95A8D7" w:rsidR="000F67E8" w:rsidRPr="00314E34" w:rsidRDefault="006B5C0E" w:rsidP="000559BE">
      <w:pPr>
        <w:autoSpaceDE w:val="0"/>
        <w:autoSpaceDN w:val="0"/>
        <w:adjustRightInd w:val="0"/>
        <w:spacing w:after="120" w:line="240" w:lineRule="auto"/>
        <w:rPr>
          <w:rFonts w:cs="Arial"/>
          <w:lang w:eastAsia="en-US"/>
        </w:rPr>
      </w:pPr>
      <w:r w:rsidRPr="00314E34">
        <w:rPr>
          <w:rFonts w:cs="Arial"/>
          <w:lang w:eastAsia="en-US"/>
        </w:rPr>
        <w:t>The “purpose” field of catalogue discovery metadata defines if the Catalogue is a new edition or a cancellation.</w:t>
      </w:r>
    </w:p>
    <w:p w14:paraId="49E629B1" w14:textId="6E007764" w:rsidR="00E73EDF" w:rsidRPr="00314E34" w:rsidRDefault="000F67E8" w:rsidP="00331707">
      <w:pPr>
        <w:autoSpaceDE w:val="0"/>
        <w:autoSpaceDN w:val="0"/>
        <w:adjustRightInd w:val="0"/>
        <w:spacing w:after="120" w:line="240" w:lineRule="auto"/>
        <w:rPr>
          <w:rFonts w:eastAsia="Times New Roman" w:cs="Arial"/>
          <w:lang w:eastAsia="en-US"/>
        </w:rPr>
      </w:pPr>
      <w:r w:rsidRPr="00314E34">
        <w:rPr>
          <w:rFonts w:cs="Arial"/>
          <w:lang w:eastAsia="en-US"/>
        </w:rPr>
        <w:t>S</w:t>
      </w:r>
      <w:r w:rsidR="006B5C0E" w:rsidRPr="00314E34">
        <w:rPr>
          <w:rFonts w:cs="Arial"/>
          <w:lang w:eastAsia="en-US"/>
        </w:rPr>
        <w:t xml:space="preserve">upport </w:t>
      </w:r>
      <w:r w:rsidR="007653F1" w:rsidRPr="00314E34">
        <w:rPr>
          <w:rFonts w:cs="Arial"/>
          <w:lang w:eastAsia="en-US"/>
        </w:rPr>
        <w:t>file</w:t>
      </w:r>
      <w:r w:rsidRPr="00314E34">
        <w:rPr>
          <w:rFonts w:cs="Arial"/>
          <w:lang w:eastAsia="en-US"/>
        </w:rPr>
        <w:t>s</w:t>
      </w:r>
      <w:r w:rsidR="007653F1" w:rsidRPr="00314E34">
        <w:rPr>
          <w:rFonts w:cs="Arial"/>
          <w:lang w:eastAsia="en-US"/>
        </w:rPr>
        <w:t xml:space="preserve"> carrying the “deletion”</w:t>
      </w:r>
      <w:r w:rsidR="006B5C0E" w:rsidRPr="00314E34">
        <w:rPr>
          <w:rFonts w:cs="Arial"/>
          <w:lang w:eastAsia="en-US"/>
        </w:rPr>
        <w:t xml:space="preserve"> or “cancellation”</w:t>
      </w:r>
      <w:r w:rsidR="007653F1" w:rsidRPr="00314E34">
        <w:rPr>
          <w:rFonts w:cs="Arial"/>
          <w:lang w:eastAsia="en-US"/>
        </w:rPr>
        <w:t xml:space="preserve"> flag must be removed</w:t>
      </w:r>
      <w:r w:rsidR="000559BE" w:rsidRPr="00314E34">
        <w:rPr>
          <w:rFonts w:cs="Arial"/>
          <w:lang w:eastAsia="en-US"/>
        </w:rPr>
        <w:t xml:space="preserve"> </w:t>
      </w:r>
      <w:r w:rsidR="006B5C0E" w:rsidRPr="00314E34">
        <w:rPr>
          <w:rFonts w:cs="Arial"/>
          <w:lang w:eastAsia="en-US"/>
        </w:rPr>
        <w:t>or archived</w:t>
      </w:r>
      <w:r w:rsidR="00331707" w:rsidRPr="00314E34">
        <w:rPr>
          <w:rFonts w:cs="Arial"/>
          <w:lang w:eastAsia="en-US"/>
        </w:rPr>
        <w:t>.</w:t>
      </w:r>
      <w:r w:rsidR="006B5C0E" w:rsidRPr="00314E34">
        <w:rPr>
          <w:rFonts w:cs="Arial"/>
          <w:lang w:eastAsia="en-US"/>
        </w:rPr>
        <w:t xml:space="preserve"> </w:t>
      </w:r>
      <w:r w:rsidR="00331707" w:rsidRPr="00314E34">
        <w:rPr>
          <w:rFonts w:cs="Arial"/>
          <w:lang w:eastAsia="en-US"/>
        </w:rPr>
        <w:t>Upon receiving an</w:t>
      </w:r>
      <w:r w:rsidR="005276E2" w:rsidRPr="00314E34">
        <w:rPr>
          <w:rFonts w:eastAsia="Times New Roman" w:cs="Arial"/>
          <w:lang w:eastAsia="en-US"/>
        </w:rPr>
        <w:t xml:space="preserve"> ENC support file</w:t>
      </w:r>
      <w:r w:rsidR="006A7B8C" w:rsidRPr="00314E34">
        <w:rPr>
          <w:rFonts w:eastAsia="Times New Roman" w:cs="Arial"/>
          <w:lang w:eastAsia="en-US"/>
        </w:rPr>
        <w:t xml:space="preserve"> with the “</w:t>
      </w:r>
      <w:proofErr w:type="spellStart"/>
      <w:r w:rsidR="006A7B8C" w:rsidRPr="00314E34">
        <w:rPr>
          <w:rFonts w:eastAsia="Times New Roman" w:cs="Arial"/>
          <w:lang w:eastAsia="en-US"/>
        </w:rPr>
        <w:t>SupportFileDiscoveryMetadata</w:t>
      </w:r>
      <w:proofErr w:type="spellEnd"/>
      <w:r w:rsidR="006A7B8C" w:rsidRPr="00314E34">
        <w:rPr>
          <w:rFonts w:eastAsia="Times New Roman" w:cs="Arial"/>
          <w:lang w:eastAsia="en-US"/>
        </w:rPr>
        <w:t>” field “</w:t>
      </w:r>
      <w:proofErr w:type="spellStart"/>
      <w:r w:rsidR="006A7B8C" w:rsidRPr="00314E34">
        <w:rPr>
          <w:rFonts w:eastAsia="Times New Roman" w:cs="Arial"/>
          <w:lang w:eastAsia="en-US"/>
        </w:rPr>
        <w:t>revisionStatus</w:t>
      </w:r>
      <w:proofErr w:type="spellEnd"/>
      <w:r w:rsidR="006A7B8C" w:rsidRPr="00314E34">
        <w:rPr>
          <w:rFonts w:eastAsia="Times New Roman" w:cs="Arial"/>
          <w:lang w:eastAsia="en-US"/>
        </w:rPr>
        <w:t>” populated as “deletion” is received</w:t>
      </w:r>
      <w:r w:rsidR="007653F1" w:rsidRPr="00314E34">
        <w:rPr>
          <w:rFonts w:eastAsia="Times New Roman" w:cs="Arial"/>
          <w:lang w:eastAsia="en-US"/>
        </w:rPr>
        <w:t>, the system software must check to see whether any feature</w:t>
      </w:r>
      <w:r w:rsidR="005276E2" w:rsidRPr="00314E34">
        <w:rPr>
          <w:rFonts w:eastAsia="Times New Roman" w:cs="Arial"/>
          <w:lang w:eastAsia="en-US"/>
        </w:rPr>
        <w:t>s</w:t>
      </w:r>
      <w:r w:rsidR="007653F1" w:rsidRPr="00314E34">
        <w:rPr>
          <w:rFonts w:eastAsia="Times New Roman" w:cs="Arial"/>
          <w:lang w:eastAsia="en-US"/>
        </w:rPr>
        <w:t xml:space="preserve"> </w:t>
      </w:r>
      <w:r w:rsidR="00954759" w:rsidRPr="00314E34">
        <w:rPr>
          <w:rFonts w:eastAsia="Times New Roman" w:cs="Arial"/>
          <w:lang w:eastAsia="en-US"/>
        </w:rPr>
        <w:t xml:space="preserve">reference </w:t>
      </w:r>
      <w:r w:rsidR="007653F1" w:rsidRPr="00314E34">
        <w:rPr>
          <w:rFonts w:eastAsia="Times New Roman" w:cs="Arial"/>
          <w:lang w:eastAsia="en-US"/>
        </w:rPr>
        <w:t xml:space="preserve">the </w:t>
      </w:r>
      <w:r w:rsidR="005276E2" w:rsidRPr="00314E34">
        <w:rPr>
          <w:rFonts w:eastAsia="Times New Roman" w:cs="Arial"/>
          <w:lang w:eastAsia="en-US"/>
        </w:rPr>
        <w:t xml:space="preserve">ENC support </w:t>
      </w:r>
      <w:r w:rsidR="007653F1" w:rsidRPr="00314E34">
        <w:rPr>
          <w:rFonts w:eastAsia="Times New Roman" w:cs="Arial"/>
          <w:lang w:eastAsia="en-US"/>
        </w:rPr>
        <w:t>file</w:t>
      </w:r>
      <w:r w:rsidR="00636F2B" w:rsidRPr="00314E34">
        <w:rPr>
          <w:rFonts w:eastAsia="Times New Roman" w:cs="Arial"/>
          <w:lang w:eastAsia="en-US"/>
        </w:rPr>
        <w:t xml:space="preserve"> prior to</w:t>
      </w:r>
      <w:r w:rsidR="007653F1" w:rsidRPr="00314E34">
        <w:rPr>
          <w:rFonts w:eastAsia="Times New Roman" w:cs="Arial"/>
          <w:lang w:eastAsia="en-US"/>
        </w:rPr>
        <w:t xml:space="preserve"> </w:t>
      </w:r>
      <w:r w:rsidR="00636F2B" w:rsidRPr="00314E34">
        <w:rPr>
          <w:rFonts w:eastAsia="Times New Roman" w:cs="Arial"/>
          <w:lang w:eastAsia="en-US"/>
        </w:rPr>
        <w:t xml:space="preserve">deleting </w:t>
      </w:r>
      <w:r w:rsidR="00C670EB" w:rsidRPr="00314E34">
        <w:rPr>
          <w:rFonts w:eastAsia="Times New Roman" w:cs="Arial"/>
          <w:lang w:eastAsia="en-US"/>
        </w:rPr>
        <w:t>or archiv</w:t>
      </w:r>
      <w:r w:rsidR="00636F2B" w:rsidRPr="00314E34">
        <w:rPr>
          <w:rFonts w:eastAsia="Times New Roman" w:cs="Arial"/>
          <w:lang w:eastAsia="en-US"/>
        </w:rPr>
        <w:t>ing</w:t>
      </w:r>
      <w:r w:rsidR="00C670EB" w:rsidRPr="00314E34">
        <w:rPr>
          <w:rFonts w:eastAsia="Times New Roman" w:cs="Arial"/>
          <w:lang w:eastAsia="en-US"/>
        </w:rPr>
        <w:t xml:space="preserve"> </w:t>
      </w:r>
      <w:r w:rsidR="00636F2B" w:rsidRPr="00314E34">
        <w:rPr>
          <w:rFonts w:eastAsia="Times New Roman" w:cs="Arial"/>
          <w:lang w:eastAsia="en-US"/>
        </w:rPr>
        <w:t>the file</w:t>
      </w:r>
      <w:r w:rsidR="007653F1" w:rsidRPr="00314E34">
        <w:rPr>
          <w:rFonts w:eastAsia="Times New Roman" w:cs="Arial"/>
          <w:lang w:eastAsia="en-US"/>
        </w:rPr>
        <w:t>.</w:t>
      </w:r>
    </w:p>
    <w:p w14:paraId="452A6F81" w14:textId="40E45EE5" w:rsidR="007F0E40" w:rsidRPr="00314E34" w:rsidRDefault="007653F1" w:rsidP="000559BE">
      <w:pPr>
        <w:spacing w:after="120" w:line="240" w:lineRule="auto"/>
        <w:rPr>
          <w:rFonts w:cs="Arial"/>
          <w:lang w:eastAsia="en-US"/>
        </w:rPr>
      </w:pPr>
      <w:r w:rsidRPr="00314E34">
        <w:rPr>
          <w:rFonts w:cs="Arial"/>
          <w:lang w:eastAsia="en-US"/>
        </w:rPr>
        <w:t>Support files</w:t>
      </w:r>
      <w:r w:rsidR="00280665" w:rsidRPr="00314E34">
        <w:rPr>
          <w:rFonts w:cs="Arial"/>
          <w:lang w:eastAsia="en-US"/>
        </w:rPr>
        <w:t>, with the exception of Catalogue files,</w:t>
      </w:r>
      <w:r w:rsidRPr="00314E34">
        <w:rPr>
          <w:rFonts w:cs="Arial"/>
          <w:lang w:eastAsia="en-US"/>
        </w:rPr>
        <w:t xml:space="preserve"> </w:t>
      </w:r>
      <w:r w:rsidR="007F0E40" w:rsidRPr="00314E34">
        <w:rPr>
          <w:rFonts w:cs="Arial"/>
          <w:lang w:eastAsia="en-US"/>
        </w:rPr>
        <w:t xml:space="preserve">must </w:t>
      </w:r>
      <w:r w:rsidRPr="00314E34">
        <w:rPr>
          <w:rFonts w:cs="Arial"/>
          <w:lang w:eastAsia="en-US"/>
        </w:rPr>
        <w:t xml:space="preserve">be stored in a separate folder within the </w:t>
      </w:r>
      <w:r w:rsidR="000559BE" w:rsidRPr="00314E34">
        <w:rPr>
          <w:rFonts w:cs="Arial"/>
          <w:lang w:eastAsia="en-US"/>
        </w:rPr>
        <w:t>E</w:t>
      </w:r>
      <w:r w:rsidRPr="00314E34">
        <w:rPr>
          <w:rFonts w:cs="Arial"/>
          <w:lang w:eastAsia="en-US"/>
        </w:rPr>
        <w:t xml:space="preserve">xchange </w:t>
      </w:r>
      <w:r w:rsidR="000559BE" w:rsidRPr="00314E34">
        <w:rPr>
          <w:rFonts w:cs="Arial"/>
          <w:lang w:eastAsia="en-US"/>
        </w:rPr>
        <w:t>S</w:t>
      </w:r>
      <w:r w:rsidRPr="00314E34">
        <w:rPr>
          <w:rFonts w:cs="Arial"/>
          <w:lang w:eastAsia="en-US"/>
        </w:rPr>
        <w:t>et</w:t>
      </w:r>
      <w:r w:rsidR="00280665" w:rsidRPr="00314E34">
        <w:rPr>
          <w:rFonts w:cs="Arial"/>
          <w:lang w:eastAsia="en-US"/>
        </w:rPr>
        <w:t xml:space="preserve"> named SUPPORT_FILES</w:t>
      </w:r>
      <w:r w:rsidRPr="00314E34">
        <w:rPr>
          <w:rFonts w:cs="Arial"/>
          <w:lang w:eastAsia="en-US"/>
        </w:rPr>
        <w:t>.</w:t>
      </w:r>
      <w:r w:rsidR="00A41D4D" w:rsidRPr="00314E34">
        <w:rPr>
          <w:rFonts w:cs="Arial"/>
          <w:lang w:eastAsia="en-US"/>
        </w:rPr>
        <w:t xml:space="preserve"> The Catalogue files must be stored within the Exchange Set in a folder named “CATALOGUES”. Refer to S-100 Part 17, clause 17-4.2 Figure 17-3 – An S-100 Exchange Set folder structure.</w:t>
      </w:r>
    </w:p>
    <w:p w14:paraId="0F06E603" w14:textId="278BF102" w:rsidR="006D018A" w:rsidRPr="00314E34" w:rsidRDefault="006D018A" w:rsidP="000559BE">
      <w:pPr>
        <w:spacing w:after="120" w:line="240" w:lineRule="auto"/>
        <w:rPr>
          <w:rFonts w:cs="Arial"/>
          <w:lang w:eastAsia="en-US"/>
        </w:rPr>
      </w:pPr>
      <w:r w:rsidRPr="00314E34">
        <w:rPr>
          <w:rFonts w:cs="Arial"/>
          <w:lang w:eastAsia="en-US"/>
        </w:rPr>
        <w:t>Re</w:t>
      </w:r>
      <w:r w:rsidR="000559BE" w:rsidRPr="00314E34">
        <w:rPr>
          <w:rFonts w:cs="Arial"/>
          <w:lang w:eastAsia="en-US"/>
        </w:rPr>
        <w:t>-</w:t>
      </w:r>
      <w:r w:rsidRPr="00314E34">
        <w:rPr>
          <w:rFonts w:cs="Arial"/>
          <w:lang w:eastAsia="en-US"/>
        </w:rPr>
        <w:t>use of a</w:t>
      </w:r>
      <w:r w:rsidR="00A41D4D" w:rsidRPr="00314E34">
        <w:rPr>
          <w:rFonts w:cs="Arial"/>
          <w:lang w:eastAsia="en-US"/>
        </w:rPr>
        <w:t xml:space="preserve">n ENC </w:t>
      </w:r>
      <w:r w:rsidRPr="00314E34">
        <w:rPr>
          <w:rFonts w:cs="Arial"/>
          <w:lang w:eastAsia="en-US"/>
        </w:rPr>
        <w:t xml:space="preserve">support file name after a deletion is possible only if the </w:t>
      </w:r>
      <w:r w:rsidR="00A41D4D" w:rsidRPr="00314E34">
        <w:rPr>
          <w:rFonts w:cs="Arial"/>
          <w:lang w:eastAsia="en-US"/>
        </w:rPr>
        <w:t xml:space="preserve">ENC </w:t>
      </w:r>
      <w:r w:rsidRPr="00314E34">
        <w:rPr>
          <w:rFonts w:cs="Arial"/>
          <w:lang w:eastAsia="en-US"/>
        </w:rPr>
        <w:t xml:space="preserve">support file edition number is higher than the previous edition number before </w:t>
      </w:r>
      <w:r w:rsidR="00A41D4D" w:rsidRPr="00314E34">
        <w:rPr>
          <w:rFonts w:cs="Arial"/>
          <w:lang w:eastAsia="en-US"/>
        </w:rPr>
        <w:t xml:space="preserve">the </w:t>
      </w:r>
      <w:r w:rsidRPr="00314E34">
        <w:rPr>
          <w:rFonts w:cs="Arial"/>
          <w:lang w:eastAsia="en-US"/>
        </w:rPr>
        <w:t>deletion.</w:t>
      </w:r>
    </w:p>
    <w:p w14:paraId="0A30B043" w14:textId="31FFACD6" w:rsidR="006D018A" w:rsidRPr="00314E34" w:rsidRDefault="006D018A" w:rsidP="000559BE">
      <w:pPr>
        <w:spacing w:after="120" w:line="240" w:lineRule="auto"/>
        <w:rPr>
          <w:rFonts w:cs="Arial"/>
          <w:lang w:eastAsia="en-US"/>
        </w:rPr>
      </w:pPr>
      <w:r w:rsidRPr="00314E34">
        <w:rPr>
          <w:rFonts w:cs="Arial"/>
          <w:lang w:eastAsia="en-US"/>
        </w:rPr>
        <w:t xml:space="preserve">Only the latest edition </w:t>
      </w:r>
      <w:r w:rsidR="000559BE" w:rsidRPr="00314E34">
        <w:rPr>
          <w:rFonts w:cs="Arial"/>
          <w:lang w:eastAsia="en-US"/>
        </w:rPr>
        <w:t xml:space="preserve">of a support file can be used. </w:t>
      </w:r>
      <w:r w:rsidRPr="00314E34">
        <w:rPr>
          <w:rFonts w:cs="Arial"/>
          <w:lang w:eastAsia="en-US"/>
        </w:rPr>
        <w:t xml:space="preserve">As soon as a </w:t>
      </w:r>
      <w:r w:rsidR="000559BE" w:rsidRPr="00314E34">
        <w:rPr>
          <w:rFonts w:cs="Arial"/>
          <w:lang w:eastAsia="en-US"/>
        </w:rPr>
        <w:t>N</w:t>
      </w:r>
      <w:r w:rsidRPr="00314E34">
        <w:rPr>
          <w:rFonts w:cs="Arial"/>
          <w:lang w:eastAsia="en-US"/>
        </w:rPr>
        <w:t xml:space="preserve">ew </w:t>
      </w:r>
      <w:r w:rsidR="000559BE" w:rsidRPr="00314E34">
        <w:rPr>
          <w:rFonts w:cs="Arial"/>
          <w:lang w:eastAsia="en-US"/>
        </w:rPr>
        <w:t>E</w:t>
      </w:r>
      <w:r w:rsidRPr="00314E34">
        <w:rPr>
          <w:rFonts w:cs="Arial"/>
          <w:lang w:eastAsia="en-US"/>
        </w:rPr>
        <w:t>dition is created and installed, the older version is retired and can no longer be used by any feature.</w:t>
      </w:r>
    </w:p>
    <w:p w14:paraId="08E6A461" w14:textId="3EA990B9" w:rsidR="006D018A" w:rsidRPr="00314E34" w:rsidRDefault="006D018A" w:rsidP="000559BE">
      <w:pPr>
        <w:spacing w:after="120" w:line="240" w:lineRule="auto"/>
        <w:rPr>
          <w:rFonts w:cs="Arial"/>
          <w:lang w:eastAsia="en-US"/>
        </w:rPr>
      </w:pPr>
      <w:r w:rsidRPr="00314E34">
        <w:rPr>
          <w:rFonts w:cs="Arial"/>
          <w:lang w:eastAsia="en-US"/>
        </w:rPr>
        <w:t>If a</w:t>
      </w:r>
      <w:r w:rsidR="00A41D4D" w:rsidRPr="00314E34">
        <w:rPr>
          <w:rFonts w:cs="Arial"/>
          <w:lang w:eastAsia="en-US"/>
        </w:rPr>
        <w:t xml:space="preserve">n ENC </w:t>
      </w:r>
      <w:r w:rsidRPr="00314E34">
        <w:rPr>
          <w:rFonts w:cs="Arial"/>
          <w:lang w:eastAsia="en-US"/>
        </w:rPr>
        <w:t xml:space="preserve">support file is associated with multiple features in one or several datasets, a </w:t>
      </w:r>
      <w:r w:rsidR="000559BE" w:rsidRPr="00314E34">
        <w:rPr>
          <w:rFonts w:cs="Arial"/>
          <w:lang w:eastAsia="en-US"/>
        </w:rPr>
        <w:t>N</w:t>
      </w:r>
      <w:r w:rsidRPr="00314E34">
        <w:rPr>
          <w:rFonts w:cs="Arial"/>
          <w:lang w:eastAsia="en-US"/>
        </w:rPr>
        <w:t xml:space="preserve">ew </w:t>
      </w:r>
      <w:r w:rsidR="000559BE" w:rsidRPr="00314E34">
        <w:rPr>
          <w:rFonts w:cs="Arial"/>
          <w:lang w:eastAsia="en-US"/>
        </w:rPr>
        <w:t>E</w:t>
      </w:r>
      <w:r w:rsidRPr="00314E34">
        <w:rPr>
          <w:rFonts w:cs="Arial"/>
          <w:lang w:eastAsia="en-US"/>
        </w:rPr>
        <w:t>dition of the file will immediately be used by all associated features.</w:t>
      </w:r>
    </w:p>
    <w:p w14:paraId="096B5C45" w14:textId="5C2426E5" w:rsidR="00F03E4F" w:rsidRPr="00314E34" w:rsidRDefault="006D018A" w:rsidP="000559BE">
      <w:pPr>
        <w:spacing w:after="120" w:line="240" w:lineRule="auto"/>
        <w:rPr>
          <w:rFonts w:cs="Arial"/>
          <w:lang w:eastAsia="en-US"/>
        </w:rPr>
      </w:pPr>
      <w:r w:rsidRPr="00314E34">
        <w:rPr>
          <w:rFonts w:cs="Arial"/>
          <w:lang w:eastAsia="en-US"/>
        </w:rPr>
        <w:t xml:space="preserve">If a </w:t>
      </w:r>
      <w:r w:rsidR="000559BE" w:rsidRPr="00314E34">
        <w:rPr>
          <w:rFonts w:cs="Arial"/>
          <w:lang w:eastAsia="en-US"/>
        </w:rPr>
        <w:t>N</w:t>
      </w:r>
      <w:r w:rsidRPr="00314E34">
        <w:rPr>
          <w:rFonts w:cs="Arial"/>
          <w:lang w:eastAsia="en-US"/>
        </w:rPr>
        <w:t xml:space="preserve">ew </w:t>
      </w:r>
      <w:r w:rsidR="000559BE" w:rsidRPr="00314E34">
        <w:rPr>
          <w:rFonts w:cs="Arial"/>
          <w:lang w:eastAsia="en-US"/>
        </w:rPr>
        <w:t>E</w:t>
      </w:r>
      <w:r w:rsidRPr="00314E34">
        <w:rPr>
          <w:rFonts w:cs="Arial"/>
          <w:lang w:eastAsia="en-US"/>
        </w:rPr>
        <w:t>dition of a</w:t>
      </w:r>
      <w:r w:rsidR="00A41D4D" w:rsidRPr="00314E34">
        <w:rPr>
          <w:rFonts w:cs="Arial"/>
          <w:lang w:eastAsia="en-US"/>
        </w:rPr>
        <w:t xml:space="preserve">n ENC </w:t>
      </w:r>
      <w:r w:rsidRPr="00314E34">
        <w:rPr>
          <w:rFonts w:cs="Arial"/>
          <w:lang w:eastAsia="en-US"/>
        </w:rPr>
        <w:t>support file contains changes not applicable to all previous associated features, a completely new</w:t>
      </w:r>
      <w:r w:rsidR="000559BE" w:rsidRPr="00314E34">
        <w:rPr>
          <w:rFonts w:cs="Arial"/>
          <w:lang w:eastAsia="en-US"/>
        </w:rPr>
        <w:t xml:space="preserve"> </w:t>
      </w:r>
      <w:r w:rsidR="00A41D4D" w:rsidRPr="00314E34">
        <w:rPr>
          <w:rFonts w:cs="Arial"/>
          <w:lang w:eastAsia="en-US"/>
        </w:rPr>
        <w:t xml:space="preserve">ENC support </w:t>
      </w:r>
      <w:r w:rsidR="000559BE" w:rsidRPr="00314E34">
        <w:rPr>
          <w:rFonts w:cs="Arial"/>
          <w:lang w:eastAsia="en-US"/>
        </w:rPr>
        <w:t xml:space="preserve">file must be created instead. </w:t>
      </w:r>
      <w:r w:rsidRPr="00314E34">
        <w:rPr>
          <w:rFonts w:cs="Arial"/>
          <w:lang w:eastAsia="en-US"/>
        </w:rPr>
        <w:t xml:space="preserve">This is to maintain the </w:t>
      </w:r>
      <w:r w:rsidR="00A41D4D" w:rsidRPr="00314E34">
        <w:rPr>
          <w:rFonts w:cs="Arial"/>
          <w:lang w:eastAsia="en-US"/>
        </w:rPr>
        <w:t xml:space="preserve">ENC </w:t>
      </w:r>
      <w:r w:rsidRPr="00314E34">
        <w:rPr>
          <w:rFonts w:cs="Arial"/>
          <w:lang w:eastAsia="en-US"/>
        </w:rPr>
        <w:t xml:space="preserve">support file information </w:t>
      </w:r>
      <w:r w:rsidR="00A41D4D" w:rsidRPr="00314E34">
        <w:rPr>
          <w:rFonts w:cs="Arial"/>
          <w:lang w:eastAsia="en-US"/>
        </w:rPr>
        <w:t xml:space="preserve">for </w:t>
      </w:r>
      <w:r w:rsidRPr="00314E34">
        <w:rPr>
          <w:rFonts w:cs="Arial"/>
          <w:lang w:eastAsia="en-US"/>
        </w:rPr>
        <w:t>the associated features not</w:t>
      </w:r>
      <w:r w:rsidR="000559BE" w:rsidRPr="00314E34">
        <w:rPr>
          <w:rFonts w:cs="Arial"/>
          <w:lang w:eastAsia="en-US"/>
        </w:rPr>
        <w:t xml:space="preserve"> effected by the changes. </w:t>
      </w:r>
      <w:r w:rsidRPr="00314E34">
        <w:rPr>
          <w:rFonts w:cs="Arial"/>
          <w:lang w:eastAsia="en-US"/>
        </w:rPr>
        <w:t xml:space="preserve">The associations to the </w:t>
      </w:r>
      <w:r w:rsidR="00F03E4F" w:rsidRPr="00314E34">
        <w:rPr>
          <w:rFonts w:cs="Arial"/>
          <w:lang w:eastAsia="en-US"/>
        </w:rPr>
        <w:t xml:space="preserve">original </w:t>
      </w:r>
      <w:r w:rsidRPr="00314E34">
        <w:rPr>
          <w:rFonts w:cs="Arial"/>
          <w:lang w:eastAsia="en-US"/>
        </w:rPr>
        <w:t>file must then be removed</w:t>
      </w:r>
      <w:r w:rsidR="00F03E4F" w:rsidRPr="00314E34">
        <w:rPr>
          <w:rFonts w:cs="Arial"/>
          <w:lang w:eastAsia="en-US"/>
        </w:rPr>
        <w:t xml:space="preserve"> for the relevant features</w:t>
      </w:r>
      <w:r w:rsidRPr="00314E34">
        <w:rPr>
          <w:rFonts w:cs="Arial"/>
          <w:lang w:eastAsia="en-US"/>
        </w:rPr>
        <w:t xml:space="preserve"> and new associations cre</w:t>
      </w:r>
      <w:r w:rsidR="000559BE" w:rsidRPr="00314E34">
        <w:rPr>
          <w:rFonts w:cs="Arial"/>
          <w:lang w:eastAsia="en-US"/>
        </w:rPr>
        <w:t xml:space="preserve">ated for the new </w:t>
      </w:r>
      <w:r w:rsidR="00F03E4F" w:rsidRPr="00314E34">
        <w:rPr>
          <w:rFonts w:cs="Arial"/>
          <w:lang w:eastAsia="en-US"/>
        </w:rPr>
        <w:t xml:space="preserve">ENC </w:t>
      </w:r>
      <w:r w:rsidR="000559BE" w:rsidRPr="00314E34">
        <w:rPr>
          <w:rFonts w:cs="Arial"/>
          <w:lang w:eastAsia="en-US"/>
        </w:rPr>
        <w:t>support file</w:t>
      </w:r>
      <w:r w:rsidR="00F03E4F" w:rsidRPr="00314E34">
        <w:rPr>
          <w:rFonts w:cs="Arial"/>
          <w:lang w:eastAsia="en-US"/>
        </w:rPr>
        <w:t xml:space="preserve"> and applied by ENC update</w:t>
      </w:r>
      <w:r w:rsidR="000559BE" w:rsidRPr="00314E34">
        <w:rPr>
          <w:rFonts w:cs="Arial"/>
          <w:lang w:eastAsia="en-US"/>
        </w:rPr>
        <w:t xml:space="preserve">. </w:t>
      </w:r>
      <w:r w:rsidRPr="00314E34">
        <w:rPr>
          <w:rFonts w:cs="Arial"/>
          <w:lang w:eastAsia="en-US"/>
        </w:rPr>
        <w:t xml:space="preserve">Features where changes were not applicable will continue to use the </w:t>
      </w:r>
      <w:r w:rsidR="00F03E4F" w:rsidRPr="00314E34">
        <w:rPr>
          <w:rFonts w:cs="Arial"/>
          <w:lang w:eastAsia="en-US"/>
        </w:rPr>
        <w:t xml:space="preserve">original ENC </w:t>
      </w:r>
      <w:r w:rsidRPr="00314E34">
        <w:rPr>
          <w:rFonts w:cs="Arial"/>
          <w:lang w:eastAsia="en-US"/>
        </w:rPr>
        <w:t>support file.</w:t>
      </w:r>
      <w:r w:rsidR="00F03E4F" w:rsidRPr="00314E34">
        <w:rPr>
          <w:rFonts w:cs="Arial"/>
          <w:lang w:eastAsia="en-US"/>
        </w:rPr>
        <w:t xml:space="preserve"> </w:t>
      </w:r>
    </w:p>
    <w:p w14:paraId="59A9919D" w14:textId="07F79A12" w:rsidR="00E73EDF" w:rsidRPr="00314E34" w:rsidRDefault="00F03E4F" w:rsidP="000559BE">
      <w:pPr>
        <w:spacing w:after="120" w:line="240" w:lineRule="auto"/>
        <w:rPr>
          <w:rFonts w:cs="Arial"/>
          <w:lang w:eastAsia="en-US"/>
        </w:rPr>
      </w:pPr>
      <w:r w:rsidRPr="00314E34">
        <w:rPr>
          <w:rFonts w:cs="Arial"/>
          <w:lang w:eastAsia="en-US"/>
        </w:rPr>
        <w:t>In all cases, the ENC update(s) and the associated new or updated ENC support file(s) must be included in the same Exchange Set.</w:t>
      </w:r>
      <w:r w:rsidR="002E54E8" w:rsidRPr="00314E34">
        <w:rPr>
          <w:rFonts w:cs="Arial"/>
          <w:lang w:eastAsia="en-US"/>
        </w:rPr>
        <w:t xml:space="preserve"> If the original ENC support file’s </w:t>
      </w:r>
      <w:proofErr w:type="spellStart"/>
      <w:r w:rsidR="002E54E8" w:rsidRPr="00314E34">
        <w:rPr>
          <w:rFonts w:cs="Arial"/>
          <w:lang w:eastAsia="en-US"/>
        </w:rPr>
        <w:t>supportFileDiscoveryMetadata</w:t>
      </w:r>
      <w:proofErr w:type="spellEnd"/>
      <w:r w:rsidR="002E54E8" w:rsidRPr="00314E34">
        <w:rPr>
          <w:rFonts w:cs="Arial"/>
          <w:lang w:eastAsia="en-US"/>
        </w:rPr>
        <w:t xml:space="preserve"> “</w:t>
      </w:r>
      <w:proofErr w:type="spellStart"/>
      <w:r w:rsidR="002E54E8" w:rsidRPr="00314E34">
        <w:rPr>
          <w:rFonts w:cs="Arial"/>
          <w:lang w:eastAsia="en-US"/>
        </w:rPr>
        <w:t>supportedResource</w:t>
      </w:r>
      <w:proofErr w:type="spellEnd"/>
      <w:r w:rsidR="002E54E8" w:rsidRPr="00314E34">
        <w:rPr>
          <w:rFonts w:cs="Arial"/>
          <w:lang w:eastAsia="en-US"/>
        </w:rPr>
        <w:t>” was originally populated to reference one of more ENCs, then it can be updated in the CATALOG.XML without adding the original ENC support file in the Exchange set.</w:t>
      </w:r>
    </w:p>
    <w:p w14:paraId="50D10ECD" w14:textId="206DB7C6" w:rsidR="005D1F0B" w:rsidRPr="00314E34" w:rsidRDefault="005D1F0B" w:rsidP="00C128E3">
      <w:pPr>
        <w:spacing w:after="120" w:line="240" w:lineRule="auto"/>
        <w:rPr>
          <w:rFonts w:eastAsia="Arial" w:cs="Arial"/>
          <w:lang w:eastAsia="en-US"/>
        </w:rPr>
      </w:pPr>
      <w:r w:rsidRPr="00314E34">
        <w:rPr>
          <w:rFonts w:eastAsia="Arial" w:cs="Arial"/>
          <w:lang w:eastAsia="en-US"/>
        </w:rPr>
        <w:t xml:space="preserve">The following scenario demonstrates the rules related to versioning and issuing of new </w:t>
      </w:r>
      <w:r w:rsidR="00F03E4F" w:rsidRPr="00314E34">
        <w:rPr>
          <w:rFonts w:eastAsia="Arial" w:cs="Arial"/>
          <w:lang w:eastAsia="en-US"/>
        </w:rPr>
        <w:t xml:space="preserve">ENC </w:t>
      </w:r>
      <w:r w:rsidRPr="00314E34">
        <w:rPr>
          <w:rFonts w:eastAsia="Arial" w:cs="Arial"/>
          <w:lang w:eastAsia="en-US"/>
        </w:rPr>
        <w:t>support files:</w:t>
      </w:r>
    </w:p>
    <w:p w14:paraId="7F31B4E5" w14:textId="71F51952" w:rsidR="005D1F0B" w:rsidRPr="00314E34" w:rsidRDefault="003963E3" w:rsidP="00D26480">
      <w:pPr>
        <w:spacing w:after="120" w:line="240" w:lineRule="auto"/>
        <w:ind w:left="284"/>
        <w:rPr>
          <w:rFonts w:eastAsia="Arial" w:cs="Arial"/>
          <w:lang w:eastAsia="en-US"/>
        </w:rPr>
      </w:pPr>
      <w:r w:rsidRPr="00314E34">
        <w:rPr>
          <w:rFonts w:eastAsia="Arial" w:cs="Arial"/>
          <w:lang w:eastAsia="en-US"/>
        </w:rPr>
        <w:t xml:space="preserve">Figure 11-1: </w:t>
      </w:r>
      <w:r w:rsidR="005D1F0B" w:rsidRPr="00314E34">
        <w:rPr>
          <w:rFonts w:eastAsia="Arial" w:cs="Arial"/>
          <w:lang w:eastAsia="en-US"/>
        </w:rPr>
        <w:t xml:space="preserve">Three Caution areas are encoded within three different ENCs. All of them reference the same </w:t>
      </w:r>
      <w:r w:rsidR="00F03E4F" w:rsidRPr="00314E34">
        <w:rPr>
          <w:rFonts w:eastAsia="Arial" w:cs="Arial"/>
          <w:lang w:eastAsia="en-US"/>
        </w:rPr>
        <w:t xml:space="preserve">ENC </w:t>
      </w:r>
      <w:r w:rsidR="005D1F0B" w:rsidRPr="00314E34">
        <w:rPr>
          <w:rFonts w:eastAsia="Arial" w:cs="Arial"/>
          <w:lang w:eastAsia="en-US"/>
        </w:rPr>
        <w:t>support file A:</w:t>
      </w:r>
    </w:p>
    <w:p w14:paraId="30F5C102" w14:textId="7CF177B7"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lastRenderedPageBreak/>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314E34" w:rsidRDefault="005D1F0B" w:rsidP="000559BE">
      <w:pPr>
        <w:pStyle w:val="Caption"/>
        <w:spacing w:line="240" w:lineRule="auto"/>
        <w:jc w:val="center"/>
        <w:rPr>
          <w:sz w:val="18"/>
          <w:szCs w:val="18"/>
        </w:rPr>
      </w:pPr>
      <w:r w:rsidRPr="00314E34">
        <w:rPr>
          <w:sz w:val="18"/>
          <w:szCs w:val="18"/>
        </w:rPr>
        <w:t xml:space="preserve">Figure </w:t>
      </w:r>
      <w:r w:rsidR="000559BE" w:rsidRPr="00314E34">
        <w:rPr>
          <w:sz w:val="18"/>
          <w:szCs w:val="18"/>
        </w:rPr>
        <w:t>11-</w:t>
      </w:r>
      <w:r w:rsidR="003963E3" w:rsidRPr="00314E34">
        <w:rPr>
          <w:sz w:val="18"/>
          <w:szCs w:val="18"/>
        </w:rPr>
        <w:t>1</w:t>
      </w:r>
      <w:r w:rsidR="000559BE" w:rsidRPr="00314E34">
        <w:rPr>
          <w:sz w:val="18"/>
          <w:szCs w:val="18"/>
        </w:rPr>
        <w:t xml:space="preserve"> </w:t>
      </w:r>
      <w:r w:rsidRPr="00314E34">
        <w:rPr>
          <w:sz w:val="18"/>
          <w:szCs w:val="18"/>
        </w:rPr>
        <w:t xml:space="preserve">– Reference to </w:t>
      </w:r>
      <w:r w:rsidR="00DD4FD0" w:rsidRPr="00314E34">
        <w:rPr>
          <w:sz w:val="18"/>
          <w:szCs w:val="18"/>
        </w:rPr>
        <w:t xml:space="preserve">a </w:t>
      </w:r>
      <w:r w:rsidRPr="00314E34">
        <w:rPr>
          <w:sz w:val="18"/>
          <w:szCs w:val="18"/>
        </w:rPr>
        <w:t xml:space="preserve">new </w:t>
      </w:r>
      <w:r w:rsidR="00F03E4F" w:rsidRPr="00314E34">
        <w:rPr>
          <w:sz w:val="18"/>
          <w:szCs w:val="18"/>
        </w:rPr>
        <w:t xml:space="preserve">ENC </w:t>
      </w:r>
      <w:r w:rsidRPr="00314E34">
        <w:rPr>
          <w:sz w:val="18"/>
          <w:szCs w:val="18"/>
        </w:rPr>
        <w:t>support file</w:t>
      </w:r>
    </w:p>
    <w:p w14:paraId="07BD048A" w14:textId="77777777" w:rsidR="003963E3" w:rsidRPr="00314E34" w:rsidRDefault="003963E3" w:rsidP="00C128E3">
      <w:pPr>
        <w:spacing w:after="120" w:line="240" w:lineRule="auto"/>
        <w:ind w:left="567"/>
        <w:rPr>
          <w:rFonts w:eastAsia="Arial" w:cs="Arial"/>
          <w:lang w:eastAsia="en-US"/>
        </w:rPr>
      </w:pPr>
    </w:p>
    <w:p w14:paraId="41AE66F8" w14:textId="488B431B" w:rsidR="005D1F0B" w:rsidRPr="00314E34" w:rsidRDefault="003963E3" w:rsidP="00CA2DA6">
      <w:pPr>
        <w:spacing w:after="120" w:line="240" w:lineRule="auto"/>
        <w:ind w:left="284"/>
        <w:rPr>
          <w:rFonts w:ascii="Calibri" w:eastAsia="Calibri" w:hAnsi="Calibri"/>
          <w:sz w:val="22"/>
          <w:szCs w:val="22"/>
          <w:lang w:eastAsia="en-US"/>
        </w:rPr>
      </w:pPr>
      <w:r w:rsidRPr="00314E34">
        <w:rPr>
          <w:rFonts w:eastAsia="Arial" w:cs="Arial"/>
          <w:lang w:eastAsia="en-US"/>
        </w:rPr>
        <w:t xml:space="preserve">Figure 11-2: </w:t>
      </w:r>
      <w:r w:rsidR="005D1F0B" w:rsidRPr="00314E34">
        <w:rPr>
          <w:rFonts w:eastAsia="Arial" w:cs="Arial"/>
          <w:lang w:eastAsia="en-US"/>
        </w:rPr>
        <w:t xml:space="preserve">Changes occur making it necessary to issue a </w:t>
      </w:r>
      <w:r w:rsidR="003535C9" w:rsidRPr="00314E34">
        <w:rPr>
          <w:rFonts w:eastAsia="Arial" w:cs="Arial"/>
          <w:lang w:eastAsia="en-US"/>
        </w:rPr>
        <w:t>N</w:t>
      </w:r>
      <w:r w:rsidR="005D1F0B" w:rsidRPr="00314E34">
        <w:rPr>
          <w:rFonts w:eastAsia="Arial" w:cs="Arial"/>
          <w:lang w:eastAsia="en-US"/>
        </w:rPr>
        <w:t xml:space="preserve">ew </w:t>
      </w:r>
      <w:r w:rsidR="003535C9" w:rsidRPr="00314E34">
        <w:rPr>
          <w:rFonts w:eastAsia="Arial" w:cs="Arial"/>
          <w:lang w:eastAsia="en-US"/>
        </w:rPr>
        <w:t>E</w:t>
      </w:r>
      <w:r w:rsidR="005D1F0B" w:rsidRPr="00314E34">
        <w:rPr>
          <w:rFonts w:eastAsia="Arial" w:cs="Arial"/>
          <w:lang w:eastAsia="en-US"/>
        </w:rPr>
        <w:t xml:space="preserve">dition of </w:t>
      </w:r>
      <w:r w:rsidR="00DD4FD0" w:rsidRPr="00314E34">
        <w:rPr>
          <w:rFonts w:eastAsia="Arial" w:cs="Arial"/>
          <w:lang w:eastAsia="en-US"/>
        </w:rPr>
        <w:t xml:space="preserve">ENC </w:t>
      </w:r>
      <w:r w:rsidR="003535C9" w:rsidRPr="00314E34">
        <w:rPr>
          <w:rFonts w:eastAsia="Arial" w:cs="Arial"/>
          <w:lang w:eastAsia="en-US"/>
        </w:rPr>
        <w:t>s</w:t>
      </w:r>
      <w:r w:rsidR="005D1F0B" w:rsidRPr="00314E34">
        <w:rPr>
          <w:rFonts w:eastAsia="Arial" w:cs="Arial"/>
          <w:lang w:eastAsia="en-US"/>
        </w:rPr>
        <w:t>upport file A. Edition 1 is no longer</w:t>
      </w:r>
      <w:r w:rsidR="005D1F0B" w:rsidRPr="00314E34">
        <w:rPr>
          <w:rFonts w:ascii="Calibri" w:eastAsia="Calibri" w:hAnsi="Calibri"/>
          <w:sz w:val="22"/>
          <w:szCs w:val="22"/>
          <w:lang w:eastAsia="en-US"/>
        </w:rPr>
        <w:t xml:space="preserve"> </w:t>
      </w:r>
      <w:r w:rsidR="005D1F0B" w:rsidRPr="00314E34">
        <w:rPr>
          <w:rFonts w:eastAsia="Arial" w:cs="Arial"/>
          <w:lang w:eastAsia="en-US"/>
        </w:rPr>
        <w:t xml:space="preserve">valid, and all 3 caution areas refer to the </w:t>
      </w:r>
      <w:r w:rsidR="003535C9" w:rsidRPr="00314E34">
        <w:rPr>
          <w:rFonts w:eastAsia="Arial" w:cs="Arial"/>
          <w:lang w:eastAsia="en-US"/>
        </w:rPr>
        <w:t>N</w:t>
      </w:r>
      <w:r w:rsidR="005D1F0B" w:rsidRPr="00314E34">
        <w:rPr>
          <w:rFonts w:eastAsia="Arial" w:cs="Arial"/>
          <w:lang w:eastAsia="en-US"/>
        </w:rPr>
        <w:t xml:space="preserve">ew </w:t>
      </w:r>
      <w:r w:rsidR="003535C9" w:rsidRPr="00314E34">
        <w:rPr>
          <w:rFonts w:eastAsia="Arial" w:cs="Arial"/>
          <w:lang w:eastAsia="en-US"/>
        </w:rPr>
        <w:t>E</w:t>
      </w:r>
      <w:r w:rsidR="005D1F0B" w:rsidRPr="00314E34">
        <w:rPr>
          <w:rFonts w:eastAsia="Arial" w:cs="Arial"/>
          <w:lang w:eastAsia="en-US"/>
        </w:rPr>
        <w:t xml:space="preserve">dition of </w:t>
      </w:r>
      <w:r w:rsidR="00DD4FD0" w:rsidRPr="00314E34">
        <w:rPr>
          <w:rFonts w:eastAsia="Arial" w:cs="Arial"/>
          <w:lang w:eastAsia="en-US"/>
        </w:rPr>
        <w:t xml:space="preserve">ENC </w:t>
      </w:r>
      <w:r w:rsidR="003535C9" w:rsidRPr="00314E34">
        <w:rPr>
          <w:rFonts w:eastAsia="Arial" w:cs="Arial"/>
          <w:lang w:eastAsia="en-US"/>
        </w:rPr>
        <w:t>s</w:t>
      </w:r>
      <w:r w:rsidR="005D1F0B" w:rsidRPr="00314E34">
        <w:rPr>
          <w:rFonts w:eastAsia="Arial" w:cs="Arial"/>
          <w:lang w:eastAsia="en-US"/>
        </w:rPr>
        <w:t>upport file A</w:t>
      </w:r>
      <w:r w:rsidR="00E95C47" w:rsidRPr="00314E34">
        <w:rPr>
          <w:rFonts w:eastAsia="Arial" w:cs="Arial"/>
          <w:lang w:eastAsia="en-US"/>
        </w:rPr>
        <w:t xml:space="preserve"> (</w:t>
      </w:r>
      <w:r w:rsidR="003535C9" w:rsidRPr="00314E34">
        <w:rPr>
          <w:rFonts w:eastAsia="Arial" w:cs="Arial"/>
          <w:lang w:eastAsia="en-US"/>
        </w:rPr>
        <w:t>E</w:t>
      </w:r>
      <w:r w:rsidR="00E95C47" w:rsidRPr="00314E34">
        <w:rPr>
          <w:rFonts w:eastAsia="Arial" w:cs="Arial"/>
          <w:lang w:eastAsia="en-US"/>
        </w:rPr>
        <w:t>dition 1 of the file is deleted from the system</w:t>
      </w:r>
      <w:r w:rsidR="00DD4FD0" w:rsidRPr="00314E34">
        <w:rPr>
          <w:rFonts w:eastAsia="Arial" w:cs="Arial"/>
          <w:lang w:eastAsia="en-US"/>
        </w:rPr>
        <w:t xml:space="preserve"> or not used</w:t>
      </w:r>
      <w:r w:rsidR="00E95C47" w:rsidRPr="00314E34">
        <w:rPr>
          <w:rFonts w:eastAsia="Arial" w:cs="Arial"/>
          <w:lang w:eastAsia="en-US"/>
        </w:rPr>
        <w:t xml:space="preserve"> if </w:t>
      </w:r>
      <w:r w:rsidR="00DD4FD0" w:rsidRPr="00314E34">
        <w:rPr>
          <w:rFonts w:eastAsia="Arial" w:cs="Arial"/>
          <w:lang w:eastAsia="en-US"/>
        </w:rPr>
        <w:t xml:space="preserve">no longer </w:t>
      </w:r>
      <w:r w:rsidR="00E95C47" w:rsidRPr="00314E34">
        <w:rPr>
          <w:rFonts w:eastAsia="Arial" w:cs="Arial"/>
          <w:lang w:eastAsia="en-US"/>
        </w:rPr>
        <w:t xml:space="preserve">referenced by </w:t>
      </w:r>
      <w:r w:rsidR="00DD4FD0" w:rsidRPr="00314E34">
        <w:rPr>
          <w:rFonts w:eastAsia="Arial" w:cs="Arial"/>
          <w:lang w:eastAsia="en-US"/>
        </w:rPr>
        <w:t>any</w:t>
      </w:r>
      <w:r w:rsidR="00CA2DA6" w:rsidRPr="00314E34">
        <w:rPr>
          <w:rFonts w:eastAsia="Arial" w:cs="Arial"/>
          <w:lang w:eastAsia="en-US"/>
        </w:rPr>
        <w:t xml:space="preserve"> ENC</w:t>
      </w:r>
      <w:r w:rsidR="00DD4FD0" w:rsidRPr="00314E34">
        <w:rPr>
          <w:rFonts w:eastAsia="Arial" w:cs="Arial"/>
          <w:lang w:eastAsia="en-US"/>
        </w:rPr>
        <w:t xml:space="preserve"> </w:t>
      </w:r>
      <w:r w:rsidR="00E95C47" w:rsidRPr="00314E34">
        <w:rPr>
          <w:rFonts w:eastAsia="Arial" w:cs="Arial"/>
          <w:lang w:eastAsia="en-US"/>
        </w:rPr>
        <w:t>features)</w:t>
      </w:r>
      <w:r w:rsidR="005D1F0B" w:rsidRPr="00314E34">
        <w:rPr>
          <w:rFonts w:eastAsia="Arial" w:cs="Arial"/>
          <w:lang w:eastAsia="en-US"/>
        </w:rPr>
        <w:t>:</w:t>
      </w:r>
    </w:p>
    <w:p w14:paraId="5AB111C8" w14:textId="77215B85"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219A4006" w:rsidR="005D1F0B" w:rsidRPr="00314E34" w:rsidRDefault="005D1F0B" w:rsidP="003535C9">
      <w:pPr>
        <w:pStyle w:val="Caption"/>
        <w:spacing w:line="240" w:lineRule="auto"/>
        <w:jc w:val="center"/>
        <w:rPr>
          <w:rFonts w:eastAsia="Calibri" w:cs="Arial"/>
          <w:sz w:val="18"/>
          <w:szCs w:val="18"/>
          <w:lang w:eastAsia="en-US"/>
        </w:rPr>
      </w:pPr>
      <w:r w:rsidRPr="00314E34">
        <w:rPr>
          <w:sz w:val="18"/>
          <w:szCs w:val="18"/>
        </w:rPr>
        <w:t xml:space="preserve">Figure </w:t>
      </w:r>
      <w:r w:rsidR="003535C9" w:rsidRPr="00314E34">
        <w:rPr>
          <w:sz w:val="18"/>
          <w:szCs w:val="18"/>
        </w:rPr>
        <w:t>11-</w:t>
      </w:r>
      <w:r w:rsidR="003963E3" w:rsidRPr="00314E34">
        <w:rPr>
          <w:sz w:val="18"/>
          <w:szCs w:val="18"/>
        </w:rPr>
        <w:t>2</w:t>
      </w:r>
      <w:r w:rsidR="003535C9" w:rsidRPr="00314E34">
        <w:rPr>
          <w:sz w:val="18"/>
          <w:szCs w:val="18"/>
        </w:rPr>
        <w:t xml:space="preserve"> </w:t>
      </w:r>
      <w:r w:rsidRPr="00314E34">
        <w:rPr>
          <w:sz w:val="18"/>
          <w:szCs w:val="18"/>
        </w:rPr>
        <w:t xml:space="preserve">– Reference to </w:t>
      </w:r>
      <w:r w:rsidR="00DD4FD0" w:rsidRPr="00314E34">
        <w:rPr>
          <w:sz w:val="18"/>
          <w:szCs w:val="18"/>
        </w:rPr>
        <w:t xml:space="preserve">a </w:t>
      </w:r>
      <w:r w:rsidR="003535C9" w:rsidRPr="00314E34">
        <w:rPr>
          <w:sz w:val="18"/>
          <w:szCs w:val="18"/>
        </w:rPr>
        <w:t>N</w:t>
      </w:r>
      <w:r w:rsidRPr="00314E34">
        <w:rPr>
          <w:sz w:val="18"/>
          <w:szCs w:val="18"/>
        </w:rPr>
        <w:t xml:space="preserve">ew </w:t>
      </w:r>
      <w:r w:rsidR="003535C9" w:rsidRPr="00314E34">
        <w:rPr>
          <w:sz w:val="18"/>
          <w:szCs w:val="18"/>
        </w:rPr>
        <w:t>E</w:t>
      </w:r>
      <w:r w:rsidRPr="00314E34">
        <w:rPr>
          <w:sz w:val="18"/>
          <w:szCs w:val="18"/>
        </w:rPr>
        <w:t>dition of a</w:t>
      </w:r>
      <w:r w:rsidR="00DD4FD0" w:rsidRPr="00314E34">
        <w:rPr>
          <w:sz w:val="18"/>
          <w:szCs w:val="18"/>
        </w:rPr>
        <w:t xml:space="preserve">n ENC </w:t>
      </w:r>
      <w:r w:rsidRPr="00314E34">
        <w:rPr>
          <w:sz w:val="18"/>
          <w:szCs w:val="18"/>
        </w:rPr>
        <w:t>support file</w:t>
      </w:r>
    </w:p>
    <w:p w14:paraId="74DD40BE" w14:textId="4C2F1247" w:rsidR="005D1F0B" w:rsidRPr="00314E34" w:rsidRDefault="003963E3" w:rsidP="00D26480">
      <w:pPr>
        <w:keepNext/>
        <w:keepLines/>
        <w:spacing w:after="120" w:line="240" w:lineRule="auto"/>
        <w:ind w:left="284"/>
        <w:rPr>
          <w:rFonts w:eastAsia="Arial" w:cs="Arial"/>
          <w:lang w:eastAsia="en-US"/>
        </w:rPr>
      </w:pPr>
      <w:r w:rsidRPr="00314E34">
        <w:rPr>
          <w:rFonts w:eastAsia="Arial" w:cs="Arial"/>
          <w:lang w:eastAsia="en-US"/>
        </w:rPr>
        <w:lastRenderedPageBreak/>
        <w:t xml:space="preserve">Figure 11-3: </w:t>
      </w:r>
      <w:r w:rsidR="005D1F0B" w:rsidRPr="00314E34">
        <w:rPr>
          <w:rFonts w:eastAsia="Arial" w:cs="Arial"/>
          <w:lang w:eastAsia="en-US"/>
        </w:rPr>
        <w:t>Changes occur that are only applicable to the Cau</w:t>
      </w:r>
      <w:r w:rsidR="003535C9" w:rsidRPr="00314E34">
        <w:rPr>
          <w:rFonts w:eastAsia="Arial" w:cs="Arial"/>
          <w:lang w:eastAsia="en-US"/>
        </w:rPr>
        <w:t xml:space="preserve">tion areas in ENC 1 and ENC 2. </w:t>
      </w:r>
      <w:r w:rsidR="005D1F0B" w:rsidRPr="00314E34">
        <w:rPr>
          <w:rFonts w:eastAsia="Arial" w:cs="Arial"/>
          <w:lang w:eastAsia="en-US"/>
        </w:rPr>
        <w:t xml:space="preserve">Consequently, these ENCs can no longer refer to </w:t>
      </w:r>
      <w:r w:rsidR="00DD4FD0" w:rsidRPr="00314E34">
        <w:rPr>
          <w:rFonts w:eastAsia="Arial" w:cs="Arial"/>
          <w:lang w:eastAsia="en-US"/>
        </w:rPr>
        <w:t xml:space="preserve">ENC </w:t>
      </w:r>
      <w:r w:rsidR="005D1F0B" w:rsidRPr="00314E34">
        <w:rPr>
          <w:rFonts w:eastAsia="Arial" w:cs="Arial"/>
          <w:lang w:eastAsia="en-US"/>
        </w:rPr>
        <w:t>support file A Edition 2:</w:t>
      </w:r>
    </w:p>
    <w:p w14:paraId="6709ACDC" w14:textId="3C67368C"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314E34" w:rsidRDefault="005D1F0B" w:rsidP="003535C9">
      <w:pPr>
        <w:pStyle w:val="Caption"/>
        <w:spacing w:line="240" w:lineRule="auto"/>
        <w:jc w:val="center"/>
        <w:rPr>
          <w:sz w:val="18"/>
          <w:szCs w:val="18"/>
        </w:rPr>
      </w:pPr>
      <w:r w:rsidRPr="00314E34">
        <w:rPr>
          <w:sz w:val="18"/>
          <w:szCs w:val="18"/>
        </w:rPr>
        <w:t xml:space="preserve">Figure </w:t>
      </w:r>
      <w:r w:rsidR="003535C9" w:rsidRPr="00314E34">
        <w:rPr>
          <w:sz w:val="18"/>
          <w:szCs w:val="18"/>
        </w:rPr>
        <w:t>11-</w:t>
      </w:r>
      <w:r w:rsidR="003963E3" w:rsidRPr="00314E34">
        <w:rPr>
          <w:sz w:val="18"/>
          <w:szCs w:val="18"/>
        </w:rPr>
        <w:t>3</w:t>
      </w:r>
      <w:r w:rsidR="003535C9" w:rsidRPr="00314E34">
        <w:rPr>
          <w:sz w:val="18"/>
          <w:szCs w:val="18"/>
        </w:rPr>
        <w:t xml:space="preserve"> </w:t>
      </w:r>
      <w:r w:rsidRPr="00314E34">
        <w:rPr>
          <w:sz w:val="18"/>
          <w:szCs w:val="18"/>
        </w:rPr>
        <w:t xml:space="preserve">– </w:t>
      </w:r>
      <w:r w:rsidR="00E95C47" w:rsidRPr="00314E34">
        <w:rPr>
          <w:sz w:val="18"/>
          <w:szCs w:val="18"/>
        </w:rPr>
        <w:t xml:space="preserve">Changes to </w:t>
      </w:r>
      <w:r w:rsidR="00DD4FD0" w:rsidRPr="00314E34">
        <w:rPr>
          <w:sz w:val="18"/>
          <w:szCs w:val="18"/>
        </w:rPr>
        <w:t xml:space="preserve">an ENC </w:t>
      </w:r>
      <w:r w:rsidR="00E95C47" w:rsidRPr="00314E34">
        <w:rPr>
          <w:sz w:val="18"/>
          <w:szCs w:val="18"/>
        </w:rPr>
        <w:t>support file affecting limited referenced features</w:t>
      </w:r>
    </w:p>
    <w:p w14:paraId="692B4182" w14:textId="77777777" w:rsidR="003963E3" w:rsidRPr="00314E34" w:rsidRDefault="003963E3" w:rsidP="00E55914">
      <w:pPr>
        <w:spacing w:after="120" w:line="240" w:lineRule="auto"/>
        <w:ind w:left="567"/>
        <w:rPr>
          <w:rFonts w:eastAsia="Arial" w:cs="Arial"/>
          <w:lang w:eastAsia="en-US"/>
        </w:rPr>
      </w:pPr>
    </w:p>
    <w:p w14:paraId="2B204D32" w14:textId="237E874F" w:rsidR="005D1F0B" w:rsidRPr="00314E34" w:rsidRDefault="003963E3" w:rsidP="00E55914">
      <w:pPr>
        <w:spacing w:after="120" w:line="240" w:lineRule="auto"/>
        <w:ind w:left="567"/>
        <w:rPr>
          <w:rFonts w:eastAsia="Arial" w:cs="Arial"/>
          <w:lang w:eastAsia="en-US"/>
        </w:rPr>
      </w:pPr>
      <w:r w:rsidRPr="00314E34">
        <w:rPr>
          <w:rFonts w:eastAsia="Arial" w:cs="Arial"/>
          <w:lang w:eastAsia="en-US"/>
        </w:rPr>
        <w:t xml:space="preserve">Figure 11-4: </w:t>
      </w:r>
      <w:r w:rsidR="005D1F0B" w:rsidRPr="00314E34">
        <w:rPr>
          <w:rFonts w:eastAsia="Arial" w:cs="Arial"/>
          <w:lang w:eastAsia="en-US"/>
        </w:rPr>
        <w:t xml:space="preserve">A new </w:t>
      </w:r>
      <w:r w:rsidR="00DD4FD0" w:rsidRPr="00314E34">
        <w:rPr>
          <w:rFonts w:eastAsia="Arial" w:cs="Arial"/>
          <w:lang w:eastAsia="en-US"/>
        </w:rPr>
        <w:t xml:space="preserve">ENC </w:t>
      </w:r>
      <w:r w:rsidR="005D1F0B" w:rsidRPr="00314E34">
        <w:rPr>
          <w:rFonts w:eastAsia="Arial" w:cs="Arial"/>
          <w:lang w:eastAsia="en-US"/>
        </w:rPr>
        <w:t>support file B must be created for ENC 1 and ENC 2 to use as reference:</w:t>
      </w:r>
    </w:p>
    <w:p w14:paraId="113E4C36" w14:textId="3FB2F4AC"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56CE33F7" w:rsidR="00E95C47" w:rsidRPr="00314E34" w:rsidRDefault="00E95C47" w:rsidP="00E55914">
      <w:pPr>
        <w:pStyle w:val="Caption"/>
        <w:spacing w:line="240" w:lineRule="auto"/>
        <w:jc w:val="center"/>
        <w:rPr>
          <w:sz w:val="18"/>
          <w:szCs w:val="18"/>
        </w:rPr>
      </w:pPr>
      <w:r w:rsidRPr="00314E34">
        <w:rPr>
          <w:sz w:val="18"/>
          <w:szCs w:val="18"/>
        </w:rPr>
        <w:t xml:space="preserve">Figure </w:t>
      </w:r>
      <w:r w:rsidR="00E55914" w:rsidRPr="00314E34">
        <w:rPr>
          <w:sz w:val="18"/>
          <w:szCs w:val="18"/>
        </w:rPr>
        <w:t>11-</w:t>
      </w:r>
      <w:r w:rsidR="003963E3" w:rsidRPr="00314E34">
        <w:rPr>
          <w:sz w:val="18"/>
          <w:szCs w:val="18"/>
        </w:rPr>
        <w:t>4</w:t>
      </w:r>
      <w:r w:rsidR="00E55914" w:rsidRPr="00314E34">
        <w:rPr>
          <w:sz w:val="18"/>
          <w:szCs w:val="18"/>
        </w:rPr>
        <w:t xml:space="preserve"> </w:t>
      </w:r>
      <w:r w:rsidRPr="00314E34">
        <w:rPr>
          <w:sz w:val="18"/>
          <w:szCs w:val="18"/>
        </w:rPr>
        <w:t xml:space="preserve">– </w:t>
      </w:r>
      <w:r w:rsidR="00DD4FD0" w:rsidRPr="00314E34">
        <w:rPr>
          <w:sz w:val="18"/>
          <w:szCs w:val="18"/>
        </w:rPr>
        <w:t xml:space="preserve">A new ENC </w:t>
      </w:r>
      <w:r w:rsidRPr="00314E34">
        <w:rPr>
          <w:sz w:val="18"/>
          <w:szCs w:val="18"/>
        </w:rPr>
        <w:t>support file affecting limited referenced features</w:t>
      </w:r>
    </w:p>
    <w:p w14:paraId="22A355BE" w14:textId="1BDFE463" w:rsidR="00247ACC" w:rsidRPr="00314E34" w:rsidRDefault="006361E2" w:rsidP="00E55914">
      <w:pPr>
        <w:spacing w:after="120" w:line="240" w:lineRule="auto"/>
      </w:pPr>
      <w:r w:rsidRPr="00314E34">
        <w:t xml:space="preserve">NOTE: In Figure 11-4, if the ENC support file A Edition 2 </w:t>
      </w:r>
      <w:r w:rsidR="00DD2E14" w:rsidRPr="00314E34">
        <w:t>Support File Discovery Metadata</w:t>
      </w:r>
      <w:r w:rsidRPr="00314E34">
        <w:t xml:space="preserve"> attribute “</w:t>
      </w:r>
      <w:proofErr w:type="spellStart"/>
      <w:r w:rsidRPr="00314E34">
        <w:t>supportedResource</w:t>
      </w:r>
      <w:proofErr w:type="spellEnd"/>
      <w:r w:rsidRPr="00314E34">
        <w:t xml:space="preserve">” has been populated with all the previous ENC references, then the ENC support file A Edition 2 </w:t>
      </w:r>
      <w:r w:rsidR="00DD2E14" w:rsidRPr="00314E34">
        <w:t>Support File Discovery Metadata</w:t>
      </w:r>
      <w:r w:rsidR="001C299F" w:rsidRPr="00314E34">
        <w:t xml:space="preserve"> </w:t>
      </w:r>
      <w:r w:rsidRPr="00314E34">
        <w:t xml:space="preserve">should </w:t>
      </w:r>
      <w:r w:rsidR="001C299F" w:rsidRPr="00314E34">
        <w:t xml:space="preserve">also </w:t>
      </w:r>
      <w:r w:rsidRPr="00314E34">
        <w:t xml:space="preserve">be included </w:t>
      </w:r>
      <w:r w:rsidR="008D5B1B" w:rsidRPr="00314E34">
        <w:t xml:space="preserve">and updated </w:t>
      </w:r>
      <w:r w:rsidRPr="00314E34">
        <w:t xml:space="preserve">in the update Exchange Set </w:t>
      </w:r>
      <w:r w:rsidR="00F46622" w:rsidRPr="00314E34">
        <w:t>CATALOG.</w:t>
      </w:r>
      <w:r w:rsidR="00643F7A" w:rsidRPr="00314E34">
        <w:t xml:space="preserve">XML </w:t>
      </w:r>
      <w:r w:rsidRPr="00314E34">
        <w:t>with the “</w:t>
      </w:r>
      <w:proofErr w:type="spellStart"/>
      <w:r w:rsidRPr="00314E34">
        <w:t>supportedResource</w:t>
      </w:r>
      <w:proofErr w:type="spellEnd"/>
      <w:r w:rsidRPr="00314E34">
        <w:t>” updated accordingly – now referencing only “ENC 3”.</w:t>
      </w:r>
    </w:p>
    <w:p w14:paraId="7241ADC0" w14:textId="3BD3842C" w:rsidR="00E55914" w:rsidRPr="00314E34" w:rsidRDefault="002D4A6F" w:rsidP="00E55914">
      <w:pPr>
        <w:spacing w:after="120" w:line="240" w:lineRule="auto"/>
      </w:pPr>
      <w:r w:rsidRPr="00314E34">
        <w:t xml:space="preserve">To simplify this process it </w:t>
      </w:r>
      <w:r w:rsidR="00E3001E" w:rsidRPr="00314E34">
        <w:t xml:space="preserve">consideration </w:t>
      </w:r>
      <w:r w:rsidRPr="00314E34">
        <w:t xml:space="preserve">may be </w:t>
      </w:r>
      <w:r w:rsidR="00E3001E" w:rsidRPr="00314E34">
        <w:t>given</w:t>
      </w:r>
      <w:r w:rsidR="006361E2" w:rsidRPr="00314E34">
        <w:t xml:space="preserve"> to not populat</w:t>
      </w:r>
      <w:r w:rsidR="006C174A" w:rsidRPr="00314E34">
        <w:t>ing</w:t>
      </w:r>
      <w:r w:rsidR="006361E2" w:rsidRPr="00314E34">
        <w:t xml:space="preserve"> the ENC </w:t>
      </w:r>
      <w:r w:rsidR="00DD2E14" w:rsidRPr="00314E34">
        <w:t>Support File Discovery Metadata</w:t>
      </w:r>
      <w:r w:rsidR="006361E2" w:rsidRPr="00314E34">
        <w:t xml:space="preserve"> attribute “</w:t>
      </w:r>
      <w:proofErr w:type="spellStart"/>
      <w:r w:rsidR="006361E2" w:rsidRPr="00314E34">
        <w:t>supportedResource</w:t>
      </w:r>
      <w:proofErr w:type="spellEnd"/>
      <w:r w:rsidR="006361E2" w:rsidRPr="00314E34">
        <w:t xml:space="preserve">” where the ENC support file is </w:t>
      </w:r>
      <w:r w:rsidRPr="00314E34">
        <w:t>referenced</w:t>
      </w:r>
      <w:r w:rsidR="006361E2" w:rsidRPr="00314E34">
        <w:t xml:space="preserve"> in more than one ENC product (see S-100 Part 17, clause 17-4.3.1 – Supported resources / multiple references guide).</w:t>
      </w:r>
    </w:p>
    <w:p w14:paraId="3716A8DA" w14:textId="77777777" w:rsidR="006361E2" w:rsidRPr="00314E34" w:rsidRDefault="006361E2" w:rsidP="00E55914">
      <w:pPr>
        <w:spacing w:after="120" w:line="240" w:lineRule="auto"/>
      </w:pPr>
    </w:p>
    <w:p w14:paraId="06872483" w14:textId="79A90F5C" w:rsidR="00C95682" w:rsidRPr="00314E34" w:rsidRDefault="00C95682" w:rsidP="00C95682">
      <w:pPr>
        <w:pStyle w:val="Heading2"/>
        <w:tabs>
          <w:tab w:val="clear" w:pos="540"/>
        </w:tabs>
        <w:spacing w:before="120" w:after="200" w:line="240" w:lineRule="auto"/>
        <w:ind w:left="709" w:hanging="709"/>
        <w:rPr>
          <w:lang w:eastAsia="en-US"/>
        </w:rPr>
      </w:pPr>
      <w:bookmarkStart w:id="917" w:name="_Toc175558663"/>
      <w:r w:rsidRPr="00314E34">
        <w:rPr>
          <w:lang w:eastAsia="en-US"/>
        </w:rPr>
        <w:t>Associated XML Metadata file</w:t>
      </w:r>
      <w:bookmarkEnd w:id="917"/>
    </w:p>
    <w:p w14:paraId="2E663592" w14:textId="236BD939" w:rsidR="00C95682" w:rsidRPr="00314E34" w:rsidRDefault="00C95682" w:rsidP="00C95682">
      <w:pPr>
        <w:spacing w:after="120" w:line="240" w:lineRule="auto"/>
      </w:pPr>
      <w:r w:rsidRPr="00314E34">
        <w:t>An associated XML Metadata file is expected to carry information specific to producing authorities’ internal production procedures, and is not intended for use within the end user systems.</w:t>
      </w:r>
    </w:p>
    <w:p w14:paraId="0A72D350" w14:textId="77777777" w:rsidR="00C95682" w:rsidRPr="00314E34" w:rsidRDefault="00C95682" w:rsidP="00C95682">
      <w:pPr>
        <w:spacing w:after="120" w:line="240" w:lineRule="auto"/>
      </w:pPr>
      <w:r w:rsidRPr="00314E34">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Pr="00314E34" w:rsidRDefault="00C95682" w:rsidP="00555076">
      <w:pPr>
        <w:spacing w:after="120" w:line="240" w:lineRule="auto"/>
      </w:pPr>
      <w:r w:rsidRPr="00314E34">
        <w:t>The associated XML Metadata file must be named according to the specification given below:</w:t>
      </w:r>
    </w:p>
    <w:p w14:paraId="65DD0938" w14:textId="4C5B7BA3" w:rsidR="00C95682" w:rsidRPr="00314E34" w:rsidRDefault="00C95682" w:rsidP="00555076">
      <w:pPr>
        <w:spacing w:after="120" w:line="240" w:lineRule="auto"/>
      </w:pPr>
      <w:r w:rsidRPr="00314E34">
        <w:t>MD_&lt;data file base name&gt;.XML</w:t>
      </w:r>
    </w:p>
    <w:p w14:paraId="731D950F" w14:textId="77777777" w:rsidR="00C95682" w:rsidRPr="00314E34" w:rsidRDefault="00C95682" w:rsidP="00E55914">
      <w:pPr>
        <w:spacing w:after="120" w:line="240" w:lineRule="auto"/>
      </w:pPr>
    </w:p>
    <w:p w14:paraId="275E67CD" w14:textId="62B8F1D5" w:rsidR="00E73EDF" w:rsidRPr="00314E34" w:rsidRDefault="00954759" w:rsidP="00E55914">
      <w:pPr>
        <w:pStyle w:val="Heading2"/>
        <w:tabs>
          <w:tab w:val="clear" w:pos="540"/>
        </w:tabs>
        <w:spacing w:before="120" w:after="200" w:line="240" w:lineRule="auto"/>
        <w:ind w:left="709" w:hanging="709"/>
        <w:rPr>
          <w:lang w:eastAsia="en-US"/>
        </w:rPr>
      </w:pPr>
      <w:bookmarkStart w:id="918" w:name="_Toc517858913"/>
      <w:bookmarkStart w:id="919" w:name="_Toc519859153"/>
      <w:bookmarkStart w:id="920" w:name="_Toc521495197"/>
      <w:bookmarkStart w:id="921" w:name="_Toc527117810"/>
      <w:bookmarkStart w:id="922" w:name="_Toc527620337"/>
      <w:bookmarkStart w:id="923" w:name="_Toc529974579"/>
      <w:bookmarkStart w:id="924" w:name="_Toc439685316"/>
      <w:bookmarkStart w:id="925" w:name="_Toc175558664"/>
      <w:bookmarkEnd w:id="918"/>
      <w:bookmarkEnd w:id="919"/>
      <w:bookmarkEnd w:id="920"/>
      <w:bookmarkEnd w:id="921"/>
      <w:bookmarkEnd w:id="922"/>
      <w:bookmarkEnd w:id="923"/>
      <w:r w:rsidRPr="00314E34">
        <w:rPr>
          <w:lang w:eastAsia="en-US"/>
        </w:rPr>
        <w:t xml:space="preserve">S-101 </w:t>
      </w:r>
      <w:r w:rsidR="007653F1" w:rsidRPr="00314E34">
        <w:rPr>
          <w:lang w:eastAsia="en-US"/>
        </w:rPr>
        <w:t>Exchange Catalogue</w:t>
      </w:r>
      <w:bookmarkEnd w:id="924"/>
      <w:bookmarkEnd w:id="925"/>
    </w:p>
    <w:p w14:paraId="6BC0ED93" w14:textId="32636A05" w:rsidR="00E73EDF" w:rsidRPr="00314E34" w:rsidRDefault="007653F1" w:rsidP="00E55914">
      <w:pPr>
        <w:autoSpaceDE w:val="0"/>
        <w:autoSpaceDN w:val="0"/>
        <w:adjustRightInd w:val="0"/>
        <w:spacing w:after="120" w:line="240" w:lineRule="auto"/>
        <w:rPr>
          <w:rFonts w:eastAsia="Times New Roman" w:cs="Arial"/>
          <w:lang w:eastAsia="en-US"/>
        </w:rPr>
      </w:pPr>
      <w:r w:rsidRPr="00314E34">
        <w:rPr>
          <w:rFonts w:eastAsia="Times New Roman" w:cs="Arial"/>
          <w:bCs/>
          <w:lang w:eastAsia="en-US"/>
        </w:rPr>
        <w:t xml:space="preserve">The </w:t>
      </w:r>
      <w:r w:rsidR="00954759" w:rsidRPr="00314E34">
        <w:rPr>
          <w:rFonts w:eastAsia="Times New Roman" w:cs="Arial"/>
          <w:bCs/>
          <w:lang w:eastAsia="en-US"/>
        </w:rPr>
        <w:t xml:space="preserve">S-101 </w:t>
      </w:r>
      <w:r w:rsidR="00E55914" w:rsidRPr="00314E34">
        <w:rPr>
          <w:rFonts w:eastAsia="Times New Roman" w:cs="Arial"/>
          <w:bCs/>
          <w:lang w:eastAsia="en-US"/>
        </w:rPr>
        <w:t>E</w:t>
      </w:r>
      <w:r w:rsidRPr="00314E34">
        <w:rPr>
          <w:rFonts w:eastAsia="Times New Roman" w:cs="Arial"/>
          <w:bCs/>
          <w:lang w:eastAsia="en-US"/>
        </w:rPr>
        <w:t xml:space="preserve">xchange </w:t>
      </w:r>
      <w:r w:rsidR="00E55914" w:rsidRPr="00314E34">
        <w:rPr>
          <w:rFonts w:eastAsia="Times New Roman" w:cs="Arial"/>
          <w:bCs/>
          <w:lang w:eastAsia="en-US"/>
        </w:rPr>
        <w:t>C</w:t>
      </w:r>
      <w:r w:rsidRPr="00314E34">
        <w:rPr>
          <w:rFonts w:eastAsia="Times New Roman" w:cs="Arial"/>
          <w:bCs/>
          <w:lang w:eastAsia="en-US"/>
        </w:rPr>
        <w:t xml:space="preserve">atalogue acts as the table of contents for the </w:t>
      </w:r>
      <w:r w:rsidR="00954759" w:rsidRPr="00314E34">
        <w:rPr>
          <w:rFonts w:eastAsia="Times New Roman" w:cs="Arial"/>
          <w:bCs/>
          <w:lang w:eastAsia="en-US"/>
        </w:rPr>
        <w:t>S-10</w:t>
      </w:r>
      <w:r w:rsidR="005143FC" w:rsidRPr="00314E34">
        <w:rPr>
          <w:rFonts w:eastAsia="Times New Roman" w:cs="Arial"/>
          <w:bCs/>
          <w:lang w:eastAsia="en-US"/>
        </w:rPr>
        <w:t>0</w:t>
      </w:r>
      <w:r w:rsidR="00954759" w:rsidRPr="00314E34">
        <w:rPr>
          <w:rFonts w:eastAsia="Times New Roman" w:cs="Arial"/>
          <w:bCs/>
          <w:lang w:eastAsia="en-US"/>
        </w:rPr>
        <w:t xml:space="preserve"> </w:t>
      </w:r>
      <w:r w:rsidR="00E55914" w:rsidRPr="00314E34">
        <w:rPr>
          <w:rFonts w:eastAsia="Times New Roman" w:cs="Arial"/>
          <w:bCs/>
          <w:lang w:eastAsia="en-US"/>
        </w:rPr>
        <w:t>E</w:t>
      </w:r>
      <w:r w:rsidRPr="00314E34">
        <w:rPr>
          <w:rFonts w:eastAsia="Times New Roman" w:cs="Arial"/>
          <w:bCs/>
          <w:lang w:eastAsia="en-US"/>
        </w:rPr>
        <w:t xml:space="preserve">xchange </w:t>
      </w:r>
      <w:r w:rsidR="00E55914" w:rsidRPr="00314E34">
        <w:rPr>
          <w:rFonts w:eastAsia="Times New Roman" w:cs="Arial"/>
          <w:bCs/>
          <w:lang w:eastAsia="en-US"/>
        </w:rPr>
        <w:t>S</w:t>
      </w:r>
      <w:r w:rsidRPr="00314E34">
        <w:rPr>
          <w:rFonts w:eastAsia="Times New Roman" w:cs="Arial"/>
          <w:bCs/>
          <w:lang w:eastAsia="en-US"/>
        </w:rPr>
        <w:t xml:space="preserve">et. </w:t>
      </w:r>
      <w:r w:rsidRPr="00314E34">
        <w:rPr>
          <w:rFonts w:eastAsia="Times New Roman" w:cs="Arial"/>
          <w:lang w:eastAsia="en-US"/>
        </w:rPr>
        <w:t xml:space="preserve">The </w:t>
      </w:r>
      <w:r w:rsidR="00E55914" w:rsidRPr="00314E34">
        <w:rPr>
          <w:rFonts w:eastAsia="Times New Roman" w:cs="Arial"/>
          <w:lang w:eastAsia="en-US"/>
        </w:rPr>
        <w:t>C</w:t>
      </w:r>
      <w:r w:rsidRPr="00314E34">
        <w:rPr>
          <w:rFonts w:eastAsia="Times New Roman" w:cs="Arial"/>
          <w:lang w:eastAsia="en-US"/>
        </w:rPr>
        <w:t xml:space="preserve">atalogue file of the </w:t>
      </w:r>
      <w:r w:rsidR="00B873E8" w:rsidRPr="00314E34">
        <w:rPr>
          <w:rFonts w:eastAsia="Times New Roman" w:cs="Arial"/>
          <w:lang w:eastAsia="en-US"/>
        </w:rPr>
        <w:t>E</w:t>
      </w:r>
      <w:r w:rsidRPr="00314E34">
        <w:rPr>
          <w:rFonts w:eastAsia="Times New Roman" w:cs="Arial"/>
          <w:lang w:eastAsia="en-US"/>
        </w:rPr>
        <w:t xml:space="preserve">xchange </w:t>
      </w:r>
      <w:r w:rsidR="00B873E8" w:rsidRPr="00314E34">
        <w:rPr>
          <w:rFonts w:eastAsia="Times New Roman" w:cs="Arial"/>
          <w:lang w:eastAsia="en-US"/>
        </w:rPr>
        <w:t>S</w:t>
      </w:r>
      <w:r w:rsidRPr="00314E34">
        <w:rPr>
          <w:rFonts w:eastAsia="Times New Roman" w:cs="Arial"/>
          <w:lang w:eastAsia="en-US"/>
        </w:rPr>
        <w:t xml:space="preserve">et must be named </w:t>
      </w:r>
      <w:r w:rsidR="004E6493" w:rsidRPr="00314E34">
        <w:rPr>
          <w:rFonts w:eastAsia="Times New Roman" w:cs="Arial"/>
          <w:lang w:eastAsia="en-US"/>
        </w:rPr>
        <w:t>CATALOG.XML</w:t>
      </w:r>
      <w:r w:rsidRPr="00314E34">
        <w:rPr>
          <w:rFonts w:eastAsia="Times New Roman" w:cs="Arial"/>
          <w:lang w:eastAsia="en-US"/>
        </w:rPr>
        <w:t xml:space="preserve">. No other file in the </w:t>
      </w:r>
      <w:r w:rsidR="00B873E8" w:rsidRPr="00314E34">
        <w:rPr>
          <w:rFonts w:eastAsia="Times New Roman" w:cs="Arial"/>
          <w:lang w:eastAsia="en-US"/>
        </w:rPr>
        <w:t>E</w:t>
      </w:r>
      <w:r w:rsidRPr="00314E34">
        <w:rPr>
          <w:rFonts w:eastAsia="Times New Roman" w:cs="Arial"/>
          <w:lang w:eastAsia="en-US"/>
        </w:rPr>
        <w:t xml:space="preserve">xchange </w:t>
      </w:r>
      <w:r w:rsidR="00B873E8" w:rsidRPr="00314E34">
        <w:rPr>
          <w:rFonts w:eastAsia="Times New Roman" w:cs="Arial"/>
          <w:lang w:eastAsia="en-US"/>
        </w:rPr>
        <w:t>S</w:t>
      </w:r>
      <w:r w:rsidRPr="00314E34">
        <w:rPr>
          <w:rFonts w:eastAsia="Times New Roman" w:cs="Arial"/>
          <w:lang w:eastAsia="en-US"/>
        </w:rPr>
        <w:t xml:space="preserve">et may be named </w:t>
      </w:r>
      <w:r w:rsidR="004E6493" w:rsidRPr="00314E34">
        <w:rPr>
          <w:rFonts w:eastAsia="Times New Roman" w:cs="Arial"/>
          <w:lang w:eastAsia="en-US"/>
        </w:rPr>
        <w:t>CATALOG.XML</w:t>
      </w:r>
      <w:r w:rsidR="00B873E8" w:rsidRPr="00314E34">
        <w:rPr>
          <w:rFonts w:eastAsia="Times New Roman" w:cs="Arial"/>
          <w:lang w:eastAsia="en-US"/>
        </w:rPr>
        <w:t xml:space="preserve">. </w:t>
      </w:r>
      <w:r w:rsidRPr="00314E34">
        <w:rPr>
          <w:rFonts w:eastAsia="Times New Roman" w:cs="Arial"/>
          <w:lang w:eastAsia="en-US"/>
        </w:rPr>
        <w:t xml:space="preserve">The contents of the </w:t>
      </w:r>
      <w:r w:rsidR="00954759" w:rsidRPr="00314E34">
        <w:rPr>
          <w:rFonts w:eastAsia="Times New Roman" w:cs="Arial"/>
          <w:lang w:eastAsia="en-US"/>
        </w:rPr>
        <w:t xml:space="preserve">S-101 </w:t>
      </w:r>
      <w:r w:rsidR="00B873E8" w:rsidRPr="00314E34">
        <w:rPr>
          <w:rFonts w:eastAsia="Times New Roman" w:cs="Arial"/>
          <w:lang w:eastAsia="en-US"/>
        </w:rPr>
        <w:t>E</w:t>
      </w:r>
      <w:r w:rsidRPr="00314E34">
        <w:rPr>
          <w:rFonts w:eastAsia="Times New Roman" w:cs="Arial"/>
          <w:lang w:eastAsia="en-US"/>
        </w:rPr>
        <w:t xml:space="preserve">xchange </w:t>
      </w:r>
      <w:r w:rsidR="00B873E8" w:rsidRPr="00314E34">
        <w:rPr>
          <w:rFonts w:eastAsia="Times New Roman" w:cs="Arial"/>
          <w:lang w:eastAsia="en-US"/>
        </w:rPr>
        <w:t>C</w:t>
      </w:r>
      <w:r w:rsidRPr="00314E34">
        <w:rPr>
          <w:rFonts w:eastAsia="Times New Roman" w:cs="Arial"/>
          <w:lang w:eastAsia="en-US"/>
        </w:rPr>
        <w:t xml:space="preserve">atalogue are described in </w:t>
      </w:r>
      <w:del w:id="926" w:author="Jeff Wootton" w:date="2025-12-21T15:13:00Z" w16du:dateUtc="2025-12-21T14:13:00Z">
        <w:r w:rsidRPr="00314E34" w:rsidDel="00561ADE">
          <w:rPr>
            <w:rFonts w:eastAsia="Times New Roman" w:cs="Arial"/>
            <w:lang w:eastAsia="en-US"/>
          </w:rPr>
          <w:delText xml:space="preserve">Clause </w:delText>
        </w:r>
      </w:del>
      <w:ins w:id="927" w:author="Jeff Wootton" w:date="2025-12-21T15:13:00Z" w16du:dateUtc="2025-12-21T14:13:00Z">
        <w:r w:rsidR="00561ADE">
          <w:rPr>
            <w:rFonts w:eastAsia="Times New Roman" w:cs="Arial"/>
            <w:lang w:eastAsia="en-US"/>
          </w:rPr>
          <w:t>Section</w:t>
        </w:r>
        <w:r w:rsidR="00561ADE" w:rsidRPr="00314E34">
          <w:rPr>
            <w:rFonts w:eastAsia="Times New Roman" w:cs="Arial"/>
            <w:lang w:eastAsia="en-US"/>
          </w:rPr>
          <w:t xml:space="preserve"> </w:t>
        </w:r>
      </w:ins>
      <w:r w:rsidRPr="00314E34">
        <w:rPr>
          <w:rFonts w:eastAsia="Times New Roman" w:cs="Arial"/>
          <w:lang w:eastAsia="en-US"/>
        </w:rPr>
        <w:t>12.</w:t>
      </w:r>
      <w:bookmarkEnd w:id="737"/>
      <w:bookmarkEnd w:id="738"/>
    </w:p>
    <w:p w14:paraId="17AC5A84" w14:textId="77777777" w:rsidR="00B873E8" w:rsidRPr="00314E34"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314E34" w:rsidRDefault="007653F1" w:rsidP="00B873E8">
      <w:pPr>
        <w:pStyle w:val="Heading2"/>
        <w:tabs>
          <w:tab w:val="clear" w:pos="540"/>
        </w:tabs>
        <w:spacing w:before="120" w:after="200" w:line="240" w:lineRule="auto"/>
        <w:ind w:left="709" w:hanging="709"/>
      </w:pPr>
      <w:bookmarkStart w:id="928" w:name="_Toc510784355"/>
      <w:bookmarkStart w:id="929" w:name="_Toc510785504"/>
      <w:bookmarkStart w:id="930" w:name="_Toc439685317"/>
      <w:bookmarkStart w:id="931" w:name="_Toc175558665"/>
      <w:bookmarkEnd w:id="928"/>
      <w:bookmarkEnd w:id="929"/>
      <w:r w:rsidRPr="00314E34">
        <w:t>Data integrity and encryption</w:t>
      </w:r>
      <w:bookmarkEnd w:id="930"/>
      <w:bookmarkEnd w:id="931"/>
    </w:p>
    <w:p w14:paraId="718A55B6" w14:textId="4ED7BFE4" w:rsidR="00E73EDF" w:rsidRPr="00314E34"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See S-100 Parts 15 and 17.</w:t>
      </w:r>
    </w:p>
    <w:p w14:paraId="000861CA" w14:textId="77777777" w:rsidR="00E73EDF" w:rsidRPr="00314E34"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932" w:name="_Toc510784360"/>
      <w:bookmarkStart w:id="933" w:name="_Toc510785509"/>
      <w:bookmarkEnd w:id="932"/>
      <w:bookmarkEnd w:id="933"/>
    </w:p>
    <w:p w14:paraId="5C9C4538" w14:textId="77777777" w:rsidR="00E73EDF" w:rsidRPr="00314E34" w:rsidRDefault="007653F1" w:rsidP="00507FDE">
      <w:pPr>
        <w:pStyle w:val="Heading1"/>
        <w:tabs>
          <w:tab w:val="clear" w:pos="400"/>
        </w:tabs>
        <w:spacing w:before="120" w:after="200" w:line="240" w:lineRule="auto"/>
        <w:ind w:left="567" w:hanging="567"/>
      </w:pPr>
      <w:bookmarkStart w:id="934" w:name="_Toc225648311"/>
      <w:bookmarkStart w:id="935" w:name="_Toc225065168"/>
      <w:bookmarkStart w:id="936" w:name="_Toc439685322"/>
      <w:bookmarkStart w:id="937" w:name="_Toc175558666"/>
      <w:r w:rsidRPr="00314E34">
        <w:t>Metadata</w:t>
      </w:r>
      <w:bookmarkEnd w:id="934"/>
      <w:bookmarkEnd w:id="935"/>
      <w:bookmarkEnd w:id="936"/>
      <w:bookmarkEnd w:id="937"/>
    </w:p>
    <w:p w14:paraId="72185015" w14:textId="77777777" w:rsidR="00E73EDF" w:rsidRPr="00314E34" w:rsidRDefault="007653F1" w:rsidP="00507FDE">
      <w:pPr>
        <w:pStyle w:val="Heading2"/>
        <w:tabs>
          <w:tab w:val="clear" w:pos="540"/>
        </w:tabs>
        <w:spacing w:before="120" w:after="200" w:line="240" w:lineRule="auto"/>
        <w:ind w:left="709" w:hanging="709"/>
      </w:pPr>
      <w:bookmarkStart w:id="938" w:name="_Toc439685323"/>
      <w:bookmarkStart w:id="939" w:name="_Toc175558667"/>
      <w:r w:rsidRPr="00314E34">
        <w:t>Introduction</w:t>
      </w:r>
      <w:bookmarkEnd w:id="938"/>
      <w:bookmarkEnd w:id="939"/>
    </w:p>
    <w:p w14:paraId="29C51BD5" w14:textId="1B6C781C" w:rsidR="00E73EDF" w:rsidRPr="00314E34" w:rsidRDefault="007653F1" w:rsidP="00507FDE">
      <w:pPr>
        <w:spacing w:after="120" w:line="240" w:lineRule="auto"/>
        <w:rPr>
          <w:rFonts w:cs="Arial"/>
        </w:rPr>
      </w:pPr>
      <w:r w:rsidRPr="00314E34">
        <w:rPr>
          <w:rFonts w:cs="Arial"/>
        </w:rPr>
        <w:t xml:space="preserve">For information exchange, there are several categories of metadata required: metadata about the overall </w:t>
      </w:r>
      <w:r w:rsidR="0014297C" w:rsidRPr="00314E34">
        <w:rPr>
          <w:rFonts w:cs="Arial"/>
        </w:rPr>
        <w:t>Exchange Catalogue</w:t>
      </w:r>
      <w:r w:rsidRPr="00314E34">
        <w:rPr>
          <w:rFonts w:cs="Arial"/>
        </w:rPr>
        <w:t xml:space="preserve">; metadata about each of the datasets contained in the </w:t>
      </w:r>
      <w:r w:rsidR="00507FDE" w:rsidRPr="00314E34">
        <w:rPr>
          <w:rFonts w:cs="Arial"/>
        </w:rPr>
        <w:t>C</w:t>
      </w:r>
      <w:r w:rsidRPr="00314E34">
        <w:rPr>
          <w:rFonts w:cs="Arial"/>
        </w:rPr>
        <w:t>atalogue; and metadata about the support files that make up the package.</w:t>
      </w:r>
    </w:p>
    <w:p w14:paraId="13E38A0E" w14:textId="3D2A7976" w:rsidR="00E73EDF" w:rsidRPr="00314E34" w:rsidRDefault="00C67643" w:rsidP="00507FDE">
      <w:pPr>
        <w:spacing w:after="120" w:line="240" w:lineRule="auto"/>
        <w:rPr>
          <w:rFonts w:cs="Arial"/>
        </w:rPr>
      </w:pPr>
      <w:r w:rsidRPr="00314E34">
        <w:rPr>
          <w:rFonts w:cs="Arial"/>
        </w:rPr>
        <w:t xml:space="preserve">S-100 Part 17, </w:t>
      </w:r>
      <w:r w:rsidR="007653F1" w:rsidRPr="00314E34">
        <w:rPr>
          <w:rFonts w:cs="Arial"/>
        </w:rPr>
        <w:t xml:space="preserve">Figures </w:t>
      </w:r>
      <w:r w:rsidR="00507FDE" w:rsidRPr="00314E34">
        <w:rPr>
          <w:rFonts w:cs="Arial"/>
        </w:rPr>
        <w:t>1</w:t>
      </w:r>
      <w:r w:rsidRPr="00314E34">
        <w:rPr>
          <w:rFonts w:cs="Arial"/>
        </w:rPr>
        <w:t>7</w:t>
      </w:r>
      <w:r w:rsidR="00507FDE" w:rsidRPr="00314E34">
        <w:rPr>
          <w:rFonts w:cs="Arial"/>
        </w:rPr>
        <w:t>-1</w:t>
      </w:r>
      <w:r w:rsidRPr="00314E34">
        <w:rPr>
          <w:rFonts w:cs="Arial"/>
        </w:rPr>
        <w:t>, 17-6</w:t>
      </w:r>
      <w:r w:rsidR="00507FDE" w:rsidRPr="00314E34">
        <w:rPr>
          <w:rFonts w:cs="Arial"/>
        </w:rPr>
        <w:t xml:space="preserve"> </w:t>
      </w:r>
      <w:r w:rsidRPr="00314E34">
        <w:rPr>
          <w:rFonts w:cs="Arial"/>
        </w:rPr>
        <w:t xml:space="preserve">and </w:t>
      </w:r>
      <w:r w:rsidR="00507FDE" w:rsidRPr="00314E34">
        <w:rPr>
          <w:rFonts w:cs="Arial"/>
        </w:rPr>
        <w:t>1</w:t>
      </w:r>
      <w:r w:rsidRPr="00314E34">
        <w:rPr>
          <w:rFonts w:cs="Arial"/>
        </w:rPr>
        <w:t>7</w:t>
      </w:r>
      <w:r w:rsidR="00507FDE" w:rsidRPr="00314E34">
        <w:rPr>
          <w:rFonts w:cs="Arial"/>
        </w:rPr>
        <w:t>-</w:t>
      </w:r>
      <w:r w:rsidRPr="00314E34">
        <w:rPr>
          <w:rFonts w:cs="Arial"/>
        </w:rPr>
        <w:t>7</w:t>
      </w:r>
      <w:r w:rsidR="009D1EB7" w:rsidRPr="00314E34">
        <w:rPr>
          <w:rFonts w:cs="Arial"/>
        </w:rPr>
        <w:t xml:space="preserve"> </w:t>
      </w:r>
      <w:r w:rsidR="007653F1" w:rsidRPr="00314E34">
        <w:rPr>
          <w:rFonts w:cs="Arial"/>
        </w:rPr>
        <w:t>outline the overall concept of an S-</w:t>
      </w:r>
      <w:r w:rsidRPr="00314E34">
        <w:rPr>
          <w:rFonts w:cs="Arial"/>
        </w:rPr>
        <w:t xml:space="preserve">100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 for the interchange of geospatial data and its relevant metadata. Figure </w:t>
      </w:r>
      <w:r w:rsidR="00FC4A19" w:rsidRPr="00314E34">
        <w:rPr>
          <w:rFonts w:cs="Arial"/>
        </w:rPr>
        <w:t>1</w:t>
      </w:r>
      <w:r w:rsidRPr="00314E34">
        <w:rPr>
          <w:rFonts w:cs="Arial"/>
        </w:rPr>
        <w:t>7</w:t>
      </w:r>
      <w:r w:rsidR="00FC4A19" w:rsidRPr="00314E34">
        <w:rPr>
          <w:rFonts w:cs="Arial"/>
        </w:rPr>
        <w:t xml:space="preserve">-1 </w:t>
      </w:r>
      <w:r w:rsidR="007653F1" w:rsidRPr="00314E34">
        <w:rPr>
          <w:rFonts w:cs="Arial"/>
        </w:rPr>
        <w:t xml:space="preserve">depicts the realization of the ISO </w:t>
      </w:r>
      <w:r w:rsidR="00AD451B" w:rsidRPr="00314E34">
        <w:rPr>
          <w:rFonts w:cs="Arial"/>
        </w:rPr>
        <w:t>19115-1 and 19115-3</w:t>
      </w:r>
      <w:r w:rsidR="007653F1" w:rsidRPr="00314E34">
        <w:rPr>
          <w:rFonts w:cs="Arial"/>
        </w:rPr>
        <w:t xml:space="preserve"> classes which form the foundation of the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 The overall structure of S-101 metadata for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ets is </w:t>
      </w:r>
      <w:r w:rsidR="00AD451B" w:rsidRPr="00314E34">
        <w:rPr>
          <w:rFonts w:cs="Arial"/>
        </w:rPr>
        <w:t>the same as S-100 metadata</w:t>
      </w:r>
      <w:r w:rsidR="00AD7750" w:rsidRPr="00314E34">
        <w:rPr>
          <w:rFonts w:cs="Arial"/>
        </w:rPr>
        <w:t xml:space="preserve">. Figure </w:t>
      </w:r>
      <w:r w:rsidRPr="00314E34">
        <w:rPr>
          <w:rFonts w:cs="Arial"/>
        </w:rPr>
        <w:t>17-6</w:t>
      </w:r>
      <w:r w:rsidR="00AD7750" w:rsidRPr="00314E34">
        <w:rPr>
          <w:rFonts w:cs="Arial"/>
        </w:rPr>
        <w:t xml:space="preserve"> depicts the structure of the Exchange Set Catalogue and the structure of the Exchange Set </w:t>
      </w:r>
      <w:r w:rsidR="0014297C" w:rsidRPr="00314E34">
        <w:rPr>
          <w:rFonts w:cs="Arial"/>
        </w:rPr>
        <w:t>as</w:t>
      </w:r>
      <w:r w:rsidR="00AD7750" w:rsidRPr="00314E34">
        <w:rPr>
          <w:rFonts w:cs="Arial"/>
        </w:rPr>
        <w:t xml:space="preserve"> </w:t>
      </w:r>
      <w:r w:rsidR="002F5ED7" w:rsidRPr="00314E34">
        <w:rPr>
          <w:rFonts w:cs="Arial"/>
        </w:rPr>
        <w:t xml:space="preserve">included in </w:t>
      </w:r>
      <w:r w:rsidR="0014297C" w:rsidRPr="00314E34">
        <w:rPr>
          <w:rFonts w:cs="Arial"/>
        </w:rPr>
        <w:t xml:space="preserve">S-100 part 17, </w:t>
      </w:r>
      <w:r w:rsidR="002F5ED7" w:rsidRPr="00314E34">
        <w:rPr>
          <w:rFonts w:cs="Arial"/>
        </w:rPr>
        <w:t>Figure 17-1</w:t>
      </w:r>
      <w:r w:rsidR="00AD7750" w:rsidRPr="00314E34">
        <w:rPr>
          <w:rFonts w:cs="Arial"/>
        </w:rPr>
        <w:t xml:space="preserve"> </w:t>
      </w:r>
      <w:r w:rsidR="0014297C" w:rsidRPr="00314E34">
        <w:rPr>
          <w:rFonts w:cs="Arial"/>
        </w:rPr>
        <w:t>is also</w:t>
      </w:r>
      <w:r w:rsidR="00AD7750" w:rsidRPr="00314E34">
        <w:rPr>
          <w:rFonts w:cs="Arial"/>
        </w:rPr>
        <w:t xml:space="preserve"> </w:t>
      </w:r>
      <w:r w:rsidR="009D1EB7" w:rsidRPr="00314E34">
        <w:rPr>
          <w:rFonts w:cs="Arial"/>
        </w:rPr>
        <w:t xml:space="preserve">described in </w:t>
      </w:r>
      <w:r w:rsidR="00AD7750" w:rsidRPr="00314E34">
        <w:rPr>
          <w:rFonts w:cs="Arial"/>
        </w:rPr>
        <w:t>clause 11.2</w:t>
      </w:r>
      <w:r w:rsidR="0014297C" w:rsidRPr="00314E34">
        <w:rPr>
          <w:rFonts w:cs="Arial"/>
        </w:rPr>
        <w:t xml:space="preserve"> above</w:t>
      </w:r>
      <w:r w:rsidR="007653F1" w:rsidRPr="00314E34">
        <w:rPr>
          <w:rFonts w:cs="Arial"/>
        </w:rPr>
        <w:t xml:space="preserve">. More detailed information about the various classes is shown in Figure </w:t>
      </w:r>
      <w:r w:rsidR="0014297C" w:rsidRPr="00314E34">
        <w:rPr>
          <w:rFonts w:cs="Arial"/>
        </w:rPr>
        <w:t>17-7</w:t>
      </w:r>
      <w:r w:rsidR="00FC4A19" w:rsidRPr="00314E34">
        <w:rPr>
          <w:rFonts w:cs="Arial"/>
        </w:rPr>
        <w:t xml:space="preserve"> </w:t>
      </w:r>
      <w:r w:rsidR="007653F1" w:rsidRPr="00314E34">
        <w:rPr>
          <w:rFonts w:cs="Arial"/>
        </w:rPr>
        <w:t xml:space="preserve">and a textual description in the </w:t>
      </w:r>
      <w:r w:rsidR="00FC4A19" w:rsidRPr="00314E34">
        <w:rPr>
          <w:rFonts w:cs="Arial"/>
        </w:rPr>
        <w:t>T</w:t>
      </w:r>
      <w:r w:rsidR="007653F1" w:rsidRPr="00314E34">
        <w:rPr>
          <w:rFonts w:cs="Arial"/>
        </w:rPr>
        <w:t>ables</w:t>
      </w:r>
      <w:r w:rsidR="00496009" w:rsidRPr="00314E34">
        <w:rPr>
          <w:rFonts w:cs="Arial"/>
        </w:rPr>
        <w:t xml:space="preserve"> is included</w:t>
      </w:r>
      <w:r w:rsidR="007653F1" w:rsidRPr="00314E34">
        <w:rPr>
          <w:rFonts w:cs="Arial"/>
        </w:rPr>
        <w:t xml:space="preserve"> at clause</w:t>
      </w:r>
      <w:r w:rsidR="00CF1CF7" w:rsidRPr="00314E34">
        <w:rPr>
          <w:rFonts w:cs="Arial"/>
        </w:rPr>
        <w:t>s</w:t>
      </w:r>
      <w:r w:rsidR="007653F1" w:rsidRPr="00314E34">
        <w:rPr>
          <w:rFonts w:cs="Arial"/>
        </w:rPr>
        <w:t xml:space="preserve"> 12.</w:t>
      </w:r>
      <w:r w:rsidR="00CF1CF7" w:rsidRPr="00314E34">
        <w:rPr>
          <w:rFonts w:cs="Arial"/>
        </w:rPr>
        <w:t>1.1 to 12.1.4</w:t>
      </w:r>
      <w:r w:rsidR="00496009" w:rsidRPr="00314E34">
        <w:rPr>
          <w:rFonts w:cs="Arial"/>
        </w:rPr>
        <w:t xml:space="preserve"> below</w:t>
      </w:r>
      <w:r w:rsidR="007653F1" w:rsidRPr="00314E34">
        <w:rPr>
          <w:rFonts w:cs="Arial"/>
        </w:rPr>
        <w:t>.</w:t>
      </w:r>
    </w:p>
    <w:p w14:paraId="1DF28CDC" w14:textId="16E9C18C" w:rsidR="000A3FB7" w:rsidRPr="00314E34" w:rsidRDefault="007653F1" w:rsidP="00FC4A19">
      <w:pPr>
        <w:spacing w:after="120" w:line="240" w:lineRule="auto"/>
        <w:rPr>
          <w:rFonts w:cs="Arial"/>
        </w:rPr>
      </w:pPr>
      <w:r w:rsidRPr="00314E34">
        <w:rPr>
          <w:rFonts w:cs="Arial"/>
        </w:rPr>
        <w:t xml:space="preserve">The discovery metadata classes have numerous attributes which </w:t>
      </w:r>
      <w:r w:rsidR="00190260" w:rsidRPr="00314E34">
        <w:rPr>
          <w:rFonts w:cs="Arial"/>
        </w:rPr>
        <w:t xml:space="preserve">expose </w:t>
      </w:r>
      <w:r w:rsidRPr="00314E34">
        <w:rPr>
          <w:rFonts w:cs="Arial"/>
        </w:rPr>
        <w:t xml:space="preserve">important information about the </w:t>
      </w:r>
      <w:r w:rsidR="00FF4106" w:rsidRPr="00314E34">
        <w:rPr>
          <w:rFonts w:cs="Arial"/>
        </w:rPr>
        <w:t>ENCs</w:t>
      </w:r>
      <w:r w:rsidR="00297CC3" w:rsidRPr="00314E34">
        <w:rPr>
          <w:rFonts w:cs="Arial"/>
        </w:rPr>
        <w:t>,</w:t>
      </w:r>
      <w:r w:rsidR="00FF4106" w:rsidRPr="00314E34">
        <w:rPr>
          <w:rFonts w:cs="Arial"/>
        </w:rPr>
        <w:t xml:space="preserve"> </w:t>
      </w:r>
      <w:r w:rsidR="00847E22" w:rsidRPr="00314E34">
        <w:rPr>
          <w:rFonts w:cs="Arial"/>
        </w:rPr>
        <w:t xml:space="preserve">ENC </w:t>
      </w:r>
      <w:r w:rsidR="00657B8C" w:rsidRPr="00314E34">
        <w:rPr>
          <w:rFonts w:cs="Arial"/>
        </w:rPr>
        <w:t>support</w:t>
      </w:r>
      <w:r w:rsidR="0066672B" w:rsidRPr="00314E34">
        <w:rPr>
          <w:rFonts w:cs="Arial"/>
        </w:rPr>
        <w:t xml:space="preserve"> files</w:t>
      </w:r>
      <w:r w:rsidR="00847E22" w:rsidRPr="00314E34">
        <w:rPr>
          <w:rFonts w:cs="Arial"/>
        </w:rPr>
        <w:t xml:space="preserve"> and system </w:t>
      </w:r>
      <w:r w:rsidRPr="00314E34">
        <w:rPr>
          <w:rFonts w:cs="Arial"/>
        </w:rPr>
        <w:t>support files to be examined without the need to process the data, for example decrypt, decompress, load etc.</w:t>
      </w:r>
    </w:p>
    <w:p w14:paraId="157BE985" w14:textId="17EEAA6D" w:rsidR="00496009" w:rsidRPr="00314E34" w:rsidRDefault="0066672B" w:rsidP="00FC4A19">
      <w:pPr>
        <w:spacing w:after="120" w:line="240" w:lineRule="auto"/>
        <w:rPr>
          <w:rFonts w:cs="Arial"/>
        </w:rPr>
      </w:pPr>
      <w:r w:rsidRPr="00314E34">
        <w:rPr>
          <w:rFonts w:cs="Arial"/>
        </w:rPr>
        <w:t>S</w:t>
      </w:r>
      <w:r w:rsidR="00847E22" w:rsidRPr="00314E34">
        <w:rPr>
          <w:rFonts w:cs="Arial"/>
        </w:rPr>
        <w:t>ystem support files, such as Feature and Portrayal</w:t>
      </w:r>
      <w:r w:rsidR="007653F1" w:rsidRPr="00314E34">
        <w:rPr>
          <w:rFonts w:cs="Arial"/>
        </w:rPr>
        <w:t xml:space="preserve"> </w:t>
      </w:r>
      <w:r w:rsidR="00FC4A19" w:rsidRPr="00314E34">
        <w:rPr>
          <w:rFonts w:cs="Arial"/>
        </w:rPr>
        <w:t>C</w:t>
      </w:r>
      <w:r w:rsidR="007653F1" w:rsidRPr="00314E34">
        <w:rPr>
          <w:rFonts w:cs="Arial"/>
        </w:rPr>
        <w:t xml:space="preserve">atalogues </w:t>
      </w:r>
      <w:r w:rsidR="00847E22" w:rsidRPr="00314E34">
        <w:rPr>
          <w:rFonts w:cs="Arial"/>
        </w:rPr>
        <w:t xml:space="preserve">or </w:t>
      </w:r>
      <w:proofErr w:type="spellStart"/>
      <w:r w:rsidR="00847E22" w:rsidRPr="00314E34">
        <w:rPr>
          <w:rFonts w:cs="Arial"/>
        </w:rPr>
        <w:t>codelist</w:t>
      </w:r>
      <w:proofErr w:type="spellEnd"/>
      <w:r w:rsidR="00847E22" w:rsidRPr="00314E34">
        <w:rPr>
          <w:rFonts w:cs="Arial"/>
        </w:rPr>
        <w:t xml:space="preserve"> dictionary files, </w:t>
      </w:r>
      <w:r w:rsidR="007653F1" w:rsidRPr="00314E34">
        <w:rPr>
          <w:rFonts w:cs="Arial"/>
        </w:rPr>
        <w:t xml:space="preserve">can be included in the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 in support of the </w:t>
      </w:r>
      <w:r w:rsidR="00847E22" w:rsidRPr="00314E34">
        <w:rPr>
          <w:rFonts w:cs="Arial"/>
        </w:rPr>
        <w:t>end-user system</w:t>
      </w:r>
      <w:r w:rsidR="007653F1" w:rsidRPr="00314E34">
        <w:rPr>
          <w:rFonts w:cs="Arial"/>
        </w:rPr>
        <w:t>. The attribute “</w:t>
      </w:r>
      <w:proofErr w:type="spellStart"/>
      <w:r w:rsidR="00847E22" w:rsidRPr="00314E34">
        <w:rPr>
          <w:rFonts w:cs="Arial"/>
        </w:rPr>
        <w:t>resourcePurpose</w:t>
      </w:r>
      <w:proofErr w:type="spellEnd"/>
      <w:r w:rsidR="007653F1" w:rsidRPr="00314E34">
        <w:rPr>
          <w:rFonts w:cs="Arial"/>
        </w:rPr>
        <w:t xml:space="preserve">” of the </w:t>
      </w:r>
      <w:r w:rsidR="00027D85" w:rsidRPr="00314E34">
        <w:rPr>
          <w:rFonts w:cs="Arial"/>
        </w:rPr>
        <w:t xml:space="preserve">ENC </w:t>
      </w:r>
      <w:r w:rsidR="00027D85" w:rsidRPr="00314E34">
        <w:t>Support File Discovery Metadata</w:t>
      </w:r>
      <w:r w:rsidR="007653F1" w:rsidRPr="00314E34">
        <w:rPr>
          <w:rFonts w:cs="Arial"/>
        </w:rPr>
        <w:t xml:space="preserve"> provides a mechanism to </w:t>
      </w:r>
      <w:r w:rsidR="00847E22" w:rsidRPr="00314E34">
        <w:rPr>
          <w:rFonts w:cs="Arial"/>
        </w:rPr>
        <w:t xml:space="preserve">“read” and apply </w:t>
      </w:r>
      <w:r w:rsidR="005721A0" w:rsidRPr="00314E34">
        <w:rPr>
          <w:rFonts w:cs="Arial"/>
        </w:rPr>
        <w:t xml:space="preserve">these system </w:t>
      </w:r>
      <w:r w:rsidR="007653F1" w:rsidRPr="00314E34">
        <w:rPr>
          <w:rFonts w:cs="Arial"/>
        </w:rPr>
        <w:t>support files more easily.</w:t>
      </w:r>
    </w:p>
    <w:p w14:paraId="25DA7ABD" w14:textId="77777777" w:rsidR="00496009" w:rsidRPr="00314E34" w:rsidRDefault="00496009" w:rsidP="00496009">
      <w:pPr>
        <w:autoSpaceDE w:val="0"/>
        <w:autoSpaceDN w:val="0"/>
        <w:adjustRightInd w:val="0"/>
        <w:spacing w:after="120" w:line="240" w:lineRule="auto"/>
        <w:rPr>
          <w:lang w:eastAsia="de-DE"/>
        </w:rPr>
      </w:pPr>
      <w:r w:rsidRPr="00314E34">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314E34" w:rsidRDefault="00496009" w:rsidP="00496009">
      <w:pPr>
        <w:spacing w:after="120" w:line="240" w:lineRule="auto"/>
        <w:rPr>
          <w:lang w:eastAsia="de-DE"/>
        </w:rPr>
      </w:pPr>
      <w:r w:rsidRPr="00314E34">
        <w:rPr>
          <w:lang w:eastAsia="de-DE"/>
        </w:rPr>
        <w:t>In the following clauses, wherever S-101 makes an optional S-100 metadata attribute mandatory (that is, restricts multiplicity from 0.. to 1..), the restricted multiplicity is shown in place of the multiplicity given in S-100 Part 17, and a comment noting the restricted multiplicity has been included in the Remarks column.</w:t>
      </w:r>
    </w:p>
    <w:p w14:paraId="0041EEAA" w14:textId="25F400C6" w:rsidR="007F31EB" w:rsidRPr="00314E34" w:rsidRDefault="007F31EB">
      <w:pPr>
        <w:spacing w:after="160" w:line="259" w:lineRule="auto"/>
        <w:jc w:val="left"/>
        <w:rPr>
          <w:lang w:eastAsia="de-DE"/>
        </w:rPr>
      </w:pPr>
      <w:r w:rsidRPr="00314E34">
        <w:rPr>
          <w:lang w:eastAsia="de-DE"/>
        </w:rPr>
        <w:br w:type="page"/>
      </w:r>
    </w:p>
    <w:p w14:paraId="1A433706" w14:textId="77777777" w:rsidR="007F31EB" w:rsidRPr="00314E34" w:rsidRDefault="007F31EB" w:rsidP="007F31EB">
      <w:pPr>
        <w:spacing w:line="240" w:lineRule="auto"/>
      </w:pPr>
    </w:p>
    <w:p w14:paraId="1FA2958F" w14:textId="77777777" w:rsidR="007F31EB" w:rsidRPr="00314E34" w:rsidRDefault="007F31EB" w:rsidP="007F31EB">
      <w:pPr>
        <w:spacing w:line="240" w:lineRule="auto"/>
      </w:pPr>
    </w:p>
    <w:p w14:paraId="3B504127" w14:textId="77777777" w:rsidR="007F31EB" w:rsidRPr="00314E34" w:rsidRDefault="007F31EB" w:rsidP="007F31EB">
      <w:pPr>
        <w:spacing w:line="240" w:lineRule="auto"/>
      </w:pPr>
    </w:p>
    <w:p w14:paraId="10E04379" w14:textId="77777777" w:rsidR="007F31EB" w:rsidRPr="00314E34" w:rsidRDefault="007F31EB" w:rsidP="007F31EB">
      <w:pPr>
        <w:spacing w:line="240" w:lineRule="auto"/>
      </w:pPr>
    </w:p>
    <w:p w14:paraId="06892552" w14:textId="77777777" w:rsidR="007F31EB" w:rsidRPr="00314E34" w:rsidRDefault="007F31EB" w:rsidP="007F31EB">
      <w:pPr>
        <w:spacing w:line="240" w:lineRule="auto"/>
      </w:pPr>
    </w:p>
    <w:p w14:paraId="56695C48" w14:textId="77777777" w:rsidR="007F31EB" w:rsidRPr="00314E34" w:rsidRDefault="007F31EB" w:rsidP="007F31EB">
      <w:pPr>
        <w:spacing w:line="240" w:lineRule="auto"/>
      </w:pPr>
    </w:p>
    <w:p w14:paraId="2306176A" w14:textId="77777777" w:rsidR="007F31EB" w:rsidRPr="00314E34" w:rsidRDefault="007F31EB" w:rsidP="007F31EB">
      <w:pPr>
        <w:spacing w:line="240" w:lineRule="auto"/>
      </w:pPr>
    </w:p>
    <w:p w14:paraId="3BBD0E82" w14:textId="77777777" w:rsidR="007F31EB" w:rsidRPr="00314E34" w:rsidRDefault="007F31EB" w:rsidP="007F31EB">
      <w:pPr>
        <w:spacing w:line="240" w:lineRule="auto"/>
      </w:pPr>
    </w:p>
    <w:p w14:paraId="5EE25243" w14:textId="77777777" w:rsidR="007F31EB" w:rsidRPr="00314E34" w:rsidRDefault="007F31EB" w:rsidP="007F31EB">
      <w:pPr>
        <w:spacing w:line="240" w:lineRule="auto"/>
      </w:pPr>
    </w:p>
    <w:p w14:paraId="2B7AC7A8" w14:textId="77777777" w:rsidR="007F31EB" w:rsidRPr="00314E34" w:rsidRDefault="007F31EB" w:rsidP="007F31EB">
      <w:pPr>
        <w:spacing w:after="0" w:line="240" w:lineRule="auto"/>
      </w:pPr>
    </w:p>
    <w:p w14:paraId="204A406A" w14:textId="77777777" w:rsidR="007F31EB" w:rsidRPr="00314E34" w:rsidRDefault="007F31EB" w:rsidP="007F31E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314E34">
        <w:rPr>
          <w:rFonts w:eastAsia="Times New Roman"/>
          <w:sz w:val="22"/>
          <w:lang w:eastAsia="en-GB"/>
        </w:rPr>
        <w:tab/>
        <w:t>Page intentionally left blank</w:t>
      </w:r>
    </w:p>
    <w:p w14:paraId="5B95E7D1" w14:textId="77777777" w:rsidR="007F31EB" w:rsidRPr="00314E34" w:rsidRDefault="007F31EB" w:rsidP="007F31EB">
      <w:pPr>
        <w:spacing w:after="0" w:line="240" w:lineRule="auto"/>
      </w:pPr>
    </w:p>
    <w:p w14:paraId="1CCE6E3E" w14:textId="77777777" w:rsidR="007F31EB" w:rsidRPr="00314E34" w:rsidRDefault="007F31EB" w:rsidP="00496009">
      <w:pPr>
        <w:spacing w:after="120" w:line="240" w:lineRule="auto"/>
        <w:rPr>
          <w:lang w:eastAsia="de-DE"/>
        </w:rPr>
      </w:pPr>
    </w:p>
    <w:p w14:paraId="53272299" w14:textId="77777777" w:rsidR="007F31EB" w:rsidRPr="00314E34" w:rsidRDefault="007F31EB" w:rsidP="00496009">
      <w:pPr>
        <w:spacing w:after="120" w:line="240" w:lineRule="auto"/>
        <w:rPr>
          <w:rFonts w:cs="Arial"/>
        </w:rPr>
      </w:pPr>
    </w:p>
    <w:p w14:paraId="2F9DE967" w14:textId="7C09F96F" w:rsidR="00E73EDF" w:rsidRPr="00314E34" w:rsidRDefault="007653F1" w:rsidP="00437BD4">
      <w:pPr>
        <w:spacing w:after="120" w:line="240" w:lineRule="auto"/>
        <w:jc w:val="left"/>
      </w:pPr>
      <w:r w:rsidRPr="00314E34">
        <w:br w:type="page"/>
      </w:r>
    </w:p>
    <w:p w14:paraId="580FD348" w14:textId="77777777" w:rsidR="00E73EDF" w:rsidRPr="00314E34" w:rsidRDefault="00E73EDF" w:rsidP="00437BD4">
      <w:pPr>
        <w:spacing w:after="120" w:line="240" w:lineRule="auto"/>
        <w:sectPr w:rsidR="00E73EDF" w:rsidRPr="00314E34" w:rsidSect="0054303F">
          <w:headerReference w:type="default" r:id="rId51"/>
          <w:pgSz w:w="11906" w:h="16838"/>
          <w:pgMar w:top="1440" w:right="1400" w:bottom="1440" w:left="1418" w:header="709" w:footer="709" w:gutter="0"/>
          <w:pgNumType w:start="1"/>
          <w:cols w:space="720"/>
          <w:docGrid w:linePitch="272"/>
        </w:sectPr>
      </w:pPr>
    </w:p>
    <w:p w14:paraId="3776700E" w14:textId="4502FC93" w:rsidR="00E73EDF" w:rsidRPr="00314E34" w:rsidRDefault="00E4720B" w:rsidP="00960DB7">
      <w:pPr>
        <w:pStyle w:val="Heading3"/>
        <w:tabs>
          <w:tab w:val="clear" w:pos="660"/>
          <w:tab w:val="clear" w:pos="880"/>
          <w:tab w:val="left" w:pos="851"/>
        </w:tabs>
        <w:spacing w:before="120" w:after="120" w:line="240" w:lineRule="auto"/>
        <w:ind w:left="851" w:hanging="851"/>
        <w:jc w:val="both"/>
      </w:pPr>
      <w:bookmarkStart w:id="940" w:name="_Toc510784364"/>
      <w:bookmarkStart w:id="941" w:name="_Toc510785513"/>
      <w:bookmarkStart w:id="942" w:name="_Toc439685324"/>
      <w:bookmarkStart w:id="943" w:name="_Toc175558668"/>
      <w:bookmarkEnd w:id="940"/>
      <w:bookmarkEnd w:id="941"/>
      <w:r w:rsidRPr="00314E34">
        <w:lastRenderedPageBreak/>
        <w:t>S100</w:t>
      </w:r>
      <w:r w:rsidR="007653F1" w:rsidRPr="00314E34">
        <w:t>_ExchangeCatalogue</w:t>
      </w:r>
      <w:bookmarkEnd w:id="942"/>
      <w:bookmarkEnd w:id="943"/>
    </w:p>
    <w:p w14:paraId="55B5A9F8" w14:textId="1796BE73" w:rsidR="00E73EDF" w:rsidRPr="00314E34" w:rsidRDefault="007653F1" w:rsidP="00960DB7">
      <w:pPr>
        <w:autoSpaceDE w:val="0"/>
        <w:autoSpaceDN w:val="0"/>
        <w:adjustRightInd w:val="0"/>
        <w:spacing w:after="120" w:line="240" w:lineRule="auto"/>
        <w:rPr>
          <w:lang w:eastAsia="de-DE"/>
        </w:rPr>
      </w:pPr>
      <w:r w:rsidRPr="00314E34">
        <w:rPr>
          <w:lang w:eastAsia="de-DE"/>
        </w:rPr>
        <w:t xml:space="preserve">The Exchange </w:t>
      </w:r>
      <w:r w:rsidR="00985790" w:rsidRPr="00314E34">
        <w:rPr>
          <w:lang w:eastAsia="de-DE"/>
        </w:rPr>
        <w:t>C</w:t>
      </w:r>
      <w:r w:rsidRPr="00314E34">
        <w:rPr>
          <w:lang w:eastAsia="de-DE"/>
        </w:rPr>
        <w:t xml:space="preserve">atalogue inherits the </w:t>
      </w:r>
      <w:r w:rsidR="00027D85" w:rsidRPr="00314E34">
        <w:rPr>
          <w:lang w:eastAsia="de-DE"/>
        </w:rPr>
        <w:t>Dataset Discovery Metadata</w:t>
      </w:r>
      <w:r w:rsidR="00847E22" w:rsidRPr="00314E34">
        <w:rPr>
          <w:lang w:eastAsia="de-DE"/>
        </w:rPr>
        <w:t>,</w:t>
      </w:r>
      <w:r w:rsidRPr="00314E34">
        <w:rPr>
          <w:lang w:eastAsia="de-DE"/>
        </w:rPr>
        <w:t xml:space="preserve"> </w:t>
      </w:r>
      <w:r w:rsidR="00027D85" w:rsidRPr="00314E34">
        <w:rPr>
          <w:lang w:eastAsia="de-DE"/>
        </w:rPr>
        <w:t xml:space="preserve">Support File Discovery Metadata </w:t>
      </w:r>
      <w:r w:rsidR="00847E22" w:rsidRPr="00314E34">
        <w:rPr>
          <w:lang w:eastAsia="de-DE"/>
        </w:rPr>
        <w:t xml:space="preserve">and Catalogue </w:t>
      </w:r>
      <w:r w:rsidR="00027D85" w:rsidRPr="00314E34">
        <w:rPr>
          <w:lang w:eastAsia="de-DE"/>
        </w:rPr>
        <w:t>D</w:t>
      </w:r>
      <w:r w:rsidR="00847E22" w:rsidRPr="00314E34">
        <w:rPr>
          <w:lang w:eastAsia="de-DE"/>
        </w:rPr>
        <w:t xml:space="preserve">iscovery </w:t>
      </w:r>
      <w:r w:rsidR="00027D85" w:rsidRPr="00314E34">
        <w:rPr>
          <w:lang w:eastAsia="de-DE"/>
        </w:rPr>
        <w:t>M</w:t>
      </w:r>
      <w:r w:rsidR="00847E22" w:rsidRPr="00314E34">
        <w:rPr>
          <w:lang w:eastAsia="de-DE"/>
        </w:rPr>
        <w:t>etadata</w:t>
      </w:r>
      <w:r w:rsidR="00734FC1" w:rsidRPr="00314E34">
        <w:rPr>
          <w:lang w:eastAsia="de-DE"/>
        </w:rPr>
        <w:t xml:space="preserve"> from S-100</w:t>
      </w:r>
      <w:r w:rsidR="004A21EE" w:rsidRPr="00314E34">
        <w:rPr>
          <w:lang w:eastAsia="de-DE"/>
        </w:rPr>
        <w:t xml:space="preserve"> Part 17</w:t>
      </w:r>
      <w:r w:rsidR="00734FC1" w:rsidRPr="00314E34">
        <w:rPr>
          <w:lang w:eastAsia="de-DE"/>
        </w:rPr>
        <w:t xml:space="preserve"> with additional S-101-specific restrictions</w:t>
      </w:r>
      <w:r w:rsidRPr="00314E34">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314E34"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314E34" w:rsidRDefault="007653F1" w:rsidP="00960DB7">
            <w:pPr>
              <w:spacing w:before="60" w:after="60" w:line="240" w:lineRule="auto"/>
              <w:rPr>
                <w:rFonts w:cs="Arial"/>
                <w:b/>
                <w:bCs/>
                <w:sz w:val="16"/>
                <w:szCs w:val="16"/>
                <w:lang w:eastAsia="en-US"/>
              </w:rPr>
            </w:pPr>
            <w:r w:rsidRPr="00314E34">
              <w:rPr>
                <w:rFonts w:cs="Arial"/>
                <w:b/>
                <w:bCs/>
                <w:sz w:val="16"/>
                <w:szCs w:val="16"/>
                <w:lang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314E34" w:rsidRDefault="00E37327" w:rsidP="00E170AC">
            <w:pPr>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314E34" w:rsidRDefault="00E37327" w:rsidP="00E37327">
            <w:pPr>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314E34" w:rsidRDefault="007653F1" w:rsidP="00960DB7">
            <w:pPr>
              <w:spacing w:before="60" w:after="60" w:line="240" w:lineRule="auto"/>
              <w:rPr>
                <w:rFonts w:cs="Arial"/>
                <w:b/>
                <w:bCs/>
                <w:sz w:val="16"/>
                <w:szCs w:val="16"/>
                <w:lang w:eastAsia="en-US"/>
              </w:rPr>
            </w:pPr>
            <w:r w:rsidRPr="00314E34">
              <w:rPr>
                <w:rFonts w:cs="Arial"/>
                <w:b/>
                <w:bCs/>
                <w:sz w:val="16"/>
                <w:szCs w:val="16"/>
                <w:lang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314E34" w:rsidRDefault="007653F1" w:rsidP="00960DB7">
            <w:pPr>
              <w:spacing w:before="60" w:after="60" w:line="240" w:lineRule="auto"/>
              <w:rPr>
                <w:rFonts w:cs="Arial"/>
                <w:b/>
                <w:bCs/>
                <w:sz w:val="16"/>
                <w:szCs w:val="16"/>
                <w:lang w:eastAsia="en-US"/>
              </w:rPr>
            </w:pPr>
            <w:r w:rsidRPr="00314E34">
              <w:rPr>
                <w:rFonts w:cs="Arial"/>
                <w:b/>
                <w:bCs/>
                <w:sz w:val="16"/>
                <w:szCs w:val="16"/>
                <w:lang w:eastAsia="en-US"/>
              </w:rPr>
              <w:t>Remarks</w:t>
            </w:r>
          </w:p>
        </w:tc>
      </w:tr>
      <w:tr w:rsidR="00130A33" w:rsidRPr="00314E34" w14:paraId="5C54B520"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603F9478" w14:textId="7F717FB6" w:rsidR="00E73EDF" w:rsidRPr="00314E34" w:rsidRDefault="00E4720B" w:rsidP="00960DB7">
            <w:pPr>
              <w:spacing w:before="60" w:after="60" w:line="240" w:lineRule="auto"/>
              <w:rPr>
                <w:rFonts w:cs="Arial"/>
                <w:b/>
                <w:bCs/>
                <w:sz w:val="16"/>
                <w:szCs w:val="16"/>
                <w:lang w:eastAsia="en-US"/>
              </w:rPr>
            </w:pPr>
            <w:r w:rsidRPr="00314E34">
              <w:rPr>
                <w:rFonts w:cs="Arial"/>
                <w:sz w:val="16"/>
                <w:szCs w:val="16"/>
                <w:lang w:eastAsia="en-US"/>
              </w:rPr>
              <w:t>S100</w:t>
            </w:r>
            <w:r w:rsidR="007653F1" w:rsidRPr="00314E34">
              <w:rPr>
                <w:rFonts w:cs="Arial"/>
                <w:sz w:val="16"/>
                <w:szCs w:val="16"/>
                <w:lang w:eastAsia="en-US"/>
              </w:rPr>
              <w:t>_ExchangeCatalogue</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022FAF17" w14:textId="442CD579" w:rsidR="00E73EDF" w:rsidRPr="00314E34" w:rsidRDefault="00090884" w:rsidP="00E170AC">
            <w:pPr>
              <w:spacing w:before="60" w:after="60" w:line="240" w:lineRule="auto"/>
              <w:jc w:val="left"/>
              <w:rPr>
                <w:rFonts w:cs="Arial"/>
                <w:b/>
                <w:bCs/>
                <w:sz w:val="16"/>
                <w:szCs w:val="16"/>
                <w:lang w:eastAsia="en-US"/>
              </w:rPr>
            </w:pPr>
            <w:r w:rsidRPr="00314E34">
              <w:rPr>
                <w:sz w:val="16"/>
                <w:szCs w:val="16"/>
              </w:rPr>
              <w:t>An Exchange Catalogue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7A5CC39E" w14:textId="721FCEC3"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53C9826E" w14:textId="77777777" w:rsidR="00E73EDF" w:rsidRPr="00314E34" w:rsidRDefault="00E73EDF" w:rsidP="00960DB7">
            <w:pPr>
              <w:spacing w:before="60" w:after="60" w:line="240" w:lineRule="auto"/>
              <w:rPr>
                <w:rFonts w:cs="Arial"/>
                <w:b/>
                <w:bCs/>
                <w:sz w:val="16"/>
                <w:szCs w:val="16"/>
                <w:lang w:eastAsia="en-US"/>
              </w:rPr>
            </w:pP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49D9471" w14:textId="070669EA" w:rsidR="00E73EDF" w:rsidRPr="00314E34" w:rsidRDefault="00090884" w:rsidP="00960DB7">
            <w:pPr>
              <w:spacing w:before="60" w:after="60" w:line="240" w:lineRule="auto"/>
              <w:jc w:val="left"/>
              <w:rPr>
                <w:rFonts w:cs="Arial"/>
                <w:b/>
                <w:bCs/>
                <w:sz w:val="16"/>
                <w:szCs w:val="16"/>
                <w:lang w:eastAsia="en-US"/>
              </w:rPr>
            </w:pPr>
            <w:r w:rsidRPr="00314E34">
              <w:rPr>
                <w:rFonts w:cs="Arial"/>
                <w:sz w:val="16"/>
                <w:szCs w:val="16"/>
                <w:lang w:eastAsia="en-US"/>
              </w:rPr>
              <w:t>-</w:t>
            </w:r>
          </w:p>
        </w:tc>
      </w:tr>
      <w:tr w:rsidR="00130A33" w:rsidRPr="00314E34" w14:paraId="6E3BD3F6"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38B5730E"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identifier</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240B9F2D" w14:textId="1C19D927" w:rsidR="00E73EDF" w:rsidRPr="00CC54D5" w:rsidRDefault="00090884" w:rsidP="00E170AC">
            <w:pPr>
              <w:spacing w:before="60" w:after="60" w:line="240" w:lineRule="auto"/>
              <w:jc w:val="left"/>
              <w:rPr>
                <w:rFonts w:cs="Arial"/>
                <w:b/>
                <w:bCs/>
                <w:sz w:val="16"/>
                <w:szCs w:val="16"/>
                <w:lang w:val="fr-FR" w:eastAsia="en-US"/>
                <w:rPrChange w:id="944" w:author="Jeff Wootton" w:date="2025-05-16T14:46:00Z" w16du:dateUtc="2025-05-16T12:46:00Z">
                  <w:rPr>
                    <w:rFonts w:cs="Arial"/>
                    <w:b/>
                    <w:bCs/>
                    <w:sz w:val="16"/>
                    <w:szCs w:val="16"/>
                    <w:lang w:eastAsia="en-US"/>
                  </w:rPr>
                </w:rPrChange>
              </w:rPr>
            </w:pPr>
            <w:proofErr w:type="spellStart"/>
            <w:r w:rsidRPr="00CC54D5">
              <w:rPr>
                <w:rFonts w:cs="Arial"/>
                <w:sz w:val="16"/>
                <w:szCs w:val="16"/>
                <w:lang w:val="fr-FR" w:eastAsia="en-US"/>
                <w:rPrChange w:id="945" w:author="Jeff Wootton" w:date="2025-05-16T14:46:00Z" w16du:dateUtc="2025-05-16T12:46:00Z">
                  <w:rPr>
                    <w:rFonts w:cs="Arial"/>
                    <w:sz w:val="16"/>
                    <w:szCs w:val="16"/>
                    <w:lang w:eastAsia="en-US"/>
                  </w:rPr>
                </w:rPrChange>
              </w:rPr>
              <w:t>Uniquely</w:t>
            </w:r>
            <w:proofErr w:type="spellEnd"/>
            <w:r w:rsidRPr="00CC54D5">
              <w:rPr>
                <w:rFonts w:cs="Arial"/>
                <w:sz w:val="16"/>
                <w:szCs w:val="16"/>
                <w:lang w:val="fr-FR" w:eastAsia="en-US"/>
                <w:rPrChange w:id="946" w:author="Jeff Wootton" w:date="2025-05-16T14:46:00Z" w16du:dateUtc="2025-05-16T12:46:00Z">
                  <w:rPr>
                    <w:rFonts w:cs="Arial"/>
                    <w:sz w:val="16"/>
                    <w:szCs w:val="16"/>
                    <w:lang w:eastAsia="en-US"/>
                  </w:rPr>
                </w:rPrChange>
              </w:rPr>
              <w:t xml:space="preserve"> identifies </w:t>
            </w:r>
            <w:proofErr w:type="spellStart"/>
            <w:r w:rsidRPr="00CC54D5">
              <w:rPr>
                <w:rFonts w:cs="Arial"/>
                <w:sz w:val="16"/>
                <w:szCs w:val="16"/>
                <w:lang w:val="fr-FR" w:eastAsia="en-US"/>
                <w:rPrChange w:id="947" w:author="Jeff Wootton" w:date="2025-05-16T14:46:00Z" w16du:dateUtc="2025-05-16T12:46:00Z">
                  <w:rPr>
                    <w:rFonts w:cs="Arial"/>
                    <w:sz w:val="16"/>
                    <w:szCs w:val="16"/>
                    <w:lang w:eastAsia="en-US"/>
                  </w:rPr>
                </w:rPrChange>
              </w:rPr>
              <w:t>this</w:t>
            </w:r>
            <w:proofErr w:type="spellEnd"/>
            <w:r w:rsidRPr="00CC54D5">
              <w:rPr>
                <w:rFonts w:cs="Arial"/>
                <w:sz w:val="16"/>
                <w:szCs w:val="16"/>
                <w:lang w:val="fr-FR" w:eastAsia="en-US"/>
                <w:rPrChange w:id="948" w:author="Jeff Wootton" w:date="2025-05-16T14:46:00Z" w16du:dateUtc="2025-05-16T12:46:00Z">
                  <w:rPr>
                    <w:rFonts w:cs="Arial"/>
                    <w:sz w:val="16"/>
                    <w:szCs w:val="16"/>
                    <w:lang w:eastAsia="en-US"/>
                  </w:rPr>
                </w:rPrChange>
              </w:rPr>
              <w:t xml:space="preserve">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6CE658F0" w14:textId="5E08A41C"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74942CD7" w14:textId="45EF8B7E"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S100_</w:t>
            </w:r>
            <w:r w:rsidR="00A361F5" w:rsidRPr="00314E34">
              <w:rPr>
                <w:rFonts w:cs="Arial"/>
                <w:sz w:val="16"/>
                <w:szCs w:val="16"/>
                <w:lang w:eastAsia="en-US"/>
              </w:rPr>
              <w:t>Exchange</w:t>
            </w:r>
            <w:r w:rsidRPr="00314E34">
              <w:rPr>
                <w:rFonts w:cs="Arial"/>
                <w:sz w:val="16"/>
                <w:szCs w:val="16"/>
                <w:lang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3891D74" w14:textId="7C1C0380" w:rsidR="00E73EDF" w:rsidRPr="00314E34" w:rsidRDefault="00E422B2" w:rsidP="00960DB7">
            <w:pPr>
              <w:spacing w:before="60" w:after="60" w:line="240" w:lineRule="auto"/>
              <w:rPr>
                <w:rFonts w:cs="Arial"/>
                <w:b/>
                <w:bCs/>
                <w:sz w:val="16"/>
                <w:szCs w:val="16"/>
                <w:lang w:eastAsia="en-US"/>
              </w:rPr>
            </w:pPr>
            <w:r w:rsidRPr="00314E34">
              <w:rPr>
                <w:rFonts w:cs="Arial"/>
                <w:sz w:val="16"/>
                <w:szCs w:val="16"/>
                <w:lang w:eastAsia="en-US"/>
              </w:rPr>
              <w:t>0..1 multiplicity in S-100 restricted to 1 in S-101</w:t>
            </w:r>
          </w:p>
        </w:tc>
      </w:tr>
      <w:tr w:rsidR="00130A33" w:rsidRPr="00314E34" w14:paraId="6EDAE6AD"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083F8912"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contact</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087A1F08" w14:textId="26AC67EA" w:rsidR="00E73EDF" w:rsidRPr="00314E34" w:rsidRDefault="00090884" w:rsidP="00E170AC">
            <w:pPr>
              <w:spacing w:before="60" w:after="60" w:line="240" w:lineRule="auto"/>
              <w:jc w:val="left"/>
              <w:rPr>
                <w:rFonts w:cs="Arial"/>
                <w:b/>
                <w:bCs/>
                <w:sz w:val="16"/>
                <w:szCs w:val="16"/>
                <w:lang w:eastAsia="en-US"/>
              </w:rPr>
            </w:pPr>
            <w:r w:rsidRPr="00314E34">
              <w:rPr>
                <w:sz w:val="16"/>
                <w:szCs w:val="16"/>
              </w:rPr>
              <w:t>Details about the issuer of this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50051ED1" w14:textId="01DE1955"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06C5123D" w14:textId="3F1B3F12"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S100_</w:t>
            </w:r>
            <w:r w:rsidR="002A7EC8" w:rsidRPr="00314E34">
              <w:rPr>
                <w:rFonts w:cs="Arial"/>
                <w:sz w:val="16"/>
                <w:szCs w:val="16"/>
                <w:lang w:eastAsia="en-US"/>
              </w:rPr>
              <w:t>CataloguePointOfContact</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1596DEC" w14:textId="1659E8B7" w:rsidR="00E73EDF" w:rsidRPr="00314E34" w:rsidRDefault="00E422B2" w:rsidP="00960DB7">
            <w:pPr>
              <w:spacing w:before="60" w:after="60" w:line="240" w:lineRule="auto"/>
              <w:rPr>
                <w:rFonts w:cs="Arial"/>
                <w:b/>
                <w:bCs/>
                <w:sz w:val="16"/>
                <w:szCs w:val="16"/>
                <w:lang w:eastAsia="en-US"/>
              </w:rPr>
            </w:pPr>
            <w:r w:rsidRPr="00314E34">
              <w:rPr>
                <w:rFonts w:cs="Arial"/>
                <w:sz w:val="16"/>
                <w:szCs w:val="16"/>
                <w:lang w:eastAsia="en-US"/>
              </w:rPr>
              <w:t>0..1 multiplicity in S-100 restricted to 1 in S-101</w:t>
            </w:r>
          </w:p>
        </w:tc>
      </w:tr>
      <w:tr w:rsidR="00130A33" w:rsidRPr="00314E34" w14:paraId="24921B89"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5ED062EC" w14:textId="77777777" w:rsidR="00E73EDF" w:rsidRPr="00314E34" w:rsidRDefault="007653F1" w:rsidP="00960DB7">
            <w:pPr>
              <w:spacing w:before="60" w:after="60" w:line="240" w:lineRule="auto"/>
              <w:rPr>
                <w:rFonts w:cs="Arial"/>
                <w:b/>
                <w:bCs/>
                <w:sz w:val="16"/>
                <w:szCs w:val="16"/>
                <w:lang w:eastAsia="en-US"/>
              </w:rPr>
            </w:pPr>
            <w:proofErr w:type="spellStart"/>
            <w:r w:rsidRPr="00314E34">
              <w:rPr>
                <w:rFonts w:cs="Arial"/>
                <w:sz w:val="16"/>
                <w:szCs w:val="16"/>
                <w:lang w:eastAsia="en-US"/>
              </w:rPr>
              <w:t>productSpecification</w:t>
            </w:r>
            <w:proofErr w:type="spellEnd"/>
          </w:p>
        </w:tc>
        <w:tc>
          <w:tcPr>
            <w:tcW w:w="4642" w:type="dxa"/>
            <w:tcBorders>
              <w:top w:val="single" w:sz="8" w:space="0" w:color="000000"/>
              <w:left w:val="nil"/>
              <w:bottom w:val="single" w:sz="8" w:space="0" w:color="000000"/>
              <w:right w:val="single" w:sz="4" w:space="0" w:color="auto"/>
            </w:tcBorders>
            <w:tcMar>
              <w:left w:w="108" w:type="dxa"/>
              <w:right w:w="108" w:type="dxa"/>
            </w:tcMar>
          </w:tcPr>
          <w:p w14:paraId="7B6FDD1C" w14:textId="66F56A7D" w:rsidR="00E73EDF" w:rsidRPr="00314E34" w:rsidRDefault="0071300B" w:rsidP="00E170AC">
            <w:pPr>
              <w:spacing w:before="60" w:after="60" w:line="240" w:lineRule="auto"/>
              <w:jc w:val="left"/>
              <w:rPr>
                <w:rFonts w:cs="Arial"/>
                <w:b/>
                <w:bCs/>
                <w:sz w:val="16"/>
                <w:szCs w:val="16"/>
                <w:lang w:eastAsia="en-US"/>
              </w:rPr>
            </w:pPr>
            <w:r w:rsidRPr="00314E34">
              <w:rPr>
                <w:sz w:val="16"/>
                <w:szCs w:val="16"/>
              </w:rPr>
              <w:t>Details about the Product Specifications used for the datasets contained in the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0D827229" w14:textId="3FA07A9E"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r w:rsidR="00E170AC" w:rsidRPr="00314E34">
              <w:rPr>
                <w:rFonts w:cs="Arial"/>
                <w:sz w:val="16"/>
                <w:szCs w:val="16"/>
                <w:lang w:eastAsia="en-US"/>
              </w:rPr>
              <w:t>,</w:t>
            </w:r>
            <w:r w:rsidR="00E422B2" w:rsidRPr="00314E34">
              <w:rPr>
                <w:rFonts w:cs="Arial"/>
                <w:sz w:val="16"/>
                <w:szCs w:val="16"/>
                <w:lang w:eastAsia="en-US"/>
              </w:rPr>
              <w:t>.</w:t>
            </w:r>
            <w:r w:rsidR="00E170AC" w:rsidRPr="00314E34">
              <w:rPr>
                <w:rFonts w:cs="Arial"/>
                <w:sz w:val="16"/>
                <w:szCs w:val="16"/>
                <w:lang w:eastAsia="en-US"/>
              </w:rPr>
              <w:t>*</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60625374" w14:textId="667405F5" w:rsidR="00E73EDF" w:rsidRPr="00314E34" w:rsidRDefault="000546CE" w:rsidP="00960DB7">
            <w:pPr>
              <w:spacing w:before="60" w:after="60" w:line="240" w:lineRule="auto"/>
              <w:rPr>
                <w:rFonts w:cs="Arial"/>
                <w:b/>
                <w:bCs/>
                <w:sz w:val="16"/>
                <w:szCs w:val="16"/>
                <w:lang w:eastAsia="en-US"/>
              </w:rPr>
            </w:pPr>
            <w:r w:rsidRPr="00314E34">
              <w:rPr>
                <w:rFonts w:cs="Arial"/>
                <w:sz w:val="16"/>
                <w:szCs w:val="16"/>
                <w:lang w:eastAsia="en-US"/>
              </w:rPr>
              <w:t>S100</w:t>
            </w:r>
            <w:r w:rsidR="007653F1" w:rsidRPr="00314E34">
              <w:rPr>
                <w:rFonts w:cs="Arial"/>
                <w:sz w:val="16"/>
                <w:szCs w:val="16"/>
                <w:lang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D1D66BA" w14:textId="70033332" w:rsidR="00E73EDF" w:rsidRPr="00314E34" w:rsidRDefault="0071300B" w:rsidP="0071300B">
            <w:pPr>
              <w:spacing w:before="60" w:after="60" w:line="240" w:lineRule="auto"/>
              <w:jc w:val="left"/>
              <w:rPr>
                <w:rFonts w:cs="Arial"/>
                <w:sz w:val="16"/>
                <w:szCs w:val="16"/>
                <w:lang w:eastAsia="en-US"/>
              </w:rPr>
            </w:pPr>
            <w:r w:rsidRPr="00314E34">
              <w:rPr>
                <w:rFonts w:cs="Arial"/>
                <w:sz w:val="16"/>
                <w:szCs w:val="16"/>
                <w:lang w:eastAsia="en-US"/>
              </w:rPr>
              <w:t>The Exchange Catalogue may contain datasets from Product Specifications other than S-101</w:t>
            </w:r>
          </w:p>
          <w:p w14:paraId="37286AB3" w14:textId="49C886DF" w:rsidR="00E422B2" w:rsidRPr="00314E34" w:rsidRDefault="00E422B2" w:rsidP="0071300B">
            <w:pPr>
              <w:spacing w:before="60" w:after="60" w:line="240" w:lineRule="auto"/>
              <w:jc w:val="left"/>
              <w:rPr>
                <w:rFonts w:cs="Arial"/>
                <w:b/>
                <w:bCs/>
                <w:sz w:val="16"/>
                <w:szCs w:val="16"/>
                <w:lang w:eastAsia="en-US"/>
              </w:rPr>
            </w:pPr>
            <w:r w:rsidRPr="00314E34">
              <w:rPr>
                <w:rFonts w:cs="Arial"/>
                <w:sz w:val="16"/>
                <w:szCs w:val="16"/>
                <w:lang w:eastAsia="en-US"/>
              </w:rPr>
              <w:t>0..* multiplicity in S-100 restricted to 1..* in S-101</w:t>
            </w:r>
          </w:p>
        </w:tc>
      </w:tr>
      <w:tr w:rsidR="00130A33" w:rsidRPr="00314E34" w14:paraId="3A9D33F2"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14372DB0" w14:textId="45CFF3AF" w:rsidR="00E73EDF" w:rsidRPr="00314E34" w:rsidRDefault="0046748D" w:rsidP="00960DB7">
            <w:pPr>
              <w:spacing w:before="60" w:after="60" w:line="240" w:lineRule="auto"/>
              <w:rPr>
                <w:rFonts w:cs="Arial"/>
                <w:b/>
                <w:bCs/>
                <w:sz w:val="16"/>
                <w:szCs w:val="16"/>
                <w:lang w:eastAsia="en-US"/>
              </w:rPr>
            </w:pPr>
            <w:proofErr w:type="spellStart"/>
            <w:r w:rsidRPr="00314E34">
              <w:rPr>
                <w:rFonts w:cs="Arial"/>
                <w:sz w:val="16"/>
                <w:szCs w:val="16"/>
                <w:lang w:eastAsia="en-US"/>
              </w:rPr>
              <w:t>defaultLocale</w:t>
            </w:r>
            <w:proofErr w:type="spellEnd"/>
          </w:p>
        </w:tc>
        <w:tc>
          <w:tcPr>
            <w:tcW w:w="4642" w:type="dxa"/>
            <w:tcBorders>
              <w:top w:val="single" w:sz="8" w:space="0" w:color="000000"/>
              <w:left w:val="nil"/>
              <w:bottom w:val="single" w:sz="8" w:space="0" w:color="000000"/>
              <w:right w:val="single" w:sz="4" w:space="0" w:color="auto"/>
            </w:tcBorders>
            <w:tcMar>
              <w:left w:w="108" w:type="dxa"/>
              <w:right w:w="108" w:type="dxa"/>
            </w:tcMar>
          </w:tcPr>
          <w:p w14:paraId="23E08764" w14:textId="55C4576A" w:rsidR="00E73EDF" w:rsidRPr="00314E34" w:rsidRDefault="0071300B" w:rsidP="00E170AC">
            <w:pPr>
              <w:spacing w:before="60" w:after="60" w:line="240" w:lineRule="auto"/>
              <w:jc w:val="left"/>
              <w:rPr>
                <w:rFonts w:cs="Arial"/>
                <w:b/>
                <w:bCs/>
                <w:sz w:val="16"/>
                <w:szCs w:val="16"/>
                <w:lang w:eastAsia="en-US"/>
              </w:rPr>
            </w:pPr>
            <w:r w:rsidRPr="00314E34">
              <w:rPr>
                <w:rFonts w:cs="Arial"/>
                <w:sz w:val="16"/>
                <w:szCs w:val="16"/>
              </w:rPr>
              <w:t>Default language and character set used for all metadata records in this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77B6C19F" w14:textId="6FD54079"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392ED6BD" w14:textId="6317478F" w:rsidR="00E73EDF" w:rsidRPr="00314E34" w:rsidRDefault="00D7535C" w:rsidP="00960DB7">
            <w:pPr>
              <w:spacing w:before="60" w:after="60" w:line="240" w:lineRule="auto"/>
              <w:rPr>
                <w:rFonts w:cs="Arial"/>
                <w:b/>
                <w:bCs/>
                <w:sz w:val="16"/>
                <w:szCs w:val="16"/>
                <w:lang w:eastAsia="en-US"/>
              </w:rPr>
            </w:pPr>
            <w:proofErr w:type="spellStart"/>
            <w:r w:rsidRPr="00314E34">
              <w:rPr>
                <w:rFonts w:cs="Arial"/>
                <w:sz w:val="16"/>
                <w:szCs w:val="16"/>
                <w:lang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4808327" w14:textId="77777777" w:rsidR="00E73EDF" w:rsidRPr="00314E34" w:rsidRDefault="007653F1" w:rsidP="00960DB7">
            <w:pPr>
              <w:spacing w:before="60" w:after="60" w:line="240" w:lineRule="auto"/>
              <w:jc w:val="left"/>
              <w:rPr>
                <w:rFonts w:cs="Arial"/>
                <w:sz w:val="16"/>
                <w:szCs w:val="16"/>
                <w:lang w:eastAsia="en-US"/>
              </w:rPr>
            </w:pPr>
            <w:r w:rsidRPr="00314E34">
              <w:rPr>
                <w:rFonts w:cs="Arial"/>
                <w:sz w:val="16"/>
                <w:szCs w:val="16"/>
                <w:lang w:eastAsia="en-US"/>
              </w:rPr>
              <w:t>All datasets conforming to S-101 P</w:t>
            </w:r>
            <w:r w:rsidR="00960DB7" w:rsidRPr="00314E34">
              <w:rPr>
                <w:rFonts w:cs="Arial"/>
                <w:sz w:val="16"/>
                <w:szCs w:val="16"/>
                <w:lang w:eastAsia="en-US"/>
              </w:rPr>
              <w:t xml:space="preserve">roduct </w:t>
            </w:r>
            <w:r w:rsidRPr="00314E34">
              <w:rPr>
                <w:rFonts w:cs="Arial"/>
                <w:sz w:val="16"/>
                <w:szCs w:val="16"/>
                <w:lang w:eastAsia="en-US"/>
              </w:rPr>
              <w:t>S</w:t>
            </w:r>
            <w:r w:rsidR="00960DB7" w:rsidRPr="00314E34">
              <w:rPr>
                <w:rFonts w:cs="Arial"/>
                <w:sz w:val="16"/>
                <w:szCs w:val="16"/>
                <w:lang w:eastAsia="en-US"/>
              </w:rPr>
              <w:t>pecification</w:t>
            </w:r>
            <w:r w:rsidRPr="00314E34">
              <w:rPr>
                <w:rFonts w:cs="Arial"/>
                <w:sz w:val="16"/>
                <w:szCs w:val="16"/>
                <w:lang w:eastAsia="en-US"/>
              </w:rPr>
              <w:t xml:space="preserve"> must use English language</w:t>
            </w:r>
            <w:r w:rsidR="0046748D" w:rsidRPr="00314E34">
              <w:rPr>
                <w:rFonts w:cs="Arial"/>
                <w:sz w:val="16"/>
                <w:szCs w:val="16"/>
                <w:lang w:eastAsia="en-US"/>
              </w:rPr>
              <w:t xml:space="preserve"> as default locale</w:t>
            </w:r>
          </w:p>
          <w:p w14:paraId="54F0F2BE" w14:textId="71343DB1" w:rsidR="002A7EC8" w:rsidRPr="00314E34" w:rsidRDefault="002A7EC8" w:rsidP="00960DB7">
            <w:pPr>
              <w:spacing w:before="60" w:after="60" w:line="240" w:lineRule="auto"/>
              <w:jc w:val="left"/>
              <w:rPr>
                <w:rFonts w:cs="Arial"/>
                <w:b/>
                <w:bCs/>
                <w:sz w:val="16"/>
                <w:szCs w:val="16"/>
                <w:lang w:eastAsia="en-US"/>
              </w:rPr>
            </w:pPr>
            <w:r w:rsidRPr="00314E34">
              <w:rPr>
                <w:rFonts w:cs="Arial"/>
                <w:sz w:val="16"/>
                <w:szCs w:val="16"/>
                <w:lang w:eastAsia="en-US"/>
              </w:rPr>
              <w:t>0..1 multiplicity in S-100 restricted to 1 in S-101</w:t>
            </w:r>
          </w:p>
        </w:tc>
      </w:tr>
      <w:tr w:rsidR="00130A33" w:rsidRPr="00314E34" w14:paraId="2ACD3786"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3BDEAB59" w14:textId="0F211E7B" w:rsidR="00E73EDF" w:rsidRPr="00314E34" w:rsidRDefault="004F6C35" w:rsidP="00960DB7">
            <w:pPr>
              <w:spacing w:before="60" w:after="60" w:line="240" w:lineRule="auto"/>
              <w:rPr>
                <w:rFonts w:cs="Arial"/>
                <w:b/>
                <w:bCs/>
                <w:sz w:val="16"/>
                <w:szCs w:val="16"/>
                <w:lang w:eastAsia="en-US"/>
              </w:rPr>
            </w:pPr>
            <w:proofErr w:type="spellStart"/>
            <w:r w:rsidRPr="00314E34">
              <w:rPr>
                <w:rFonts w:cs="Arial"/>
                <w:sz w:val="16"/>
                <w:szCs w:val="16"/>
                <w:lang w:eastAsia="en-US"/>
              </w:rPr>
              <w:t>otherLocale</w:t>
            </w:r>
            <w:proofErr w:type="spellEnd"/>
          </w:p>
        </w:tc>
        <w:tc>
          <w:tcPr>
            <w:tcW w:w="4642" w:type="dxa"/>
            <w:tcBorders>
              <w:top w:val="single" w:sz="8" w:space="0" w:color="000000"/>
              <w:left w:val="nil"/>
              <w:bottom w:val="single" w:sz="8" w:space="0" w:color="000000"/>
              <w:right w:val="single" w:sz="4" w:space="0" w:color="auto"/>
            </w:tcBorders>
            <w:tcMar>
              <w:left w:w="108" w:type="dxa"/>
              <w:right w:w="108" w:type="dxa"/>
            </w:tcMar>
          </w:tcPr>
          <w:p w14:paraId="68604667" w14:textId="4B49F66B" w:rsidR="00E73EDF" w:rsidRPr="00314E34" w:rsidRDefault="0071300B" w:rsidP="00E170AC">
            <w:pPr>
              <w:spacing w:before="60" w:after="60" w:line="240" w:lineRule="auto"/>
              <w:jc w:val="left"/>
              <w:rPr>
                <w:rFonts w:cs="Arial"/>
                <w:b/>
                <w:bCs/>
                <w:sz w:val="16"/>
                <w:szCs w:val="16"/>
                <w:lang w:eastAsia="en-US"/>
              </w:rPr>
            </w:pPr>
            <w:r w:rsidRPr="00314E34">
              <w:rPr>
                <w:rFonts w:cs="Arial"/>
                <w:sz w:val="16"/>
                <w:szCs w:val="16"/>
              </w:rPr>
              <w:t>Other languages and character sets used for the localized metadata records in this Exchange Catalogue</w:t>
            </w:r>
            <w:r w:rsidRPr="00314E34"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5079CBC9" w14:textId="6F7F492D" w:rsidR="00E73EDF" w:rsidRPr="00314E34" w:rsidRDefault="00E170AC" w:rsidP="00E37327">
            <w:pPr>
              <w:spacing w:before="60" w:after="60" w:line="240" w:lineRule="auto"/>
              <w:jc w:val="center"/>
              <w:rPr>
                <w:rFonts w:cs="Arial"/>
                <w:sz w:val="16"/>
                <w:szCs w:val="16"/>
                <w:lang w:eastAsia="en-US"/>
              </w:rPr>
            </w:pPr>
            <w:r w:rsidRPr="00314E34">
              <w:rPr>
                <w:rFonts w:cs="Arial"/>
                <w:sz w:val="16"/>
                <w:szCs w:val="16"/>
              </w:rPr>
              <w:t>0..*</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6B8BCD36" w14:textId="0127292E" w:rsidR="00E73EDF" w:rsidRPr="00314E34" w:rsidRDefault="00D7535C" w:rsidP="00960DB7">
            <w:pPr>
              <w:spacing w:before="60" w:after="60" w:line="240" w:lineRule="auto"/>
              <w:rPr>
                <w:rFonts w:cs="Arial"/>
                <w:b/>
                <w:bCs/>
                <w:sz w:val="16"/>
                <w:szCs w:val="16"/>
                <w:lang w:eastAsia="en-US"/>
              </w:rPr>
            </w:pPr>
            <w:proofErr w:type="spellStart"/>
            <w:r w:rsidRPr="00314E34">
              <w:rPr>
                <w:rFonts w:cs="Arial"/>
                <w:sz w:val="16"/>
                <w:szCs w:val="16"/>
                <w:lang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D4C7FBC" w14:textId="5663777E" w:rsidR="00E73EDF" w:rsidRPr="00314E34" w:rsidRDefault="0057422A" w:rsidP="00960DB7">
            <w:pPr>
              <w:spacing w:before="60" w:after="60" w:line="240" w:lineRule="auto"/>
              <w:jc w:val="left"/>
              <w:rPr>
                <w:rFonts w:cs="Arial"/>
                <w:b/>
                <w:bCs/>
                <w:sz w:val="16"/>
                <w:szCs w:val="16"/>
                <w:lang w:eastAsia="en-US"/>
              </w:rPr>
            </w:pPr>
            <w:r w:rsidRPr="00314E34">
              <w:rPr>
                <w:sz w:val="16"/>
                <w:szCs w:val="16"/>
              </w:rPr>
              <w:t>Required if any localized entries are present in the Exchange Catalogue</w:t>
            </w:r>
          </w:p>
        </w:tc>
      </w:tr>
      <w:tr w:rsidR="00130A33" w:rsidRPr="00314E34" w14:paraId="23191BDF"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1DD7DCA2" w14:textId="77777777" w:rsidR="00E73EDF" w:rsidRPr="00314E34" w:rsidRDefault="007653F1" w:rsidP="00960DB7">
            <w:pPr>
              <w:spacing w:before="60" w:after="60" w:line="240" w:lineRule="auto"/>
              <w:rPr>
                <w:rFonts w:cs="Arial"/>
                <w:b/>
                <w:bCs/>
                <w:sz w:val="16"/>
                <w:szCs w:val="16"/>
                <w:lang w:eastAsia="en-US"/>
              </w:rPr>
            </w:pPr>
            <w:proofErr w:type="spellStart"/>
            <w:r w:rsidRPr="00314E34">
              <w:rPr>
                <w:rFonts w:cs="Arial"/>
                <w:sz w:val="16"/>
                <w:szCs w:val="16"/>
                <w:lang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tcMar>
              <w:left w:w="108" w:type="dxa"/>
              <w:right w:w="108" w:type="dxa"/>
            </w:tcMar>
          </w:tcPr>
          <w:p w14:paraId="7D37FB3B" w14:textId="3746E356" w:rsidR="00E73EDF" w:rsidRPr="00314E34" w:rsidRDefault="00BD587E" w:rsidP="00E170AC">
            <w:pPr>
              <w:spacing w:before="60" w:after="60" w:line="240" w:lineRule="auto"/>
              <w:jc w:val="left"/>
              <w:rPr>
                <w:rFonts w:cs="Arial"/>
                <w:b/>
                <w:bCs/>
                <w:sz w:val="16"/>
                <w:szCs w:val="16"/>
                <w:lang w:eastAsia="en-US"/>
              </w:rPr>
            </w:pPr>
            <w:r w:rsidRPr="00314E34">
              <w:rPr>
                <w:rFonts w:cs="Arial"/>
                <w:sz w:val="16"/>
                <w:szCs w:val="16"/>
              </w:rPr>
              <w:t>Description of what the Exchange Catalogue contains</w:t>
            </w:r>
            <w:r w:rsidRPr="00314E34" w:rsidDel="00BD587E">
              <w:rPr>
                <w:rFonts w:cs="Arial"/>
                <w:sz w:val="16"/>
                <w:szCs w:val="16"/>
                <w:lang w:eastAsia="en-US"/>
              </w:rPr>
              <w:t xml:space="preserve"> </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67ADF21A" w14:textId="0830D8FB" w:rsidR="00E73EDF" w:rsidRPr="00314E34" w:rsidRDefault="00E170AC" w:rsidP="00E37327">
            <w:pPr>
              <w:spacing w:before="60" w:after="60" w:line="240" w:lineRule="auto"/>
              <w:jc w:val="center"/>
              <w:rPr>
                <w:rFonts w:cs="Arial"/>
                <w:sz w:val="16"/>
                <w:szCs w:val="16"/>
                <w:lang w:eastAsia="en-US"/>
              </w:rPr>
            </w:pPr>
            <w:r w:rsidRPr="00314E34">
              <w:rPr>
                <w:rFonts w:cs="Arial"/>
                <w:sz w:val="16"/>
                <w:szCs w:val="16"/>
                <w:lang w:eastAsia="en-US"/>
              </w:rPr>
              <w:t>0..1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172DD066" w14:textId="77777777" w:rsidR="00E73EDF" w:rsidRPr="00314E34" w:rsidRDefault="007653F1" w:rsidP="00960DB7">
            <w:pPr>
              <w:spacing w:before="60" w:after="60" w:line="240" w:lineRule="auto"/>
              <w:rPr>
                <w:rFonts w:cs="Arial"/>
                <w:b/>
                <w:bCs/>
                <w:sz w:val="16"/>
                <w:szCs w:val="16"/>
                <w:lang w:eastAsia="en-US"/>
              </w:rPr>
            </w:pPr>
            <w:proofErr w:type="spellStart"/>
            <w:r w:rsidRPr="00314E34">
              <w:rPr>
                <w:rFonts w:cs="Arial"/>
                <w:sz w:val="16"/>
                <w:szCs w:val="16"/>
                <w:lang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4B4471E" w14:textId="5D412C1D" w:rsidR="00E73EDF" w:rsidRPr="00314E34" w:rsidRDefault="00E73EDF" w:rsidP="00960DB7">
            <w:pPr>
              <w:spacing w:before="60" w:after="60" w:line="240" w:lineRule="auto"/>
              <w:jc w:val="left"/>
              <w:rPr>
                <w:rFonts w:cs="Arial"/>
                <w:b/>
                <w:bCs/>
                <w:sz w:val="16"/>
                <w:szCs w:val="16"/>
                <w:lang w:eastAsia="en-US"/>
              </w:rPr>
            </w:pPr>
          </w:p>
        </w:tc>
      </w:tr>
      <w:tr w:rsidR="00130A33" w:rsidRPr="00314E34" w14:paraId="571981FC"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154F08EA" w14:textId="77777777" w:rsidR="00E73EDF" w:rsidRPr="00314E34" w:rsidRDefault="007653F1" w:rsidP="00960DB7">
            <w:pPr>
              <w:spacing w:before="60" w:after="60" w:line="240" w:lineRule="auto"/>
              <w:rPr>
                <w:rFonts w:cs="Arial"/>
                <w:b/>
                <w:bCs/>
                <w:sz w:val="16"/>
                <w:szCs w:val="16"/>
                <w:lang w:eastAsia="en-US"/>
              </w:rPr>
            </w:pPr>
            <w:proofErr w:type="spellStart"/>
            <w:r w:rsidRPr="00314E34">
              <w:rPr>
                <w:rFonts w:cs="Arial"/>
                <w:sz w:val="16"/>
                <w:szCs w:val="16"/>
                <w:lang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tcMar>
              <w:left w:w="108" w:type="dxa"/>
              <w:right w:w="108" w:type="dxa"/>
            </w:tcMar>
          </w:tcPr>
          <w:p w14:paraId="1415B6C0" w14:textId="28462C94" w:rsidR="00E73EDF" w:rsidRPr="00314E34" w:rsidRDefault="00BD587E" w:rsidP="00E170AC">
            <w:pPr>
              <w:spacing w:before="60" w:after="60" w:line="240" w:lineRule="auto"/>
              <w:jc w:val="left"/>
              <w:rPr>
                <w:rFonts w:cs="Arial"/>
                <w:b/>
                <w:bCs/>
                <w:sz w:val="16"/>
                <w:szCs w:val="16"/>
                <w:lang w:eastAsia="en-US"/>
              </w:rPr>
            </w:pPr>
            <w:r w:rsidRPr="00314E34">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2010B101" w14:textId="2E580507"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0..1</w:t>
            </w:r>
          </w:p>
        </w:tc>
        <w:tc>
          <w:tcPr>
            <w:tcW w:w="273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3B633141" w14:textId="77777777" w:rsidR="00E73EDF" w:rsidRPr="00314E34" w:rsidRDefault="007653F1" w:rsidP="00960DB7">
            <w:pPr>
              <w:spacing w:before="60" w:after="60" w:line="240" w:lineRule="auto"/>
              <w:rPr>
                <w:rFonts w:cs="Arial"/>
                <w:b/>
                <w:bCs/>
                <w:sz w:val="16"/>
                <w:szCs w:val="16"/>
                <w:lang w:eastAsia="en-US"/>
              </w:rPr>
            </w:pPr>
            <w:proofErr w:type="spellStart"/>
            <w:r w:rsidRPr="00314E34">
              <w:rPr>
                <w:rFonts w:cs="Arial"/>
                <w:sz w:val="16"/>
                <w:szCs w:val="16"/>
                <w:lang w:eastAsia="en-US"/>
              </w:rPr>
              <w:t>CharacterString</w:t>
            </w:r>
            <w:proofErr w:type="spellEnd"/>
          </w:p>
        </w:tc>
        <w:tc>
          <w:tcPr>
            <w:tcW w:w="342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7FF457C" w14:textId="6831E8DF" w:rsidR="00E73EDF" w:rsidRPr="00314E34" w:rsidRDefault="00E73EDF" w:rsidP="00960DB7">
            <w:pPr>
              <w:spacing w:before="60" w:after="60" w:line="240" w:lineRule="auto"/>
              <w:jc w:val="left"/>
              <w:rPr>
                <w:rFonts w:cs="Arial"/>
                <w:b/>
                <w:bCs/>
                <w:sz w:val="16"/>
                <w:szCs w:val="16"/>
                <w:lang w:eastAsia="en-US"/>
              </w:rPr>
            </w:pPr>
          </w:p>
        </w:tc>
      </w:tr>
      <w:tr w:rsidR="00130A33" w:rsidRPr="00314E34" w14:paraId="576816AC"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5C572FC6" w14:textId="5DBF9E9B" w:rsidR="00E73EDF" w:rsidRPr="00314E34" w:rsidRDefault="00CC1B0B" w:rsidP="00E170AC">
            <w:pPr>
              <w:spacing w:before="60" w:after="60" w:line="240" w:lineRule="auto"/>
              <w:jc w:val="left"/>
              <w:rPr>
                <w:rFonts w:cs="Arial"/>
                <w:b/>
                <w:bCs/>
                <w:sz w:val="16"/>
                <w:szCs w:val="16"/>
              </w:rPr>
            </w:pPr>
            <w:r w:rsidRPr="00314E34">
              <w:rPr>
                <w:rFonts w:cs="Arial"/>
                <w:sz w:val="16"/>
                <w:szCs w:val="16"/>
              </w:rPr>
              <w:t>certificates</w:t>
            </w:r>
          </w:p>
        </w:tc>
        <w:tc>
          <w:tcPr>
            <w:tcW w:w="4642" w:type="dxa"/>
            <w:tcBorders>
              <w:top w:val="single" w:sz="4" w:space="0" w:color="auto"/>
              <w:left w:val="nil"/>
              <w:bottom w:val="single" w:sz="4" w:space="0" w:color="auto"/>
              <w:right w:val="single" w:sz="4" w:space="0" w:color="auto"/>
            </w:tcBorders>
            <w:tcMar>
              <w:left w:w="108" w:type="dxa"/>
              <w:right w:w="108" w:type="dxa"/>
            </w:tcMar>
          </w:tcPr>
          <w:p w14:paraId="17D0AB47" w14:textId="4C0D1E20" w:rsidR="00E73EDF" w:rsidRPr="00314E34" w:rsidRDefault="00BD587E" w:rsidP="00E170AC">
            <w:pPr>
              <w:spacing w:before="60" w:after="60" w:line="240" w:lineRule="auto"/>
              <w:jc w:val="left"/>
              <w:rPr>
                <w:rFonts w:cs="Arial"/>
                <w:b/>
                <w:bCs/>
                <w:sz w:val="16"/>
                <w:szCs w:val="16"/>
              </w:rPr>
            </w:pPr>
            <w:r w:rsidRPr="00314E34">
              <w:rPr>
                <w:rFonts w:cs="Arial"/>
                <w:sz w:val="16"/>
                <w:szCs w:val="16"/>
              </w:rPr>
              <w:t>Signed public key certificates referred to by digital signatures in the Exchange Set</w:t>
            </w:r>
            <w:r w:rsidRPr="00314E34"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3B478F4C" w14:textId="37763065" w:rsidR="00E73EDF" w:rsidRPr="00314E34" w:rsidRDefault="00E170AC"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3511B8B" w14:textId="1686E0EE" w:rsidR="00E73EDF" w:rsidRPr="00314E34" w:rsidRDefault="00EF1B19" w:rsidP="00960DB7">
            <w:pPr>
              <w:spacing w:before="60" w:after="60" w:line="240" w:lineRule="auto"/>
              <w:rPr>
                <w:rFonts w:cs="Arial"/>
                <w:b/>
                <w:bCs/>
                <w:sz w:val="16"/>
                <w:szCs w:val="16"/>
              </w:rPr>
            </w:pPr>
            <w:r w:rsidRPr="00314E34">
              <w:rPr>
                <w:rFonts w:cs="Arial"/>
                <w:sz w:val="16"/>
                <w:szCs w:val="16"/>
              </w:rPr>
              <w:t>S100_SE_CertificateContainer</w:t>
            </w:r>
            <w:r w:rsidR="002912FE" w:rsidRPr="00314E34">
              <w:rPr>
                <w:rFonts w:cs="Arial"/>
                <w:sz w:val="16"/>
                <w:szCs w:val="16"/>
              </w:rPr>
              <w:t>Type</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199A8189" w14:textId="56896520" w:rsidR="00E73EDF" w:rsidRPr="00314E34" w:rsidRDefault="00343C2B" w:rsidP="00960DB7">
            <w:pPr>
              <w:spacing w:before="60" w:after="60" w:line="240" w:lineRule="auto"/>
              <w:jc w:val="left"/>
              <w:rPr>
                <w:rFonts w:cs="Arial"/>
                <w:b/>
                <w:bCs/>
                <w:sz w:val="16"/>
                <w:szCs w:val="16"/>
              </w:rPr>
            </w:pPr>
            <w:r w:rsidRPr="00314E34">
              <w:rPr>
                <w:sz w:val="16"/>
                <w:szCs w:val="16"/>
              </w:rPr>
              <w:t>Content defined in S-100 Part 15. All certificates used, except the SA root certificate (installed separately by the implementing system) shall be included</w:t>
            </w:r>
          </w:p>
        </w:tc>
      </w:tr>
      <w:tr w:rsidR="00130A33" w:rsidRPr="00314E34" w14:paraId="332C6C31"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4F3A9D46" w14:textId="6FF963A6" w:rsidR="00E73EDF" w:rsidRPr="00314E34" w:rsidRDefault="00E34467" w:rsidP="00960DB7">
            <w:pPr>
              <w:spacing w:before="60" w:after="60" w:line="240" w:lineRule="auto"/>
              <w:rPr>
                <w:rFonts w:cs="Arial"/>
                <w:b/>
                <w:bCs/>
                <w:sz w:val="16"/>
                <w:szCs w:val="16"/>
              </w:rPr>
            </w:pPr>
            <w:proofErr w:type="spellStart"/>
            <w:r w:rsidRPr="00314E34">
              <w:rPr>
                <w:rFonts w:cs="Arial"/>
                <w:sz w:val="16"/>
                <w:szCs w:val="16"/>
              </w:rPr>
              <w:t>dataServerIdentifier</w:t>
            </w:r>
            <w:proofErr w:type="spellEnd"/>
          </w:p>
        </w:tc>
        <w:tc>
          <w:tcPr>
            <w:tcW w:w="4642" w:type="dxa"/>
            <w:tcBorders>
              <w:top w:val="single" w:sz="4" w:space="0" w:color="auto"/>
              <w:left w:val="nil"/>
              <w:bottom w:val="single" w:sz="4" w:space="0" w:color="auto"/>
              <w:right w:val="single" w:sz="4" w:space="0" w:color="auto"/>
            </w:tcBorders>
            <w:tcMar>
              <w:left w:w="108" w:type="dxa"/>
              <w:right w:w="108" w:type="dxa"/>
            </w:tcMar>
          </w:tcPr>
          <w:p w14:paraId="16B069A3" w14:textId="4D70CE24" w:rsidR="00E73EDF" w:rsidRPr="00314E34" w:rsidRDefault="00BD587E" w:rsidP="00E170AC">
            <w:pPr>
              <w:spacing w:before="60" w:after="60" w:line="240" w:lineRule="auto"/>
              <w:jc w:val="left"/>
              <w:rPr>
                <w:rFonts w:cs="Arial"/>
                <w:b/>
                <w:bCs/>
                <w:sz w:val="16"/>
                <w:szCs w:val="16"/>
              </w:rPr>
            </w:pPr>
            <w:r w:rsidRPr="00314E34">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08D15894" w14:textId="6B7AA403" w:rsidR="00E73EDF" w:rsidRPr="00314E34" w:rsidRDefault="00E37327" w:rsidP="00E37327">
            <w:pPr>
              <w:spacing w:before="60" w:after="60" w:line="240" w:lineRule="auto"/>
              <w:jc w:val="center"/>
              <w:rPr>
                <w:rFonts w:cs="Arial"/>
                <w:sz w:val="16"/>
                <w:szCs w:val="16"/>
              </w:rPr>
            </w:pPr>
            <w:r w:rsidRPr="00314E34">
              <w:rPr>
                <w:rFonts w:cs="Arial"/>
                <w:sz w:val="16"/>
                <w:szCs w:val="16"/>
              </w:rPr>
              <w:t>0..1</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3F72E4B" w14:textId="248F49E3" w:rsidR="00E73EDF" w:rsidRPr="00314E34" w:rsidRDefault="002E4370" w:rsidP="00960DB7">
            <w:pPr>
              <w:spacing w:before="60" w:after="60" w:line="240" w:lineRule="auto"/>
              <w:rPr>
                <w:rFonts w:cs="Arial"/>
                <w:b/>
                <w:bCs/>
                <w:sz w:val="16"/>
                <w:szCs w:val="16"/>
              </w:rPr>
            </w:pPr>
            <w:proofErr w:type="spellStart"/>
            <w:r w:rsidRPr="00314E34">
              <w:rPr>
                <w:rFonts w:cs="Arial"/>
                <w:sz w:val="16"/>
                <w:szCs w:val="16"/>
              </w:rPr>
              <w:t>CharacterString</w:t>
            </w:r>
            <w:proofErr w:type="spellEnd"/>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7CB7D327" w14:textId="7BA11836" w:rsidR="00E73EDF" w:rsidRPr="00314E34" w:rsidRDefault="00E73EDF" w:rsidP="00960DB7">
            <w:pPr>
              <w:spacing w:before="60" w:after="60" w:line="240" w:lineRule="auto"/>
              <w:jc w:val="left"/>
              <w:rPr>
                <w:rFonts w:cs="Arial"/>
                <w:b/>
                <w:bCs/>
                <w:sz w:val="16"/>
                <w:szCs w:val="16"/>
              </w:rPr>
            </w:pPr>
          </w:p>
        </w:tc>
      </w:tr>
      <w:tr w:rsidR="00130A33" w:rsidRPr="00314E34"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3A2B84BF" w14:textId="26B5FA52" w:rsidR="007C6390" w:rsidRPr="00314E34" w:rsidRDefault="007C6390" w:rsidP="00960DB7">
            <w:pPr>
              <w:spacing w:before="60" w:after="60" w:line="240" w:lineRule="auto"/>
              <w:rPr>
                <w:rFonts w:cs="Arial"/>
                <w:sz w:val="16"/>
                <w:szCs w:val="16"/>
              </w:rPr>
            </w:pPr>
            <w:proofErr w:type="spellStart"/>
            <w:r w:rsidRPr="00314E34">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tcMar>
              <w:left w:w="108" w:type="dxa"/>
              <w:right w:w="108" w:type="dxa"/>
            </w:tcMar>
          </w:tcPr>
          <w:p w14:paraId="32905DB7" w14:textId="6E2AC75A" w:rsidR="007C6390" w:rsidRPr="00314E34" w:rsidRDefault="00BD587E" w:rsidP="00E170AC">
            <w:pPr>
              <w:spacing w:before="60" w:after="60" w:line="240" w:lineRule="auto"/>
              <w:jc w:val="left"/>
              <w:rPr>
                <w:rFonts w:cs="Arial"/>
                <w:sz w:val="16"/>
                <w:szCs w:val="16"/>
              </w:rPr>
            </w:pPr>
            <w:r w:rsidRPr="00314E34">
              <w:rPr>
                <w:rFonts w:cs="Arial"/>
                <w:sz w:val="16"/>
                <w:szCs w:val="16"/>
              </w:rPr>
              <w:t>Exchange Catalogues may include or reference discovery metadata for the datasets in the Exchange Set</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67681683" w14:textId="0C67A02F" w:rsidR="007C6390" w:rsidRPr="00314E34" w:rsidRDefault="00E37327"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F34820C" w14:textId="3EE4BE08" w:rsidR="007C6390" w:rsidRPr="00314E34" w:rsidRDefault="007C6390" w:rsidP="00960DB7">
            <w:pPr>
              <w:spacing w:before="60" w:after="60" w:line="240" w:lineRule="auto"/>
              <w:rPr>
                <w:rFonts w:cs="Arial"/>
                <w:sz w:val="16"/>
                <w:szCs w:val="16"/>
              </w:rPr>
            </w:pPr>
            <w:r w:rsidRPr="00314E34">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3C6DD3C3" w14:textId="77777777" w:rsidR="007C6390" w:rsidRPr="00314E34" w:rsidRDefault="007C6390" w:rsidP="00960DB7">
            <w:pPr>
              <w:spacing w:before="60" w:after="60" w:line="240" w:lineRule="auto"/>
              <w:jc w:val="left"/>
              <w:rPr>
                <w:rFonts w:cs="Arial"/>
                <w:sz w:val="16"/>
                <w:szCs w:val="16"/>
              </w:rPr>
            </w:pPr>
          </w:p>
        </w:tc>
      </w:tr>
      <w:tr w:rsidR="00130A33" w:rsidRPr="00314E34" w14:paraId="17EA8D2C"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4F792D5B" w14:textId="7A2EABB9" w:rsidR="007C6390" w:rsidRPr="00314E34" w:rsidRDefault="00821DC3" w:rsidP="00960DB7">
            <w:pPr>
              <w:spacing w:before="60" w:after="60" w:line="240" w:lineRule="auto"/>
              <w:rPr>
                <w:rFonts w:cs="Arial"/>
                <w:sz w:val="16"/>
                <w:szCs w:val="16"/>
              </w:rPr>
            </w:pPr>
            <w:proofErr w:type="spellStart"/>
            <w:r w:rsidRPr="00314E34">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tcMar>
              <w:left w:w="108" w:type="dxa"/>
              <w:right w:w="108" w:type="dxa"/>
            </w:tcMar>
          </w:tcPr>
          <w:p w14:paraId="76CDCA0E" w14:textId="6B7EC4ED" w:rsidR="007C6390" w:rsidRPr="00314E34" w:rsidRDefault="00BD587E" w:rsidP="00E170AC">
            <w:pPr>
              <w:spacing w:before="60" w:after="60" w:line="240" w:lineRule="auto"/>
              <w:jc w:val="left"/>
              <w:rPr>
                <w:rFonts w:cs="Arial"/>
                <w:sz w:val="16"/>
                <w:szCs w:val="16"/>
              </w:rPr>
            </w:pPr>
            <w:r w:rsidRPr="00314E34">
              <w:rPr>
                <w:rFonts w:cs="Arial"/>
                <w:sz w:val="16"/>
                <w:szCs w:val="16"/>
              </w:rPr>
              <w:t>Metadata for Catalogue</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4FCD7EA9" w14:textId="623563C3" w:rsidR="007C6390" w:rsidRPr="00314E34" w:rsidRDefault="00E37327"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980F1BD" w14:textId="5EFAFF20" w:rsidR="007C6390" w:rsidRPr="00314E34" w:rsidRDefault="007C6390" w:rsidP="00960DB7">
            <w:pPr>
              <w:spacing w:before="60" w:after="60" w:line="240" w:lineRule="auto"/>
              <w:rPr>
                <w:rFonts w:cs="Arial"/>
                <w:sz w:val="16"/>
                <w:szCs w:val="16"/>
              </w:rPr>
            </w:pPr>
            <w:r w:rsidRPr="00314E34">
              <w:rPr>
                <w:sz w:val="16"/>
                <w:szCs w:val="16"/>
              </w:rPr>
              <w:t>Aggregation S100_Catalogue</w:t>
            </w:r>
            <w:r w:rsidR="000A528C" w:rsidRPr="00314E34">
              <w:rPr>
                <w:sz w:val="16"/>
                <w:szCs w:val="16"/>
              </w:rPr>
              <w:t>Discovery</w:t>
            </w:r>
            <w:r w:rsidRPr="00314E34">
              <w:rPr>
                <w:sz w:val="16"/>
                <w:szCs w:val="16"/>
              </w:rPr>
              <w:t>Metadata</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2C6990F" w14:textId="3BD01972" w:rsidR="007C6390" w:rsidRPr="00314E34" w:rsidRDefault="007C6390" w:rsidP="00960DB7">
            <w:pPr>
              <w:spacing w:before="60" w:after="60" w:line="240" w:lineRule="auto"/>
              <w:jc w:val="left"/>
              <w:rPr>
                <w:rFonts w:cs="Arial"/>
                <w:sz w:val="16"/>
                <w:szCs w:val="16"/>
              </w:rPr>
            </w:pPr>
            <w:r w:rsidRPr="00314E34">
              <w:rPr>
                <w:rFonts w:cs="Arial"/>
                <w:sz w:val="16"/>
                <w:szCs w:val="16"/>
              </w:rPr>
              <w:t xml:space="preserve">Metadata for the </w:t>
            </w:r>
            <w:r w:rsidR="00BD587E" w:rsidRPr="00314E34">
              <w:rPr>
                <w:rFonts w:cs="Arial"/>
                <w:sz w:val="16"/>
                <w:szCs w:val="16"/>
              </w:rPr>
              <w:t>Feature</w:t>
            </w:r>
            <w:r w:rsidRPr="00314E34">
              <w:rPr>
                <w:rFonts w:cs="Arial"/>
                <w:sz w:val="16"/>
                <w:szCs w:val="16"/>
              </w:rPr>
              <w:t xml:space="preserve">, </w:t>
            </w:r>
            <w:r w:rsidR="00BD587E" w:rsidRPr="00314E34">
              <w:rPr>
                <w:rFonts w:cs="Arial"/>
                <w:sz w:val="16"/>
                <w:szCs w:val="16"/>
              </w:rPr>
              <w:t>Portrayal</w:t>
            </w:r>
            <w:r w:rsidRPr="00314E34">
              <w:rPr>
                <w:rFonts w:cs="Arial"/>
                <w:sz w:val="16"/>
                <w:szCs w:val="16"/>
              </w:rPr>
              <w:t xml:space="preserve">, and </w:t>
            </w:r>
            <w:r w:rsidR="00BD587E" w:rsidRPr="00314E34">
              <w:rPr>
                <w:rFonts w:cs="Arial"/>
                <w:sz w:val="16"/>
                <w:szCs w:val="16"/>
              </w:rPr>
              <w:t>Interoperability Catalogues</w:t>
            </w:r>
            <w:r w:rsidRPr="00314E34">
              <w:rPr>
                <w:rFonts w:cs="Arial"/>
                <w:sz w:val="16"/>
                <w:szCs w:val="16"/>
              </w:rPr>
              <w:t>, if any</w:t>
            </w:r>
          </w:p>
        </w:tc>
      </w:tr>
      <w:tr w:rsidR="00130A33" w:rsidRPr="00314E34" w14:paraId="43444894"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13211961" w14:textId="7167E49E" w:rsidR="007C6390" w:rsidRPr="00314E34" w:rsidRDefault="007C6390" w:rsidP="00960DB7">
            <w:pPr>
              <w:spacing w:before="60" w:after="60" w:line="240" w:lineRule="auto"/>
              <w:rPr>
                <w:rFonts w:cs="Arial"/>
                <w:sz w:val="16"/>
                <w:szCs w:val="16"/>
              </w:rPr>
            </w:pPr>
            <w:proofErr w:type="spellStart"/>
            <w:r w:rsidRPr="00314E34">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tcMar>
              <w:left w:w="108" w:type="dxa"/>
              <w:right w:w="108" w:type="dxa"/>
            </w:tcMar>
          </w:tcPr>
          <w:p w14:paraId="77D74BF1" w14:textId="396D0800" w:rsidR="007C6390" w:rsidRPr="00314E34" w:rsidRDefault="00BD587E" w:rsidP="00E170AC">
            <w:pPr>
              <w:spacing w:before="60" w:after="60" w:line="240" w:lineRule="auto"/>
              <w:jc w:val="left"/>
              <w:rPr>
                <w:rFonts w:cs="Arial"/>
                <w:sz w:val="16"/>
                <w:szCs w:val="16"/>
              </w:rPr>
            </w:pPr>
            <w:r w:rsidRPr="00314E34">
              <w:rPr>
                <w:rFonts w:cs="Arial"/>
                <w:sz w:val="16"/>
                <w:szCs w:val="16"/>
              </w:rPr>
              <w:t>Exchange Catalogues may include or reference discovery metadata for the support files in the Exchange Set</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1989551D" w14:textId="59FBA6D1" w:rsidR="007C6390" w:rsidRPr="00314E34" w:rsidRDefault="00E37327"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492F70D" w14:textId="16B7900D" w:rsidR="007C6390" w:rsidRPr="00314E34" w:rsidRDefault="007C6390" w:rsidP="00960DB7">
            <w:pPr>
              <w:spacing w:before="60" w:after="60" w:line="240" w:lineRule="auto"/>
              <w:rPr>
                <w:rFonts w:cs="Arial"/>
                <w:sz w:val="16"/>
                <w:szCs w:val="16"/>
              </w:rPr>
            </w:pPr>
            <w:r w:rsidRPr="00314E34">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551C8C6E" w14:textId="77777777" w:rsidR="007C6390" w:rsidRPr="00314E34" w:rsidRDefault="007C6390" w:rsidP="00960DB7">
            <w:pPr>
              <w:spacing w:before="60" w:after="60" w:line="240" w:lineRule="auto"/>
              <w:jc w:val="left"/>
              <w:rPr>
                <w:rFonts w:cs="Arial"/>
                <w:sz w:val="16"/>
                <w:szCs w:val="16"/>
              </w:rPr>
            </w:pPr>
          </w:p>
        </w:tc>
      </w:tr>
    </w:tbl>
    <w:p w14:paraId="2AD12671" w14:textId="02F39226" w:rsidR="00E73EDF" w:rsidRPr="00314E34" w:rsidRDefault="007653F1" w:rsidP="00776AC3">
      <w:pPr>
        <w:pStyle w:val="Heading4"/>
        <w:tabs>
          <w:tab w:val="clear" w:pos="940"/>
          <w:tab w:val="clear" w:pos="1140"/>
          <w:tab w:val="clear" w:pos="1360"/>
          <w:tab w:val="left" w:pos="993"/>
        </w:tabs>
        <w:spacing w:before="120" w:after="120" w:line="240" w:lineRule="auto"/>
        <w:ind w:left="993" w:hanging="993"/>
      </w:pPr>
      <w:r w:rsidRPr="00314E34">
        <w:lastRenderedPageBreak/>
        <w:t>S100_</w:t>
      </w:r>
      <w:r w:rsidR="006C2A2E" w:rsidRPr="00314E34">
        <w:t>Exchange</w:t>
      </w:r>
      <w:r w:rsidRPr="00314E34">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314E34" w14:paraId="0BCA40DD" w14:textId="77777777" w:rsidTr="007B1DD6">
        <w:tc>
          <w:tcPr>
            <w:tcW w:w="1080" w:type="dxa"/>
            <w:shd w:val="clear" w:color="auto" w:fill="D9D9D9" w:themeFill="background1" w:themeFillShade="D9"/>
          </w:tcPr>
          <w:p w14:paraId="34BC7612"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Role Name</w:t>
            </w:r>
          </w:p>
        </w:tc>
        <w:tc>
          <w:tcPr>
            <w:tcW w:w="3060" w:type="dxa"/>
            <w:shd w:val="clear" w:color="auto" w:fill="D9D9D9" w:themeFill="background1" w:themeFillShade="D9"/>
          </w:tcPr>
          <w:p w14:paraId="3D0A7325"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Name</w:t>
            </w:r>
          </w:p>
        </w:tc>
        <w:tc>
          <w:tcPr>
            <w:tcW w:w="3420" w:type="dxa"/>
            <w:shd w:val="clear" w:color="auto" w:fill="D9D9D9" w:themeFill="background1" w:themeFillShade="D9"/>
          </w:tcPr>
          <w:p w14:paraId="54F02DC7"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1D19153E" w14:textId="77777777" w:rsidR="00E73EDF" w:rsidRPr="00314E34" w:rsidRDefault="007653F1" w:rsidP="00C128E3">
            <w:pPr>
              <w:keepNext/>
              <w:suppressAutoHyphens/>
              <w:snapToGrid w:val="0"/>
              <w:spacing w:before="60" w:after="60" w:line="240" w:lineRule="auto"/>
              <w:jc w:val="center"/>
              <w:rPr>
                <w:b/>
                <w:bCs/>
                <w:sz w:val="16"/>
                <w:szCs w:val="16"/>
                <w:lang w:eastAsia="ar-SA"/>
              </w:rPr>
            </w:pPr>
            <w:r w:rsidRPr="00314E34">
              <w:rPr>
                <w:b/>
                <w:sz w:val="16"/>
                <w:szCs w:val="16"/>
                <w:lang w:eastAsia="ar-SA"/>
              </w:rPr>
              <w:t>Mult</w:t>
            </w:r>
          </w:p>
        </w:tc>
        <w:tc>
          <w:tcPr>
            <w:tcW w:w="2436" w:type="dxa"/>
            <w:shd w:val="clear" w:color="auto" w:fill="D9D9D9" w:themeFill="background1" w:themeFillShade="D9"/>
          </w:tcPr>
          <w:p w14:paraId="6650BF37"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Type</w:t>
            </w:r>
          </w:p>
        </w:tc>
        <w:tc>
          <w:tcPr>
            <w:tcW w:w="3060" w:type="dxa"/>
            <w:shd w:val="clear" w:color="auto" w:fill="D9D9D9" w:themeFill="background1" w:themeFillShade="D9"/>
          </w:tcPr>
          <w:p w14:paraId="42C49D10"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Remarks</w:t>
            </w:r>
          </w:p>
        </w:tc>
      </w:tr>
      <w:tr w:rsidR="00E73EDF" w:rsidRPr="00314E34" w14:paraId="405BECFF" w14:textId="77777777" w:rsidTr="007B1DD6">
        <w:tc>
          <w:tcPr>
            <w:tcW w:w="1080" w:type="dxa"/>
          </w:tcPr>
          <w:p w14:paraId="69270DCA"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Class</w:t>
            </w:r>
          </w:p>
        </w:tc>
        <w:tc>
          <w:tcPr>
            <w:tcW w:w="3060" w:type="dxa"/>
          </w:tcPr>
          <w:p w14:paraId="1A48DE5E" w14:textId="77EDDDB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S100_</w:t>
            </w:r>
            <w:r w:rsidR="000D1BB3" w:rsidRPr="00314E34">
              <w:rPr>
                <w:sz w:val="16"/>
                <w:szCs w:val="16"/>
                <w:lang w:eastAsia="ar-SA"/>
              </w:rPr>
              <w:t>Exchange</w:t>
            </w:r>
            <w:r w:rsidRPr="00314E34">
              <w:rPr>
                <w:sz w:val="16"/>
                <w:szCs w:val="16"/>
                <w:lang w:eastAsia="ar-SA"/>
              </w:rPr>
              <w:t>CatalogueIdentifier</w:t>
            </w:r>
          </w:p>
        </w:tc>
        <w:tc>
          <w:tcPr>
            <w:tcW w:w="3420" w:type="dxa"/>
          </w:tcPr>
          <w:p w14:paraId="788789C5" w14:textId="559E46D1" w:rsidR="00E73EDF" w:rsidRPr="00314E34" w:rsidRDefault="007653F1" w:rsidP="00960DB7">
            <w:pPr>
              <w:keepNext/>
              <w:suppressAutoHyphens/>
              <w:snapToGrid w:val="0"/>
              <w:spacing w:before="60" w:after="60" w:line="240" w:lineRule="auto"/>
              <w:jc w:val="left"/>
              <w:rPr>
                <w:b/>
                <w:bCs/>
                <w:sz w:val="16"/>
                <w:szCs w:val="16"/>
                <w:lang w:eastAsia="ar-SA"/>
              </w:rPr>
            </w:pPr>
            <w:r w:rsidRPr="00314E34">
              <w:rPr>
                <w:sz w:val="16"/>
                <w:szCs w:val="16"/>
                <w:lang w:eastAsia="ar-SA"/>
              </w:rPr>
              <w:t xml:space="preserve">An </w:t>
            </w:r>
            <w:r w:rsidR="00960DB7" w:rsidRPr="00314E34">
              <w:rPr>
                <w:sz w:val="16"/>
                <w:szCs w:val="16"/>
                <w:lang w:eastAsia="ar-SA"/>
              </w:rPr>
              <w:t>E</w:t>
            </w:r>
            <w:r w:rsidRPr="00314E34">
              <w:rPr>
                <w:sz w:val="16"/>
                <w:szCs w:val="16"/>
                <w:lang w:eastAsia="ar-SA"/>
              </w:rPr>
              <w:t xml:space="preserve">xchange </w:t>
            </w:r>
            <w:r w:rsidR="00960DB7" w:rsidRPr="00314E34">
              <w:rPr>
                <w:sz w:val="16"/>
                <w:szCs w:val="16"/>
                <w:lang w:eastAsia="ar-SA"/>
              </w:rPr>
              <w:t>C</w:t>
            </w:r>
            <w:r w:rsidRPr="00314E34">
              <w:rPr>
                <w:sz w:val="16"/>
                <w:szCs w:val="16"/>
                <w:lang w:eastAsia="ar-SA"/>
              </w:rPr>
              <w:t>atalogue contains the discovery metadata about the exchange datasets and support files</w:t>
            </w:r>
          </w:p>
        </w:tc>
        <w:tc>
          <w:tcPr>
            <w:tcW w:w="804" w:type="dxa"/>
          </w:tcPr>
          <w:p w14:paraId="02BD51AB" w14:textId="77777777" w:rsidR="00E73EDF" w:rsidRPr="00314E34" w:rsidRDefault="007653F1" w:rsidP="00C128E3">
            <w:pPr>
              <w:keepNext/>
              <w:suppressAutoHyphens/>
              <w:snapToGrid w:val="0"/>
              <w:spacing w:before="60" w:after="60" w:line="240" w:lineRule="auto"/>
              <w:jc w:val="center"/>
              <w:rPr>
                <w:b/>
                <w:bCs/>
                <w:sz w:val="16"/>
                <w:szCs w:val="16"/>
                <w:lang w:eastAsia="ar-SA"/>
              </w:rPr>
            </w:pPr>
            <w:r w:rsidRPr="00314E34">
              <w:rPr>
                <w:sz w:val="16"/>
                <w:szCs w:val="16"/>
                <w:lang w:eastAsia="ar-SA"/>
              </w:rPr>
              <w:t>-</w:t>
            </w:r>
          </w:p>
        </w:tc>
        <w:tc>
          <w:tcPr>
            <w:tcW w:w="2436" w:type="dxa"/>
          </w:tcPr>
          <w:p w14:paraId="33F2AD6B"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w:t>
            </w:r>
          </w:p>
        </w:tc>
        <w:tc>
          <w:tcPr>
            <w:tcW w:w="3060" w:type="dxa"/>
          </w:tcPr>
          <w:p w14:paraId="7FF3A05C" w14:textId="45E96DE3" w:rsidR="00E73EDF" w:rsidRPr="00314E34" w:rsidRDefault="002912FE" w:rsidP="002912FE">
            <w:pPr>
              <w:keepNext/>
              <w:suppressAutoHyphens/>
              <w:snapToGrid w:val="0"/>
              <w:spacing w:before="60" w:after="60" w:line="240" w:lineRule="auto"/>
              <w:jc w:val="left"/>
              <w:rPr>
                <w:b/>
                <w:bCs/>
                <w:sz w:val="16"/>
                <w:szCs w:val="16"/>
                <w:lang w:eastAsia="ar-SA"/>
              </w:rPr>
            </w:pPr>
            <w:r w:rsidRPr="00314E34">
              <w:rPr>
                <w:sz w:val="16"/>
                <w:szCs w:val="16"/>
              </w:rPr>
              <w:t xml:space="preserve">The concatenation of identifier and </w:t>
            </w:r>
            <w:proofErr w:type="spellStart"/>
            <w:r w:rsidRPr="00314E34">
              <w:rPr>
                <w:sz w:val="16"/>
                <w:szCs w:val="16"/>
              </w:rPr>
              <w:t>dateTime</w:t>
            </w:r>
            <w:proofErr w:type="spellEnd"/>
            <w:r w:rsidRPr="00314E34">
              <w:rPr>
                <w:sz w:val="16"/>
                <w:szCs w:val="16"/>
              </w:rPr>
              <w:t xml:space="preserve"> form the unique name</w:t>
            </w:r>
          </w:p>
        </w:tc>
      </w:tr>
      <w:tr w:rsidR="00E73EDF" w:rsidRPr="00314E34" w14:paraId="6DA62FE7" w14:textId="77777777" w:rsidTr="007B1DD6">
        <w:tc>
          <w:tcPr>
            <w:tcW w:w="1080" w:type="dxa"/>
          </w:tcPr>
          <w:p w14:paraId="219FCAFB"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Attribute</w:t>
            </w:r>
          </w:p>
        </w:tc>
        <w:tc>
          <w:tcPr>
            <w:tcW w:w="3060" w:type="dxa"/>
          </w:tcPr>
          <w:p w14:paraId="0A3AB895"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identifier</w:t>
            </w:r>
          </w:p>
        </w:tc>
        <w:tc>
          <w:tcPr>
            <w:tcW w:w="3420" w:type="dxa"/>
          </w:tcPr>
          <w:p w14:paraId="09C7E4DA" w14:textId="172CD539" w:rsidR="00E73EDF" w:rsidRPr="00CC54D5" w:rsidRDefault="007653F1" w:rsidP="00960DB7">
            <w:pPr>
              <w:keepNext/>
              <w:suppressAutoHyphens/>
              <w:snapToGrid w:val="0"/>
              <w:spacing w:before="60" w:after="60" w:line="240" w:lineRule="auto"/>
              <w:jc w:val="left"/>
              <w:rPr>
                <w:b/>
                <w:bCs/>
                <w:sz w:val="16"/>
                <w:szCs w:val="16"/>
                <w:lang w:val="fr-FR" w:eastAsia="ar-SA"/>
                <w:rPrChange w:id="949" w:author="Jeff Wootton" w:date="2025-05-16T14:46:00Z" w16du:dateUtc="2025-05-16T12:46:00Z">
                  <w:rPr>
                    <w:b/>
                    <w:bCs/>
                    <w:sz w:val="16"/>
                    <w:szCs w:val="16"/>
                    <w:lang w:eastAsia="ar-SA"/>
                  </w:rPr>
                </w:rPrChange>
              </w:rPr>
            </w:pPr>
            <w:proofErr w:type="spellStart"/>
            <w:r w:rsidRPr="00CC54D5">
              <w:rPr>
                <w:sz w:val="16"/>
                <w:szCs w:val="16"/>
                <w:lang w:val="fr-FR" w:eastAsia="ar-SA"/>
                <w:rPrChange w:id="950" w:author="Jeff Wootton" w:date="2025-05-16T14:46:00Z" w16du:dateUtc="2025-05-16T12:46:00Z">
                  <w:rPr>
                    <w:sz w:val="16"/>
                    <w:szCs w:val="16"/>
                    <w:lang w:eastAsia="ar-SA"/>
                  </w:rPr>
                </w:rPrChange>
              </w:rPr>
              <w:t>Uniquely</w:t>
            </w:r>
            <w:proofErr w:type="spellEnd"/>
            <w:r w:rsidRPr="00CC54D5">
              <w:rPr>
                <w:sz w:val="16"/>
                <w:szCs w:val="16"/>
                <w:lang w:val="fr-FR" w:eastAsia="ar-SA"/>
                <w:rPrChange w:id="951" w:author="Jeff Wootton" w:date="2025-05-16T14:46:00Z" w16du:dateUtc="2025-05-16T12:46:00Z">
                  <w:rPr>
                    <w:sz w:val="16"/>
                    <w:szCs w:val="16"/>
                    <w:lang w:eastAsia="ar-SA"/>
                  </w:rPr>
                </w:rPrChange>
              </w:rPr>
              <w:t xml:space="preserve"> identifies </w:t>
            </w:r>
            <w:proofErr w:type="spellStart"/>
            <w:r w:rsidRPr="00CC54D5">
              <w:rPr>
                <w:sz w:val="16"/>
                <w:szCs w:val="16"/>
                <w:lang w:val="fr-FR" w:eastAsia="ar-SA"/>
                <w:rPrChange w:id="952" w:author="Jeff Wootton" w:date="2025-05-16T14:46:00Z" w16du:dateUtc="2025-05-16T12:46:00Z">
                  <w:rPr>
                    <w:sz w:val="16"/>
                    <w:szCs w:val="16"/>
                    <w:lang w:eastAsia="ar-SA"/>
                  </w:rPr>
                </w:rPrChange>
              </w:rPr>
              <w:t>this</w:t>
            </w:r>
            <w:proofErr w:type="spellEnd"/>
            <w:r w:rsidRPr="00CC54D5">
              <w:rPr>
                <w:sz w:val="16"/>
                <w:szCs w:val="16"/>
                <w:lang w:val="fr-FR" w:eastAsia="ar-SA"/>
                <w:rPrChange w:id="953" w:author="Jeff Wootton" w:date="2025-05-16T14:46:00Z" w16du:dateUtc="2025-05-16T12:46:00Z">
                  <w:rPr>
                    <w:sz w:val="16"/>
                    <w:szCs w:val="16"/>
                    <w:lang w:eastAsia="ar-SA"/>
                  </w:rPr>
                </w:rPrChange>
              </w:rPr>
              <w:t xml:space="preserve"> </w:t>
            </w:r>
            <w:r w:rsidR="00960DB7" w:rsidRPr="00CC54D5">
              <w:rPr>
                <w:sz w:val="16"/>
                <w:szCs w:val="16"/>
                <w:lang w:val="fr-FR" w:eastAsia="ar-SA"/>
                <w:rPrChange w:id="954" w:author="Jeff Wootton" w:date="2025-05-16T14:46:00Z" w16du:dateUtc="2025-05-16T12:46:00Z">
                  <w:rPr>
                    <w:sz w:val="16"/>
                    <w:szCs w:val="16"/>
                    <w:lang w:eastAsia="ar-SA"/>
                  </w:rPr>
                </w:rPrChange>
              </w:rPr>
              <w:t>E</w:t>
            </w:r>
            <w:r w:rsidRPr="00CC54D5">
              <w:rPr>
                <w:sz w:val="16"/>
                <w:szCs w:val="16"/>
                <w:lang w:val="fr-FR" w:eastAsia="ar-SA"/>
                <w:rPrChange w:id="955" w:author="Jeff Wootton" w:date="2025-05-16T14:46:00Z" w16du:dateUtc="2025-05-16T12:46:00Z">
                  <w:rPr>
                    <w:sz w:val="16"/>
                    <w:szCs w:val="16"/>
                    <w:lang w:eastAsia="ar-SA"/>
                  </w:rPr>
                </w:rPrChange>
              </w:rPr>
              <w:t xml:space="preserve">xchange </w:t>
            </w:r>
            <w:r w:rsidR="00960DB7" w:rsidRPr="00CC54D5">
              <w:rPr>
                <w:sz w:val="16"/>
                <w:szCs w:val="16"/>
                <w:lang w:val="fr-FR" w:eastAsia="ar-SA"/>
                <w:rPrChange w:id="956" w:author="Jeff Wootton" w:date="2025-05-16T14:46:00Z" w16du:dateUtc="2025-05-16T12:46:00Z">
                  <w:rPr>
                    <w:sz w:val="16"/>
                    <w:szCs w:val="16"/>
                    <w:lang w:eastAsia="ar-SA"/>
                  </w:rPr>
                </w:rPrChange>
              </w:rPr>
              <w:t>C</w:t>
            </w:r>
            <w:r w:rsidRPr="00CC54D5">
              <w:rPr>
                <w:sz w:val="16"/>
                <w:szCs w:val="16"/>
                <w:lang w:val="fr-FR" w:eastAsia="ar-SA"/>
                <w:rPrChange w:id="957" w:author="Jeff Wootton" w:date="2025-05-16T14:46:00Z" w16du:dateUtc="2025-05-16T12:46:00Z">
                  <w:rPr>
                    <w:sz w:val="16"/>
                    <w:szCs w:val="16"/>
                    <w:lang w:eastAsia="ar-SA"/>
                  </w:rPr>
                </w:rPrChange>
              </w:rPr>
              <w:t>atalogue</w:t>
            </w:r>
          </w:p>
        </w:tc>
        <w:tc>
          <w:tcPr>
            <w:tcW w:w="804" w:type="dxa"/>
          </w:tcPr>
          <w:p w14:paraId="54A345ED" w14:textId="77777777" w:rsidR="00E73EDF" w:rsidRPr="00314E34" w:rsidRDefault="007653F1" w:rsidP="00C128E3">
            <w:pPr>
              <w:keepNext/>
              <w:suppressAutoHyphens/>
              <w:snapToGrid w:val="0"/>
              <w:spacing w:before="60" w:after="60" w:line="240" w:lineRule="auto"/>
              <w:jc w:val="center"/>
              <w:rPr>
                <w:b/>
                <w:bCs/>
                <w:sz w:val="16"/>
                <w:szCs w:val="16"/>
                <w:lang w:eastAsia="ar-SA"/>
              </w:rPr>
            </w:pPr>
            <w:r w:rsidRPr="00314E34">
              <w:rPr>
                <w:sz w:val="16"/>
                <w:szCs w:val="16"/>
                <w:lang w:eastAsia="ar-SA"/>
              </w:rPr>
              <w:t>1</w:t>
            </w:r>
          </w:p>
        </w:tc>
        <w:tc>
          <w:tcPr>
            <w:tcW w:w="2436" w:type="dxa"/>
          </w:tcPr>
          <w:p w14:paraId="16BE80EC" w14:textId="77777777" w:rsidR="00E73EDF" w:rsidRPr="00314E34" w:rsidRDefault="007653F1" w:rsidP="00C128E3">
            <w:pPr>
              <w:keepNext/>
              <w:suppressAutoHyphens/>
              <w:snapToGrid w:val="0"/>
              <w:spacing w:before="60" w:after="60" w:line="240" w:lineRule="auto"/>
              <w:rPr>
                <w:b/>
                <w:bCs/>
                <w:sz w:val="16"/>
                <w:szCs w:val="16"/>
                <w:lang w:eastAsia="ar-SA"/>
              </w:rPr>
            </w:pPr>
            <w:proofErr w:type="spellStart"/>
            <w:r w:rsidRPr="00314E34">
              <w:rPr>
                <w:sz w:val="16"/>
                <w:szCs w:val="16"/>
                <w:lang w:eastAsia="ar-SA"/>
              </w:rPr>
              <w:t>CharacterString</w:t>
            </w:r>
            <w:proofErr w:type="spellEnd"/>
          </w:p>
        </w:tc>
        <w:tc>
          <w:tcPr>
            <w:tcW w:w="3060" w:type="dxa"/>
          </w:tcPr>
          <w:p w14:paraId="156F65EF" w14:textId="7C5FC970" w:rsidR="00E73EDF" w:rsidRPr="00314E34" w:rsidRDefault="000F25DA" w:rsidP="00C128E3">
            <w:pPr>
              <w:keepNext/>
              <w:tabs>
                <w:tab w:val="left" w:pos="1695"/>
              </w:tabs>
              <w:spacing w:before="60" w:after="60" w:line="240" w:lineRule="auto"/>
              <w:jc w:val="left"/>
              <w:rPr>
                <w:b/>
                <w:bCs/>
                <w:sz w:val="16"/>
                <w:szCs w:val="16"/>
                <w:lang w:eastAsia="ar-SA"/>
              </w:rPr>
            </w:pPr>
            <w:r w:rsidRPr="00314E34">
              <w:rPr>
                <w:sz w:val="16"/>
              </w:rPr>
              <w:t>&lt;S100XC:identifier&gt;US_101_20200101_120101_01&lt;/S100XC:identifier&gt;</w:t>
            </w:r>
          </w:p>
        </w:tc>
      </w:tr>
      <w:tr w:rsidR="00E73EDF" w:rsidRPr="00314E34" w14:paraId="20BE1FBB" w14:textId="77777777" w:rsidTr="007B1DD6">
        <w:tc>
          <w:tcPr>
            <w:tcW w:w="1080" w:type="dxa"/>
          </w:tcPr>
          <w:p w14:paraId="1AA570EC"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060" w:type="dxa"/>
          </w:tcPr>
          <w:p w14:paraId="57E9C242" w14:textId="6FD9BA90" w:rsidR="00E73EDF" w:rsidRPr="00314E34" w:rsidRDefault="007653F1" w:rsidP="00C128E3">
            <w:pPr>
              <w:suppressAutoHyphens/>
              <w:snapToGrid w:val="0"/>
              <w:spacing w:before="60" w:after="60" w:line="240" w:lineRule="auto"/>
              <w:rPr>
                <w:b/>
                <w:bCs/>
                <w:sz w:val="16"/>
                <w:szCs w:val="16"/>
                <w:lang w:eastAsia="ar-SA"/>
              </w:rPr>
            </w:pPr>
            <w:proofErr w:type="spellStart"/>
            <w:r w:rsidRPr="00314E34">
              <w:rPr>
                <w:sz w:val="16"/>
                <w:szCs w:val="16"/>
                <w:lang w:eastAsia="ar-SA"/>
              </w:rPr>
              <w:t>date</w:t>
            </w:r>
            <w:r w:rsidR="00C33E5C" w:rsidRPr="00314E34">
              <w:rPr>
                <w:sz w:val="16"/>
                <w:szCs w:val="16"/>
                <w:lang w:eastAsia="ar-SA"/>
              </w:rPr>
              <w:t>Time</w:t>
            </w:r>
            <w:proofErr w:type="spellEnd"/>
          </w:p>
        </w:tc>
        <w:tc>
          <w:tcPr>
            <w:tcW w:w="3420" w:type="dxa"/>
          </w:tcPr>
          <w:p w14:paraId="3DCE4FFB" w14:textId="01BFCC52" w:rsidR="00E73EDF" w:rsidRPr="00314E34" w:rsidRDefault="003A28A3" w:rsidP="00C128E3">
            <w:pPr>
              <w:suppressAutoHyphens/>
              <w:snapToGrid w:val="0"/>
              <w:spacing w:before="60" w:after="60" w:line="240" w:lineRule="auto"/>
              <w:jc w:val="left"/>
              <w:rPr>
                <w:b/>
                <w:bCs/>
                <w:sz w:val="16"/>
                <w:szCs w:val="16"/>
                <w:lang w:eastAsia="ar-SA"/>
              </w:rPr>
            </w:pPr>
            <w:r w:rsidRPr="00314E34">
              <w:rPr>
                <w:sz w:val="16"/>
                <w:szCs w:val="16"/>
              </w:rPr>
              <w:t>Creation date and time of the Exchange Catalogue, including time zone</w:t>
            </w:r>
          </w:p>
        </w:tc>
        <w:tc>
          <w:tcPr>
            <w:tcW w:w="804" w:type="dxa"/>
          </w:tcPr>
          <w:p w14:paraId="2EDF24DB"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1</w:t>
            </w:r>
          </w:p>
        </w:tc>
        <w:tc>
          <w:tcPr>
            <w:tcW w:w="2436" w:type="dxa"/>
          </w:tcPr>
          <w:p w14:paraId="4195A2C6" w14:textId="667706A6" w:rsidR="00E73EDF" w:rsidRPr="00314E34" w:rsidRDefault="007653F1" w:rsidP="00C128E3">
            <w:pPr>
              <w:suppressAutoHyphens/>
              <w:snapToGrid w:val="0"/>
              <w:spacing w:before="60" w:after="60" w:line="240" w:lineRule="auto"/>
              <w:rPr>
                <w:sz w:val="16"/>
                <w:szCs w:val="16"/>
                <w:lang w:eastAsia="ar-SA"/>
              </w:rPr>
            </w:pPr>
            <w:proofErr w:type="spellStart"/>
            <w:r w:rsidRPr="00314E34">
              <w:rPr>
                <w:sz w:val="16"/>
                <w:szCs w:val="16"/>
                <w:lang w:eastAsia="ar-SA"/>
              </w:rPr>
              <w:t>Date</w:t>
            </w:r>
            <w:r w:rsidR="00B700C4" w:rsidRPr="00314E34">
              <w:rPr>
                <w:sz w:val="16"/>
                <w:szCs w:val="16"/>
                <w:lang w:eastAsia="ar-SA"/>
              </w:rPr>
              <w:t>Time</w:t>
            </w:r>
            <w:proofErr w:type="spellEnd"/>
          </w:p>
        </w:tc>
        <w:tc>
          <w:tcPr>
            <w:tcW w:w="3060" w:type="dxa"/>
          </w:tcPr>
          <w:p w14:paraId="24926F22" w14:textId="6E5589E6" w:rsidR="00E73EDF" w:rsidRPr="00314E34" w:rsidRDefault="00B700C4" w:rsidP="00941C73">
            <w:pPr>
              <w:suppressAutoHyphens/>
              <w:snapToGrid w:val="0"/>
              <w:spacing w:before="60" w:after="60" w:line="240" w:lineRule="auto"/>
              <w:rPr>
                <w:b/>
                <w:bCs/>
                <w:sz w:val="16"/>
                <w:szCs w:val="16"/>
                <w:lang w:eastAsia="ar-SA"/>
              </w:rPr>
            </w:pPr>
            <w:r w:rsidRPr="00314E34">
              <w:rPr>
                <w:sz w:val="16"/>
                <w:szCs w:val="16"/>
              </w:rPr>
              <w:t xml:space="preserve">Format:  </w:t>
            </w:r>
            <w:proofErr w:type="spellStart"/>
            <w:r w:rsidRPr="00314E34">
              <w:rPr>
                <w:sz w:val="16"/>
                <w:szCs w:val="16"/>
              </w:rPr>
              <w:t>yyyy</w:t>
            </w:r>
            <w:r w:rsidR="005248BA" w:rsidRPr="00314E34">
              <w:rPr>
                <w:sz w:val="16"/>
                <w:szCs w:val="16"/>
              </w:rPr>
              <w:t>-</w:t>
            </w:r>
            <w:r w:rsidRPr="00314E34">
              <w:rPr>
                <w:sz w:val="16"/>
                <w:szCs w:val="16"/>
              </w:rPr>
              <w:t>mm</w:t>
            </w:r>
            <w:r w:rsidR="005248BA" w:rsidRPr="00314E34">
              <w:rPr>
                <w:sz w:val="16"/>
                <w:szCs w:val="16"/>
              </w:rPr>
              <w:t>-</w:t>
            </w:r>
            <w:r w:rsidRPr="00314E34">
              <w:rPr>
                <w:sz w:val="16"/>
                <w:szCs w:val="16"/>
              </w:rPr>
              <w:t>ddThh</w:t>
            </w:r>
            <w:r w:rsidR="005248BA" w:rsidRPr="00314E34">
              <w:rPr>
                <w:sz w:val="16"/>
                <w:szCs w:val="16"/>
              </w:rPr>
              <w:t>:</w:t>
            </w:r>
            <w:r w:rsidRPr="00314E34">
              <w:rPr>
                <w:sz w:val="16"/>
                <w:szCs w:val="16"/>
              </w:rPr>
              <w:t>mm</w:t>
            </w:r>
            <w:r w:rsidR="005248BA" w:rsidRPr="00314E34">
              <w:rPr>
                <w:sz w:val="16"/>
                <w:szCs w:val="16"/>
              </w:rPr>
              <w:t>:</w:t>
            </w:r>
            <w:r w:rsidRPr="00314E34">
              <w:rPr>
                <w:sz w:val="16"/>
                <w:szCs w:val="16"/>
              </w:rPr>
              <w:t>ssZ</w:t>
            </w:r>
            <w:proofErr w:type="spellEnd"/>
          </w:p>
        </w:tc>
      </w:tr>
    </w:tbl>
    <w:p w14:paraId="38D3FB23" w14:textId="77777777" w:rsidR="00E73EDF" w:rsidRPr="00314E34" w:rsidRDefault="00E73EDF" w:rsidP="00960DB7">
      <w:pPr>
        <w:spacing w:after="0" w:line="240" w:lineRule="auto"/>
      </w:pPr>
    </w:p>
    <w:p w14:paraId="37563C04" w14:textId="77777777" w:rsidR="00E73EDF" w:rsidRPr="00314E34" w:rsidRDefault="007653F1" w:rsidP="00776AC3">
      <w:pPr>
        <w:pStyle w:val="Heading4"/>
        <w:tabs>
          <w:tab w:val="clear" w:pos="940"/>
          <w:tab w:val="clear" w:pos="1140"/>
          <w:tab w:val="clear" w:pos="1360"/>
          <w:tab w:val="left" w:pos="993"/>
        </w:tabs>
        <w:spacing w:before="120" w:after="120" w:line="240" w:lineRule="auto"/>
        <w:ind w:left="993" w:hanging="993"/>
      </w:pPr>
      <w:r w:rsidRPr="00314E34">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314E34" w14:paraId="562F0625" w14:textId="77777777" w:rsidTr="00681EDD">
        <w:tc>
          <w:tcPr>
            <w:tcW w:w="1117" w:type="dxa"/>
            <w:shd w:val="clear" w:color="auto" w:fill="D9D9D9" w:themeFill="background1" w:themeFillShade="D9"/>
          </w:tcPr>
          <w:p w14:paraId="0249382E"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Role Name</w:t>
            </w:r>
          </w:p>
        </w:tc>
        <w:tc>
          <w:tcPr>
            <w:tcW w:w="3165" w:type="dxa"/>
            <w:shd w:val="clear" w:color="auto" w:fill="D9D9D9" w:themeFill="background1" w:themeFillShade="D9"/>
          </w:tcPr>
          <w:p w14:paraId="4DFCDE34"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Name</w:t>
            </w:r>
          </w:p>
        </w:tc>
        <w:tc>
          <w:tcPr>
            <w:tcW w:w="3537" w:type="dxa"/>
            <w:shd w:val="clear" w:color="auto" w:fill="D9D9D9" w:themeFill="background1" w:themeFillShade="D9"/>
          </w:tcPr>
          <w:p w14:paraId="78E55226"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Description</w:t>
            </w:r>
          </w:p>
        </w:tc>
        <w:tc>
          <w:tcPr>
            <w:tcW w:w="789" w:type="dxa"/>
            <w:shd w:val="clear" w:color="auto" w:fill="D9D9D9" w:themeFill="background1" w:themeFillShade="D9"/>
          </w:tcPr>
          <w:p w14:paraId="108D63CF"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b/>
                <w:sz w:val="16"/>
                <w:szCs w:val="16"/>
                <w:lang w:eastAsia="ar-SA"/>
              </w:rPr>
              <w:t>Mult</w:t>
            </w:r>
          </w:p>
        </w:tc>
        <w:tc>
          <w:tcPr>
            <w:tcW w:w="2561" w:type="dxa"/>
            <w:shd w:val="clear" w:color="auto" w:fill="D9D9D9" w:themeFill="background1" w:themeFillShade="D9"/>
          </w:tcPr>
          <w:p w14:paraId="1B3AB42C"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Type</w:t>
            </w:r>
          </w:p>
        </w:tc>
        <w:tc>
          <w:tcPr>
            <w:tcW w:w="3109" w:type="dxa"/>
            <w:shd w:val="clear" w:color="auto" w:fill="D9D9D9" w:themeFill="background1" w:themeFillShade="D9"/>
          </w:tcPr>
          <w:p w14:paraId="361EC9C3"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Remarks</w:t>
            </w:r>
          </w:p>
        </w:tc>
      </w:tr>
      <w:tr w:rsidR="00E73EDF" w:rsidRPr="00314E34" w14:paraId="7B110A6E" w14:textId="77777777" w:rsidTr="00681EDD">
        <w:tc>
          <w:tcPr>
            <w:tcW w:w="1117" w:type="dxa"/>
          </w:tcPr>
          <w:p w14:paraId="650B9E25"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Class</w:t>
            </w:r>
          </w:p>
        </w:tc>
        <w:tc>
          <w:tcPr>
            <w:tcW w:w="3165" w:type="dxa"/>
          </w:tcPr>
          <w:p w14:paraId="09BED014" w14:textId="77777777" w:rsidR="00E73EDF" w:rsidRPr="00314E34" w:rsidRDefault="007653F1" w:rsidP="00C128E3">
            <w:pPr>
              <w:suppressAutoHyphens/>
              <w:snapToGrid w:val="0"/>
              <w:spacing w:before="60" w:after="60" w:line="240" w:lineRule="auto"/>
              <w:jc w:val="left"/>
              <w:rPr>
                <w:b/>
                <w:bCs/>
                <w:sz w:val="16"/>
                <w:szCs w:val="16"/>
                <w:lang w:eastAsia="ar-SA"/>
              </w:rPr>
            </w:pPr>
            <w:r w:rsidRPr="00314E34">
              <w:rPr>
                <w:sz w:val="16"/>
                <w:szCs w:val="16"/>
                <w:lang w:eastAsia="ar-SA"/>
              </w:rPr>
              <w:t>S100_CataloguePointOfContact</w:t>
            </w:r>
          </w:p>
        </w:tc>
        <w:tc>
          <w:tcPr>
            <w:tcW w:w="3537" w:type="dxa"/>
          </w:tcPr>
          <w:p w14:paraId="7841528C" w14:textId="57834189" w:rsidR="00E73EDF" w:rsidRPr="00314E34" w:rsidRDefault="007653F1" w:rsidP="00776AC3">
            <w:pPr>
              <w:suppressAutoHyphens/>
              <w:snapToGrid w:val="0"/>
              <w:spacing w:before="60" w:after="60" w:line="240" w:lineRule="auto"/>
              <w:jc w:val="left"/>
              <w:rPr>
                <w:b/>
                <w:bCs/>
                <w:sz w:val="16"/>
                <w:szCs w:val="16"/>
                <w:lang w:eastAsia="ar-SA"/>
              </w:rPr>
            </w:pPr>
            <w:r w:rsidRPr="00314E34">
              <w:rPr>
                <w:sz w:val="16"/>
                <w:szCs w:val="16"/>
                <w:lang w:eastAsia="ar-SA"/>
              </w:rPr>
              <w:t xml:space="preserve">Contact details of the issuer of this </w:t>
            </w:r>
            <w:r w:rsidR="00776AC3" w:rsidRPr="00314E34">
              <w:rPr>
                <w:sz w:val="16"/>
                <w:szCs w:val="16"/>
                <w:lang w:eastAsia="ar-SA"/>
              </w:rPr>
              <w:t>E</w:t>
            </w:r>
            <w:r w:rsidRPr="00314E34">
              <w:rPr>
                <w:sz w:val="16"/>
                <w:szCs w:val="16"/>
                <w:lang w:eastAsia="ar-SA"/>
              </w:rPr>
              <w:t xml:space="preserve">xchange </w:t>
            </w:r>
            <w:r w:rsidR="00776AC3" w:rsidRPr="00314E34">
              <w:rPr>
                <w:sz w:val="16"/>
                <w:szCs w:val="16"/>
                <w:lang w:eastAsia="ar-SA"/>
              </w:rPr>
              <w:t>C</w:t>
            </w:r>
            <w:r w:rsidRPr="00314E34">
              <w:rPr>
                <w:sz w:val="16"/>
                <w:szCs w:val="16"/>
                <w:lang w:eastAsia="ar-SA"/>
              </w:rPr>
              <w:t>atalogue</w:t>
            </w:r>
          </w:p>
        </w:tc>
        <w:tc>
          <w:tcPr>
            <w:tcW w:w="789" w:type="dxa"/>
          </w:tcPr>
          <w:p w14:paraId="7D08C967"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w:t>
            </w:r>
          </w:p>
        </w:tc>
        <w:tc>
          <w:tcPr>
            <w:tcW w:w="2561" w:type="dxa"/>
          </w:tcPr>
          <w:p w14:paraId="5523810F"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w:t>
            </w:r>
          </w:p>
        </w:tc>
        <w:tc>
          <w:tcPr>
            <w:tcW w:w="3109" w:type="dxa"/>
          </w:tcPr>
          <w:p w14:paraId="4E1AF40A"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w:t>
            </w:r>
          </w:p>
        </w:tc>
      </w:tr>
      <w:tr w:rsidR="00E73EDF" w:rsidRPr="00314E34" w14:paraId="3820B735" w14:textId="77777777" w:rsidTr="00681EDD">
        <w:tc>
          <w:tcPr>
            <w:tcW w:w="1117" w:type="dxa"/>
          </w:tcPr>
          <w:p w14:paraId="57CA2641"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165" w:type="dxa"/>
          </w:tcPr>
          <w:p w14:paraId="012A750B"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organization</w:t>
            </w:r>
          </w:p>
        </w:tc>
        <w:tc>
          <w:tcPr>
            <w:tcW w:w="3537" w:type="dxa"/>
          </w:tcPr>
          <w:p w14:paraId="54D8C9E9" w14:textId="23FF1CCC" w:rsidR="00E73EDF" w:rsidRPr="00314E34" w:rsidRDefault="007653F1" w:rsidP="00776AC3">
            <w:pPr>
              <w:suppressAutoHyphens/>
              <w:snapToGrid w:val="0"/>
              <w:spacing w:before="60" w:after="60" w:line="240" w:lineRule="auto"/>
              <w:jc w:val="left"/>
              <w:rPr>
                <w:b/>
                <w:bCs/>
                <w:sz w:val="16"/>
                <w:szCs w:val="16"/>
                <w:lang w:eastAsia="ar-SA"/>
              </w:rPr>
            </w:pPr>
            <w:r w:rsidRPr="00314E34">
              <w:rPr>
                <w:sz w:val="16"/>
                <w:szCs w:val="16"/>
                <w:lang w:eastAsia="ar-SA"/>
              </w:rPr>
              <w:t xml:space="preserve">The organization distributing this </w:t>
            </w:r>
            <w:r w:rsidR="00776AC3" w:rsidRPr="00314E34">
              <w:rPr>
                <w:sz w:val="16"/>
                <w:szCs w:val="16"/>
                <w:lang w:eastAsia="ar-SA"/>
              </w:rPr>
              <w:t>E</w:t>
            </w:r>
            <w:r w:rsidRPr="00314E34">
              <w:rPr>
                <w:sz w:val="16"/>
                <w:szCs w:val="16"/>
                <w:lang w:eastAsia="ar-SA"/>
              </w:rPr>
              <w:t xml:space="preserve">xchange </w:t>
            </w:r>
            <w:r w:rsidR="00776AC3" w:rsidRPr="00314E34">
              <w:rPr>
                <w:sz w:val="16"/>
                <w:szCs w:val="16"/>
                <w:lang w:eastAsia="ar-SA"/>
              </w:rPr>
              <w:t>C</w:t>
            </w:r>
            <w:r w:rsidRPr="00314E34">
              <w:rPr>
                <w:sz w:val="16"/>
                <w:szCs w:val="16"/>
                <w:lang w:eastAsia="ar-SA"/>
              </w:rPr>
              <w:t>atalogue</w:t>
            </w:r>
          </w:p>
        </w:tc>
        <w:tc>
          <w:tcPr>
            <w:tcW w:w="789" w:type="dxa"/>
          </w:tcPr>
          <w:p w14:paraId="1BC6E237"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1</w:t>
            </w:r>
          </w:p>
        </w:tc>
        <w:tc>
          <w:tcPr>
            <w:tcW w:w="2561" w:type="dxa"/>
          </w:tcPr>
          <w:p w14:paraId="37E10C82" w14:textId="77777777" w:rsidR="00E73EDF" w:rsidRPr="00314E34" w:rsidRDefault="007653F1" w:rsidP="00C128E3">
            <w:pPr>
              <w:suppressAutoHyphens/>
              <w:snapToGrid w:val="0"/>
              <w:spacing w:before="60" w:after="60" w:line="240" w:lineRule="auto"/>
              <w:rPr>
                <w:b/>
                <w:bCs/>
                <w:sz w:val="16"/>
                <w:szCs w:val="16"/>
                <w:lang w:eastAsia="ar-SA"/>
              </w:rPr>
            </w:pPr>
            <w:proofErr w:type="spellStart"/>
            <w:r w:rsidRPr="00314E34">
              <w:rPr>
                <w:sz w:val="16"/>
                <w:szCs w:val="16"/>
                <w:lang w:eastAsia="ar-SA"/>
              </w:rPr>
              <w:t>CharacterString</w:t>
            </w:r>
            <w:proofErr w:type="spellEnd"/>
          </w:p>
        </w:tc>
        <w:tc>
          <w:tcPr>
            <w:tcW w:w="3109" w:type="dxa"/>
          </w:tcPr>
          <w:p w14:paraId="4FA9975D" w14:textId="28124C27" w:rsidR="00E73EDF" w:rsidRPr="00314E34" w:rsidRDefault="007653F1" w:rsidP="00C128E3">
            <w:pPr>
              <w:suppressAutoHyphens/>
              <w:snapToGrid w:val="0"/>
              <w:spacing w:before="60" w:after="60" w:line="240" w:lineRule="auto"/>
              <w:jc w:val="left"/>
              <w:rPr>
                <w:b/>
                <w:bCs/>
                <w:sz w:val="16"/>
                <w:szCs w:val="16"/>
                <w:lang w:eastAsia="ar-SA"/>
              </w:rPr>
            </w:pPr>
            <w:r w:rsidRPr="00314E34">
              <w:rPr>
                <w:sz w:val="16"/>
                <w:szCs w:val="16"/>
                <w:lang w:eastAsia="ar-SA"/>
              </w:rPr>
              <w:t>This could be an individual producer, value added reseller, etc</w:t>
            </w:r>
          </w:p>
        </w:tc>
      </w:tr>
      <w:tr w:rsidR="00E73EDF" w:rsidRPr="00314E34" w14:paraId="2E9A9389" w14:textId="77777777" w:rsidTr="00681EDD">
        <w:tc>
          <w:tcPr>
            <w:tcW w:w="1117" w:type="dxa"/>
          </w:tcPr>
          <w:p w14:paraId="5A213FB9"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165" w:type="dxa"/>
          </w:tcPr>
          <w:p w14:paraId="48968362"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phone</w:t>
            </w:r>
          </w:p>
        </w:tc>
        <w:tc>
          <w:tcPr>
            <w:tcW w:w="3537" w:type="dxa"/>
          </w:tcPr>
          <w:p w14:paraId="513B2503" w14:textId="42E85454" w:rsidR="00E73EDF" w:rsidRPr="00314E34" w:rsidRDefault="007653F1" w:rsidP="00776AC3">
            <w:pPr>
              <w:suppressAutoHyphens/>
              <w:snapToGrid w:val="0"/>
              <w:spacing w:before="60" w:after="60" w:line="240" w:lineRule="auto"/>
              <w:jc w:val="left"/>
              <w:rPr>
                <w:b/>
                <w:bCs/>
                <w:sz w:val="16"/>
                <w:szCs w:val="16"/>
                <w:lang w:eastAsia="ar-SA"/>
              </w:rPr>
            </w:pPr>
            <w:r w:rsidRPr="00314E34">
              <w:rPr>
                <w:sz w:val="16"/>
                <w:szCs w:val="16"/>
                <w:lang w:eastAsia="ar-SA"/>
              </w:rPr>
              <w:t xml:space="preserve">The </w:t>
            </w:r>
            <w:r w:rsidR="002A7EC8" w:rsidRPr="00314E34">
              <w:rPr>
                <w:sz w:val="16"/>
                <w:szCs w:val="16"/>
                <w:lang w:eastAsia="ar-SA"/>
              </w:rPr>
              <w:t xml:space="preserve">phone </w:t>
            </w:r>
            <w:r w:rsidRPr="00314E34">
              <w:rPr>
                <w:sz w:val="16"/>
                <w:szCs w:val="16"/>
                <w:lang w:eastAsia="ar-SA"/>
              </w:rPr>
              <w:t xml:space="preserve">number of </w:t>
            </w:r>
            <w:r w:rsidR="002A7EC8" w:rsidRPr="00314E34">
              <w:rPr>
                <w:sz w:val="16"/>
                <w:szCs w:val="16"/>
                <w:lang w:eastAsia="ar-SA"/>
              </w:rPr>
              <w:t>the organization</w:t>
            </w:r>
          </w:p>
        </w:tc>
        <w:tc>
          <w:tcPr>
            <w:tcW w:w="789" w:type="dxa"/>
          </w:tcPr>
          <w:p w14:paraId="6507B8D5"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0..1</w:t>
            </w:r>
          </w:p>
        </w:tc>
        <w:tc>
          <w:tcPr>
            <w:tcW w:w="2561" w:type="dxa"/>
          </w:tcPr>
          <w:p w14:paraId="744AADED" w14:textId="77777777" w:rsidR="00E73EDF" w:rsidRPr="00314E34" w:rsidRDefault="007653F1" w:rsidP="00C128E3">
            <w:pPr>
              <w:suppressAutoHyphens/>
              <w:snapToGrid w:val="0"/>
              <w:spacing w:before="60" w:after="60" w:line="240" w:lineRule="auto"/>
              <w:rPr>
                <w:b/>
                <w:bCs/>
                <w:sz w:val="16"/>
                <w:szCs w:val="16"/>
                <w:lang w:eastAsia="ar-SA"/>
              </w:rPr>
            </w:pPr>
            <w:proofErr w:type="spellStart"/>
            <w:r w:rsidRPr="00314E34">
              <w:rPr>
                <w:sz w:val="16"/>
                <w:szCs w:val="16"/>
                <w:lang w:eastAsia="ar-SA"/>
              </w:rPr>
              <w:t>CI_Telephone</w:t>
            </w:r>
            <w:proofErr w:type="spellEnd"/>
          </w:p>
        </w:tc>
        <w:tc>
          <w:tcPr>
            <w:tcW w:w="3109" w:type="dxa"/>
          </w:tcPr>
          <w:p w14:paraId="6FFF422C" w14:textId="77777777" w:rsidR="00E73EDF" w:rsidRPr="00314E34" w:rsidRDefault="00E73EDF" w:rsidP="00C128E3">
            <w:pPr>
              <w:suppressAutoHyphens/>
              <w:snapToGrid w:val="0"/>
              <w:spacing w:before="60" w:after="60" w:line="240" w:lineRule="auto"/>
              <w:rPr>
                <w:b/>
                <w:bCs/>
                <w:sz w:val="16"/>
                <w:szCs w:val="16"/>
                <w:lang w:eastAsia="ar-SA"/>
              </w:rPr>
            </w:pPr>
          </w:p>
        </w:tc>
      </w:tr>
      <w:tr w:rsidR="00E73EDF" w:rsidRPr="00314E34" w14:paraId="69E9E41D" w14:textId="77777777" w:rsidTr="00681EDD">
        <w:tc>
          <w:tcPr>
            <w:tcW w:w="1117" w:type="dxa"/>
          </w:tcPr>
          <w:p w14:paraId="7B1ACADA"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165" w:type="dxa"/>
          </w:tcPr>
          <w:p w14:paraId="4DE51677"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address</w:t>
            </w:r>
          </w:p>
        </w:tc>
        <w:tc>
          <w:tcPr>
            <w:tcW w:w="3537" w:type="dxa"/>
          </w:tcPr>
          <w:p w14:paraId="689BA413" w14:textId="77777777" w:rsidR="00E73EDF" w:rsidRPr="00314E34" w:rsidRDefault="007653F1" w:rsidP="00C128E3">
            <w:pPr>
              <w:suppressAutoHyphens/>
              <w:snapToGrid w:val="0"/>
              <w:spacing w:before="60" w:after="60" w:line="240" w:lineRule="auto"/>
              <w:jc w:val="left"/>
              <w:rPr>
                <w:b/>
                <w:bCs/>
                <w:sz w:val="16"/>
                <w:szCs w:val="16"/>
                <w:lang w:eastAsia="ar-SA"/>
              </w:rPr>
            </w:pPr>
            <w:r w:rsidRPr="00314E34">
              <w:rPr>
                <w:sz w:val="16"/>
                <w:szCs w:val="16"/>
                <w:lang w:eastAsia="ar-SA"/>
              </w:rPr>
              <w:t>The address of the organization</w:t>
            </w:r>
          </w:p>
        </w:tc>
        <w:tc>
          <w:tcPr>
            <w:tcW w:w="789" w:type="dxa"/>
          </w:tcPr>
          <w:p w14:paraId="35F26CBB"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0..1</w:t>
            </w:r>
          </w:p>
        </w:tc>
        <w:tc>
          <w:tcPr>
            <w:tcW w:w="2561" w:type="dxa"/>
          </w:tcPr>
          <w:p w14:paraId="30421721" w14:textId="77777777" w:rsidR="00E73EDF" w:rsidRPr="00314E34" w:rsidRDefault="007653F1" w:rsidP="00C128E3">
            <w:pPr>
              <w:suppressAutoHyphens/>
              <w:snapToGrid w:val="0"/>
              <w:spacing w:before="60" w:after="60" w:line="240" w:lineRule="auto"/>
              <w:rPr>
                <w:b/>
                <w:bCs/>
                <w:sz w:val="16"/>
                <w:szCs w:val="16"/>
                <w:lang w:eastAsia="ar-SA"/>
              </w:rPr>
            </w:pPr>
            <w:proofErr w:type="spellStart"/>
            <w:r w:rsidRPr="00314E34">
              <w:rPr>
                <w:sz w:val="16"/>
                <w:szCs w:val="16"/>
                <w:lang w:eastAsia="ar-SA"/>
              </w:rPr>
              <w:t>CI_Address</w:t>
            </w:r>
            <w:proofErr w:type="spellEnd"/>
          </w:p>
        </w:tc>
        <w:tc>
          <w:tcPr>
            <w:tcW w:w="3109" w:type="dxa"/>
          </w:tcPr>
          <w:p w14:paraId="727E149E" w14:textId="77777777" w:rsidR="00E73EDF" w:rsidRPr="00314E34"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314E34" w:rsidRDefault="00E73EDF" w:rsidP="00776AC3">
      <w:pPr>
        <w:spacing w:after="0" w:line="240" w:lineRule="auto"/>
      </w:pPr>
    </w:p>
    <w:p w14:paraId="230B4901" w14:textId="610040F8" w:rsidR="00E73EDF" w:rsidRPr="00314E34" w:rsidRDefault="00E4720B" w:rsidP="00BD587E">
      <w:pPr>
        <w:pStyle w:val="Heading3"/>
        <w:keepLines/>
        <w:tabs>
          <w:tab w:val="clear" w:pos="660"/>
          <w:tab w:val="clear" w:pos="880"/>
          <w:tab w:val="left" w:pos="851"/>
        </w:tabs>
        <w:spacing w:before="120" w:after="120" w:line="240" w:lineRule="auto"/>
        <w:ind w:left="851" w:hanging="851"/>
        <w:jc w:val="both"/>
      </w:pPr>
      <w:bookmarkStart w:id="958" w:name="_Toc510785515"/>
      <w:bookmarkStart w:id="959" w:name="_Toc510784366"/>
      <w:bookmarkStart w:id="960" w:name="_Toc439685325"/>
      <w:bookmarkStart w:id="961" w:name="_Toc175558669"/>
      <w:bookmarkEnd w:id="958"/>
      <w:bookmarkEnd w:id="959"/>
      <w:r w:rsidRPr="00314E34">
        <w:t>S100</w:t>
      </w:r>
      <w:r w:rsidR="007653F1" w:rsidRPr="00314E34">
        <w:t>_DatasetDiscoveryMetadata</w:t>
      </w:r>
      <w:bookmarkEnd w:id="960"/>
      <w:bookmarkEnd w:id="96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14E34"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14E34" w:rsidRDefault="007653F1" w:rsidP="00BD587E">
            <w:pPr>
              <w:keepNext/>
              <w:keepLines/>
              <w:spacing w:before="60" w:after="60" w:line="240" w:lineRule="auto"/>
              <w:rPr>
                <w:rFonts w:cs="Arial"/>
                <w:b/>
                <w:bCs/>
                <w:sz w:val="16"/>
                <w:szCs w:val="16"/>
                <w:lang w:eastAsia="en-US"/>
              </w:rPr>
            </w:pPr>
            <w:r w:rsidRPr="00314E34">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314E34" w:rsidRDefault="00130A33" w:rsidP="00BD587E">
            <w:pPr>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14E34" w:rsidRDefault="00130A33" w:rsidP="00130A33">
            <w:pPr>
              <w:keepNext/>
              <w:keepLines/>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14E34" w:rsidRDefault="007653F1" w:rsidP="00BD587E">
            <w:pPr>
              <w:keepNext/>
              <w:keepLines/>
              <w:spacing w:before="60" w:after="60" w:line="240" w:lineRule="auto"/>
              <w:rPr>
                <w:rFonts w:cs="Arial"/>
                <w:b/>
                <w:bCs/>
                <w:sz w:val="16"/>
                <w:szCs w:val="16"/>
                <w:lang w:eastAsia="en-US"/>
              </w:rPr>
            </w:pPr>
            <w:r w:rsidRPr="00314E34">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14E34" w:rsidRDefault="007653F1" w:rsidP="00BD587E">
            <w:pPr>
              <w:keepNext/>
              <w:keepLines/>
              <w:spacing w:before="60" w:after="60" w:line="240" w:lineRule="auto"/>
              <w:rPr>
                <w:rFonts w:cs="Arial"/>
                <w:b/>
                <w:bCs/>
                <w:sz w:val="16"/>
                <w:szCs w:val="16"/>
                <w:lang w:eastAsia="en-US"/>
              </w:rPr>
            </w:pPr>
            <w:r w:rsidRPr="00314E34">
              <w:rPr>
                <w:rFonts w:cs="Arial"/>
                <w:b/>
                <w:bCs/>
                <w:sz w:val="16"/>
                <w:szCs w:val="16"/>
                <w:lang w:eastAsia="en-US"/>
              </w:rPr>
              <w:t>Remarks</w:t>
            </w:r>
          </w:p>
        </w:tc>
      </w:tr>
      <w:tr w:rsidR="00353431" w:rsidRPr="00314E34"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C6E82FC" w14:textId="731F811B" w:rsidR="00130A33" w:rsidRPr="00314E34" w:rsidRDefault="00130A33" w:rsidP="00130A33">
            <w:pPr>
              <w:keepNext/>
              <w:keepLines/>
              <w:spacing w:before="60" w:after="60" w:line="240" w:lineRule="auto"/>
              <w:jc w:val="left"/>
              <w:rPr>
                <w:rFonts w:cs="Arial"/>
                <w:b/>
                <w:bCs/>
                <w:sz w:val="16"/>
                <w:szCs w:val="16"/>
                <w:lang w:eastAsia="en-US"/>
              </w:rPr>
            </w:pPr>
            <w:r w:rsidRPr="00314E34">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6A3F4FB" w14:textId="67CC5B53" w:rsidR="00130A33" w:rsidRPr="00314E34" w:rsidRDefault="00130A33" w:rsidP="00130A33">
            <w:pPr>
              <w:keepNext/>
              <w:keepLines/>
              <w:spacing w:before="60" w:after="60" w:line="240" w:lineRule="auto"/>
              <w:jc w:val="left"/>
              <w:rPr>
                <w:rFonts w:cs="Arial"/>
                <w:b/>
                <w:bCs/>
                <w:sz w:val="16"/>
                <w:szCs w:val="16"/>
                <w:lang w:eastAsia="en-US"/>
              </w:rPr>
            </w:pPr>
            <w:r w:rsidRPr="00314E34">
              <w:rPr>
                <w:sz w:val="16"/>
                <w:szCs w:val="16"/>
              </w:rPr>
              <w:t>Metadata about the individual datasets in the Exchange Catalogue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AFA2FB4" w14:textId="0F9AE318" w:rsidR="00130A33" w:rsidRPr="00314E34" w:rsidRDefault="00130A33" w:rsidP="00130A33">
            <w:pPr>
              <w:keepNext/>
              <w:keepLines/>
              <w:spacing w:before="60" w:after="60" w:line="240" w:lineRule="auto"/>
              <w:jc w:val="center"/>
              <w:rPr>
                <w:rFonts w:cs="Arial"/>
                <w:b/>
                <w:bCs/>
                <w:sz w:val="16"/>
                <w:szCs w:val="16"/>
                <w:lang w:eastAsia="en-US"/>
              </w:rPr>
            </w:pPr>
            <w:r w:rsidRPr="00314E34">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2B04E329" w14:textId="77777777" w:rsidR="00130A33" w:rsidRPr="00314E34" w:rsidRDefault="00130A33" w:rsidP="00130A33">
            <w:pPr>
              <w:keepNext/>
              <w:keepLines/>
              <w:spacing w:before="60" w:after="60" w:line="240" w:lineRule="auto"/>
              <w:jc w:val="left"/>
              <w:rPr>
                <w:rFonts w:cs="Arial"/>
                <w:b/>
                <w:bCs/>
                <w:sz w:val="16"/>
                <w:szCs w:val="16"/>
                <w:lang w:eastAsia="en-US"/>
              </w:rPr>
            </w:pPr>
            <w:r w:rsidRPr="00314E34">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58B5C68" w14:textId="77777777" w:rsidR="00130A33" w:rsidRPr="00314E34" w:rsidRDefault="00130A33" w:rsidP="00130A33">
            <w:pPr>
              <w:keepNext/>
              <w:keepLines/>
              <w:spacing w:before="60" w:after="60" w:line="240" w:lineRule="auto"/>
              <w:jc w:val="left"/>
              <w:rPr>
                <w:rFonts w:cs="Arial"/>
                <w:b/>
                <w:bCs/>
                <w:sz w:val="16"/>
                <w:szCs w:val="16"/>
                <w:lang w:eastAsia="en-US"/>
              </w:rPr>
            </w:pPr>
            <w:r w:rsidRPr="00314E34">
              <w:rPr>
                <w:rFonts w:cs="Arial"/>
                <w:sz w:val="16"/>
                <w:szCs w:val="16"/>
                <w:lang w:eastAsia="en-US"/>
              </w:rPr>
              <w:t>-</w:t>
            </w:r>
          </w:p>
        </w:tc>
      </w:tr>
      <w:tr w:rsidR="00353431" w:rsidRPr="00314E34"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08BFA71"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51383D1" w14:textId="25D88041" w:rsidR="00130A33" w:rsidRPr="00314E34" w:rsidRDefault="00130A33" w:rsidP="00130A33">
            <w:pPr>
              <w:spacing w:before="60" w:after="60" w:line="240" w:lineRule="auto"/>
              <w:jc w:val="left"/>
              <w:rPr>
                <w:rFonts w:cs="Arial"/>
                <w:b/>
                <w:bCs/>
                <w:sz w:val="16"/>
                <w:szCs w:val="16"/>
                <w:lang w:eastAsia="en-US"/>
              </w:rPr>
            </w:pPr>
            <w:r w:rsidRPr="00314E34">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8B49656" w14:textId="4406C49E"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32F82311" w14:textId="7DBD162D"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4661FBF" w14:textId="5A08B102" w:rsidR="00130A33" w:rsidRPr="00314E34" w:rsidRDefault="00130A33" w:rsidP="00130A33">
            <w:pPr>
              <w:spacing w:before="60" w:after="60" w:line="240" w:lineRule="auto"/>
              <w:jc w:val="left"/>
              <w:rPr>
                <w:rFonts w:cs="Arial"/>
                <w:b/>
                <w:bCs/>
                <w:sz w:val="16"/>
                <w:szCs w:val="16"/>
                <w:lang w:eastAsia="en-US"/>
              </w:rPr>
            </w:pPr>
            <w:r w:rsidRPr="00314E34">
              <w:rPr>
                <w:sz w:val="16"/>
                <w:szCs w:val="16"/>
              </w:rPr>
              <w:t>See S-100 Part 1, clause 1-4.6</w:t>
            </w:r>
          </w:p>
        </w:tc>
      </w:tr>
      <w:tr w:rsidR="00353431" w:rsidRPr="00314E34"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F0327AB" w14:textId="7777777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7157469" w14:textId="1A7B92E3" w:rsidR="00130A33" w:rsidRPr="00314E34" w:rsidRDefault="00130A33" w:rsidP="00130A33">
            <w:pPr>
              <w:spacing w:before="60" w:after="60" w:line="240" w:lineRule="auto"/>
              <w:jc w:val="left"/>
              <w:rPr>
                <w:rFonts w:cs="Arial"/>
                <w:sz w:val="16"/>
                <w:szCs w:val="16"/>
                <w:lang w:eastAsia="en-US"/>
              </w:rPr>
            </w:pPr>
            <w:r w:rsidRPr="00314E34">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D1F96D7" w14:textId="11BEDD4B"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1FEAA6E0" w14:textId="77777777"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C5D556B" w14:textId="7777777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For example, a harbour or port name, between two named locations etc</w:t>
            </w:r>
          </w:p>
          <w:p w14:paraId="00FDCE6E" w14:textId="3F62B288" w:rsidR="00FE61B1" w:rsidRPr="00314E34" w:rsidRDefault="00FE61B1" w:rsidP="00130A33">
            <w:pPr>
              <w:spacing w:before="60" w:after="60" w:line="240" w:lineRule="auto"/>
              <w:jc w:val="left"/>
              <w:rPr>
                <w:rFonts w:cs="Arial"/>
                <w:sz w:val="16"/>
                <w:szCs w:val="16"/>
                <w:lang w:eastAsia="en-US"/>
              </w:rPr>
            </w:pPr>
            <w:r w:rsidRPr="00314E34">
              <w:rPr>
                <w:rFonts w:cs="Arial"/>
                <w:sz w:val="16"/>
                <w:szCs w:val="16"/>
                <w:lang w:eastAsia="en-US"/>
              </w:rPr>
              <w:t>See</w:t>
            </w:r>
            <w:r w:rsidR="00296624" w:rsidRPr="00314E34">
              <w:rPr>
                <w:rFonts w:cs="Arial"/>
                <w:sz w:val="16"/>
                <w:szCs w:val="16"/>
                <w:lang w:eastAsia="en-US"/>
              </w:rPr>
              <w:t xml:space="preserve"> also</w:t>
            </w:r>
            <w:r w:rsidRPr="00314E34">
              <w:rPr>
                <w:rFonts w:cs="Arial"/>
                <w:sz w:val="16"/>
                <w:szCs w:val="16"/>
                <w:lang w:eastAsia="en-US"/>
              </w:rPr>
              <w:t xml:space="preserve"> Note 1</w:t>
            </w:r>
          </w:p>
        </w:tc>
      </w:tr>
      <w:tr w:rsidR="00353431" w:rsidRPr="00314E34"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B9E991D" w14:textId="33197A98"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5E649459" w14:textId="0D14F315" w:rsidR="00130A33" w:rsidRPr="00314E34" w:rsidRDefault="00130A33" w:rsidP="00130A33">
            <w:pPr>
              <w:spacing w:before="60" w:after="60" w:line="240" w:lineRule="auto"/>
              <w:jc w:val="left"/>
              <w:rPr>
                <w:rFonts w:cs="Arial"/>
                <w:sz w:val="16"/>
                <w:szCs w:val="16"/>
                <w:lang w:eastAsia="en-US"/>
              </w:rPr>
            </w:pPr>
            <w:r w:rsidRPr="00314E34">
              <w:rPr>
                <w:sz w:val="16"/>
                <w:szCs w:val="16"/>
              </w:rPr>
              <w:t xml:space="preserve">Dataset ID expressed as a </w:t>
            </w:r>
            <w:r w:rsidR="00126606" w:rsidRPr="00314E34">
              <w:rPr>
                <w:sz w:val="16"/>
                <w:szCs w:val="16"/>
              </w:rPr>
              <w:t xml:space="preserve">Maritime </w:t>
            </w:r>
            <w:r w:rsidRPr="00314E34">
              <w:rPr>
                <w:sz w:val="16"/>
                <w:szCs w:val="16"/>
              </w:rPr>
              <w:t>Resource Name</w:t>
            </w:r>
            <w:r w:rsidR="00126606" w:rsidRPr="00314E34">
              <w:rPr>
                <w:sz w:val="16"/>
                <w:szCs w:val="16"/>
              </w:rPr>
              <w:t xml:space="preserve"> (MRN)</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39BF79E" w14:textId="6BAE0F6D"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217747B6" w14:textId="314A828B"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806C663" w14:textId="127ECAAB"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The URN must be an MRN</w:t>
            </w:r>
          </w:p>
        </w:tc>
      </w:tr>
      <w:tr w:rsidR="00353431" w:rsidRPr="00314E34"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103BD49" w14:textId="2531B021"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27815F94" w14:textId="1DFDE1F9" w:rsidR="00130A33" w:rsidRPr="00314E34" w:rsidRDefault="00130A33" w:rsidP="00130A33">
            <w:pPr>
              <w:spacing w:before="60" w:after="60" w:line="240" w:lineRule="auto"/>
              <w:jc w:val="left"/>
              <w:rPr>
                <w:rFonts w:cs="Arial"/>
                <w:sz w:val="16"/>
                <w:szCs w:val="16"/>
                <w:lang w:eastAsia="en-US"/>
              </w:rPr>
            </w:pPr>
            <w:r w:rsidRPr="00314E34">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93C843D" w14:textId="0F92C488"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11A9D8FA" w14:textId="4500E4FC"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E5D70C9" w14:textId="77777777" w:rsidR="00130A33" w:rsidRPr="00314E34" w:rsidRDefault="00130A33" w:rsidP="00130A33">
            <w:pPr>
              <w:spacing w:before="60" w:after="60" w:line="240" w:lineRule="auto"/>
              <w:jc w:val="left"/>
              <w:rPr>
                <w:rFonts w:cs="Arial"/>
                <w:sz w:val="16"/>
                <w:szCs w:val="16"/>
                <w:lang w:eastAsia="en-US"/>
              </w:rPr>
            </w:pPr>
            <w:r w:rsidRPr="00314E34">
              <w:rPr>
                <w:rFonts w:cs="Arial"/>
                <w:i/>
                <w:iCs/>
                <w:sz w:val="16"/>
                <w:szCs w:val="16"/>
                <w:lang w:eastAsia="en-US"/>
              </w:rPr>
              <w:t>True</w:t>
            </w:r>
            <w:r w:rsidRPr="00314E34">
              <w:rPr>
                <w:rFonts w:cs="Arial"/>
                <w:sz w:val="16"/>
                <w:szCs w:val="16"/>
                <w:lang w:eastAsia="en-US"/>
              </w:rPr>
              <w:t xml:space="preserve"> indicates a compressed dataset resource</w:t>
            </w:r>
          </w:p>
          <w:p w14:paraId="3BF5A6DE" w14:textId="71BCB5AB" w:rsidR="00130A33" w:rsidRPr="00314E34" w:rsidRDefault="00130A33" w:rsidP="00130A33">
            <w:pPr>
              <w:spacing w:before="60" w:after="60" w:line="240" w:lineRule="auto"/>
              <w:jc w:val="left"/>
              <w:rPr>
                <w:rFonts w:cs="Arial"/>
                <w:sz w:val="16"/>
                <w:szCs w:val="16"/>
                <w:lang w:eastAsia="en-US"/>
              </w:rPr>
            </w:pPr>
            <w:r w:rsidRPr="00314E34">
              <w:rPr>
                <w:rFonts w:cs="Arial"/>
                <w:i/>
                <w:iCs/>
                <w:sz w:val="16"/>
                <w:szCs w:val="16"/>
                <w:lang w:eastAsia="en-US"/>
              </w:rPr>
              <w:t>False</w:t>
            </w:r>
            <w:r w:rsidRPr="00314E34">
              <w:rPr>
                <w:rFonts w:cs="Arial"/>
                <w:sz w:val="16"/>
                <w:szCs w:val="16"/>
                <w:lang w:eastAsia="en-US"/>
              </w:rPr>
              <w:t xml:space="preserve"> indicates an uncompressed dataset resource</w:t>
            </w:r>
          </w:p>
        </w:tc>
      </w:tr>
      <w:tr w:rsidR="00353431" w:rsidRPr="00314E34"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tcMar>
              <w:left w:w="108" w:type="dxa"/>
              <w:right w:w="108" w:type="dxa"/>
            </w:tcMar>
          </w:tcPr>
          <w:p w14:paraId="223FA02F"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tcMar>
              <w:left w:w="108" w:type="dxa"/>
              <w:right w:w="108" w:type="dxa"/>
            </w:tcMar>
          </w:tcPr>
          <w:p w14:paraId="7DF0F4EA" w14:textId="2FD2C129" w:rsidR="00130A33" w:rsidRPr="00314E34" w:rsidRDefault="00130A33" w:rsidP="00130A33">
            <w:pPr>
              <w:spacing w:before="60" w:after="60" w:line="240" w:lineRule="auto"/>
              <w:jc w:val="left"/>
              <w:rPr>
                <w:rFonts w:cs="Arial"/>
                <w:sz w:val="16"/>
                <w:szCs w:val="16"/>
                <w:lang w:eastAsia="en-US"/>
              </w:rPr>
            </w:pPr>
            <w:r w:rsidRPr="00314E34">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tcMar>
              <w:left w:w="108" w:type="dxa"/>
              <w:right w:w="108" w:type="dxa"/>
            </w:tcMar>
          </w:tcPr>
          <w:p w14:paraId="1FF0A24B" w14:textId="0C8A59AB"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tcMar>
              <w:top w:w="0" w:type="dxa"/>
              <w:left w:w="108" w:type="dxa"/>
              <w:bottom w:w="0" w:type="dxa"/>
              <w:right w:w="108" w:type="dxa"/>
            </w:tcMar>
          </w:tcPr>
          <w:p w14:paraId="6D8EDB0E"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tcMar>
              <w:top w:w="0" w:type="dxa"/>
              <w:left w:w="108" w:type="dxa"/>
              <w:bottom w:w="0" w:type="dxa"/>
              <w:right w:w="108" w:type="dxa"/>
            </w:tcMar>
          </w:tcPr>
          <w:p w14:paraId="0BD17D24" w14:textId="77777777" w:rsidR="00130A33" w:rsidRPr="00314E34" w:rsidRDefault="00130A33" w:rsidP="00130A33">
            <w:pPr>
              <w:snapToGrid w:val="0"/>
              <w:spacing w:before="60" w:after="60" w:line="240" w:lineRule="auto"/>
              <w:jc w:val="left"/>
              <w:rPr>
                <w:rFonts w:cs="Arial"/>
                <w:sz w:val="16"/>
                <w:szCs w:val="16"/>
              </w:rPr>
            </w:pPr>
            <w:r w:rsidRPr="00314E34">
              <w:rPr>
                <w:rFonts w:cs="Arial"/>
                <w:i/>
                <w:sz w:val="16"/>
                <w:szCs w:val="16"/>
              </w:rPr>
              <w:t>True</w:t>
            </w:r>
            <w:r w:rsidRPr="00314E34">
              <w:rPr>
                <w:rFonts w:cs="Arial"/>
                <w:sz w:val="16"/>
                <w:szCs w:val="16"/>
              </w:rPr>
              <w:t xml:space="preserve"> indicates an encrypted dataset resource</w:t>
            </w:r>
          </w:p>
          <w:p w14:paraId="19CF056B" w14:textId="218D7421" w:rsidR="00130A33" w:rsidRPr="00314E34" w:rsidRDefault="00130A33" w:rsidP="00130A33">
            <w:pPr>
              <w:spacing w:before="60" w:after="60" w:line="240" w:lineRule="auto"/>
              <w:jc w:val="left"/>
              <w:rPr>
                <w:rFonts w:cs="Arial"/>
                <w:bCs/>
                <w:sz w:val="16"/>
                <w:szCs w:val="16"/>
                <w:lang w:eastAsia="en-US"/>
              </w:rPr>
            </w:pPr>
            <w:r w:rsidRPr="00314E34">
              <w:rPr>
                <w:rFonts w:cs="Arial"/>
                <w:i/>
                <w:sz w:val="16"/>
                <w:szCs w:val="16"/>
              </w:rPr>
              <w:t>False</w:t>
            </w:r>
            <w:r w:rsidRPr="00314E34">
              <w:rPr>
                <w:rFonts w:cs="Arial"/>
                <w:sz w:val="16"/>
                <w:szCs w:val="16"/>
              </w:rPr>
              <w:t xml:space="preserve"> indicates an unencrypted dataset resource</w:t>
            </w:r>
          </w:p>
        </w:tc>
      </w:tr>
      <w:tr w:rsidR="00353431" w:rsidRPr="00314E34"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114077E2"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tcMar>
              <w:left w:w="108" w:type="dxa"/>
              <w:right w:w="108" w:type="dxa"/>
            </w:tcMar>
          </w:tcPr>
          <w:p w14:paraId="7143C5FB" w14:textId="4AACD6F3" w:rsidR="00130A33" w:rsidRPr="00314E34" w:rsidRDefault="00130A33" w:rsidP="00130A33">
            <w:pPr>
              <w:spacing w:before="60" w:after="60" w:line="240" w:lineRule="auto"/>
              <w:jc w:val="left"/>
              <w:rPr>
                <w:rFonts w:cs="Arial"/>
                <w:b/>
                <w:bCs/>
                <w:sz w:val="16"/>
                <w:szCs w:val="16"/>
                <w:lang w:eastAsia="en-US"/>
              </w:rPr>
            </w:pPr>
            <w:r w:rsidRPr="00314E34">
              <w:rPr>
                <w:sz w:val="16"/>
                <w:szCs w:val="16"/>
              </w:rPr>
              <w:t>Specification of method used for data protection</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500F26D1" w14:textId="329EBACE"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510AD9" w14:textId="0A20A9BA"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701A0863" w14:textId="34870AA1" w:rsidR="00130A33" w:rsidRPr="00314E34" w:rsidRDefault="00130A33" w:rsidP="00130A33">
            <w:pPr>
              <w:spacing w:before="60" w:after="60" w:line="240" w:lineRule="auto"/>
              <w:jc w:val="left"/>
              <w:rPr>
                <w:rFonts w:cs="Arial"/>
                <w:b/>
                <w:bCs/>
                <w:sz w:val="16"/>
                <w:szCs w:val="16"/>
                <w:lang w:eastAsia="en-US"/>
              </w:rPr>
            </w:pPr>
          </w:p>
        </w:tc>
      </w:tr>
      <w:tr w:rsidR="00353431" w:rsidRPr="00314E34"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476C6A7A" w14:textId="51E5B6DC"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tcMar>
              <w:left w:w="108" w:type="dxa"/>
              <w:right w:w="108" w:type="dxa"/>
            </w:tcMar>
          </w:tcPr>
          <w:p w14:paraId="253D9780" w14:textId="3BAF876C"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 xml:space="preserve">Specifies the algorithm used to compute </w:t>
            </w:r>
            <w:proofErr w:type="spellStart"/>
            <w:r w:rsidRPr="00314E34">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46E9C06C" w14:textId="0E7147D5"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87CE8C" w14:textId="7E5DC7FB" w:rsidR="00130A33" w:rsidRPr="00314E34" w:rsidRDefault="00130A33" w:rsidP="00130A33">
            <w:pPr>
              <w:spacing w:before="60" w:after="60" w:line="240" w:lineRule="auto"/>
              <w:jc w:val="left"/>
              <w:rPr>
                <w:rFonts w:cs="Arial"/>
                <w:b/>
                <w:bCs/>
                <w:sz w:val="16"/>
                <w:szCs w:val="16"/>
              </w:rPr>
            </w:pPr>
            <w:r w:rsidRPr="00314E34">
              <w:rPr>
                <w:rFonts w:cs="Arial"/>
                <w:sz w:val="16"/>
                <w:szCs w:val="16"/>
              </w:rPr>
              <w:t>S100_</w:t>
            </w:r>
            <w:r w:rsidR="00393B21" w:rsidRPr="00314E34">
              <w:rPr>
                <w:rFonts w:cs="Arial"/>
                <w:sz w:val="16"/>
                <w:szCs w:val="16"/>
              </w:rPr>
              <w:t>SE_</w:t>
            </w:r>
            <w:r w:rsidRPr="00314E34">
              <w:rPr>
                <w:rFonts w:cs="Arial"/>
                <w:sz w:val="16"/>
                <w:szCs w:val="16"/>
              </w:rPr>
              <w:t>DigitalSignatureReference (see S-100 Part 15)</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50B8622" w14:textId="77777777" w:rsidR="00130A33" w:rsidRPr="00314E34" w:rsidRDefault="00130A33" w:rsidP="00130A33">
            <w:pPr>
              <w:spacing w:before="60" w:after="60" w:line="240" w:lineRule="auto"/>
              <w:jc w:val="left"/>
              <w:rPr>
                <w:rFonts w:cs="Arial"/>
                <w:b/>
                <w:bCs/>
                <w:sz w:val="16"/>
                <w:szCs w:val="16"/>
                <w:lang w:eastAsia="en-US"/>
              </w:rPr>
            </w:pPr>
          </w:p>
        </w:tc>
      </w:tr>
      <w:tr w:rsidR="00353431" w:rsidRPr="00314E34"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24A20CD8" w14:textId="11E99EF8"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tcMar>
              <w:left w:w="108" w:type="dxa"/>
              <w:right w:w="108" w:type="dxa"/>
            </w:tcMar>
          </w:tcPr>
          <w:p w14:paraId="77D38E89" w14:textId="57EB1845" w:rsidR="00130A33" w:rsidRPr="00314E34" w:rsidRDefault="00130A33" w:rsidP="00130A33">
            <w:pPr>
              <w:spacing w:before="60" w:after="60" w:line="240" w:lineRule="auto"/>
              <w:jc w:val="left"/>
              <w:rPr>
                <w:rFonts w:cs="Arial"/>
                <w:sz w:val="16"/>
                <w:szCs w:val="16"/>
                <w:lang w:eastAsia="en-US"/>
              </w:rPr>
            </w:pPr>
            <w:r w:rsidRPr="00314E34">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0A101655" w14:textId="710EE75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357866" w14:textId="27297D86" w:rsidR="00130A33" w:rsidRPr="00314E34" w:rsidRDefault="00130A33" w:rsidP="004B3B4E">
            <w:pPr>
              <w:spacing w:before="60" w:after="60" w:line="240" w:lineRule="auto"/>
              <w:jc w:val="left"/>
              <w:rPr>
                <w:rFonts w:cs="Arial"/>
                <w:sz w:val="16"/>
                <w:szCs w:val="16"/>
              </w:rPr>
            </w:pPr>
            <w:r w:rsidRPr="00314E34">
              <w:rPr>
                <w:rFonts w:cs="Arial"/>
                <w:sz w:val="16"/>
                <w:szCs w:val="16"/>
              </w:rPr>
              <w:t>S100_</w:t>
            </w:r>
            <w:r w:rsidR="00393B21" w:rsidRPr="00314E34">
              <w:rPr>
                <w:rFonts w:cs="Arial"/>
                <w:sz w:val="16"/>
                <w:szCs w:val="16"/>
              </w:rPr>
              <w:t>SE_</w:t>
            </w:r>
            <w:r w:rsidRPr="00314E34">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4FF5D69" w14:textId="77777777" w:rsidR="00130A33" w:rsidRPr="00314E34" w:rsidRDefault="00130A33" w:rsidP="00130A33">
            <w:pPr>
              <w:snapToGrid w:val="0"/>
              <w:spacing w:before="60" w:after="60" w:line="240" w:lineRule="auto"/>
              <w:jc w:val="left"/>
              <w:rPr>
                <w:rFonts w:cs="Arial"/>
                <w:sz w:val="16"/>
                <w:szCs w:val="16"/>
              </w:rPr>
            </w:pPr>
            <w:r w:rsidRPr="00314E34">
              <w:rPr>
                <w:rFonts w:cs="Arial"/>
                <w:sz w:val="16"/>
                <w:szCs w:val="16"/>
              </w:rPr>
              <w:t xml:space="preserve">The value resulting from application of </w:t>
            </w:r>
            <w:proofErr w:type="spellStart"/>
            <w:r w:rsidRPr="00314E34">
              <w:rPr>
                <w:rFonts w:cs="Arial"/>
                <w:sz w:val="16"/>
                <w:szCs w:val="16"/>
              </w:rPr>
              <w:t>digitalSignatureReference</w:t>
            </w:r>
            <w:proofErr w:type="spellEnd"/>
            <w:r w:rsidRPr="00314E34">
              <w:rPr>
                <w:rFonts w:cs="Arial"/>
                <w:sz w:val="16"/>
                <w:szCs w:val="16"/>
              </w:rPr>
              <w:t>.</w:t>
            </w:r>
          </w:p>
          <w:p w14:paraId="6C589966" w14:textId="765CCCA5"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Implemented as the digital signature format specified in S-100 Part 15</w:t>
            </w:r>
          </w:p>
        </w:tc>
      </w:tr>
      <w:tr w:rsidR="00353431" w:rsidRPr="00314E34"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4D56DFC6"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18D38626" w14:textId="63CD80AB" w:rsidR="00130A33" w:rsidRPr="00314E34" w:rsidRDefault="00130A33" w:rsidP="00130A33">
            <w:pPr>
              <w:spacing w:before="60" w:after="60" w:line="240" w:lineRule="auto"/>
              <w:jc w:val="left"/>
              <w:rPr>
                <w:rFonts w:cs="Arial"/>
                <w:b/>
                <w:bCs/>
                <w:sz w:val="16"/>
                <w:szCs w:val="16"/>
                <w:lang w:eastAsia="en-US"/>
              </w:rPr>
            </w:pPr>
            <w:r w:rsidRPr="00314E34">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05CE23C5" w14:textId="5DCE0366"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3EE660" w14:textId="436553BE"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EE5383F" w14:textId="77777777" w:rsidR="00130A33" w:rsidRPr="00314E34" w:rsidRDefault="00130A33" w:rsidP="00130A33">
            <w:pPr>
              <w:snapToGrid w:val="0"/>
              <w:spacing w:before="60" w:after="60" w:line="240" w:lineRule="auto"/>
              <w:jc w:val="left"/>
              <w:rPr>
                <w:rFonts w:cs="Arial"/>
                <w:sz w:val="16"/>
                <w:szCs w:val="16"/>
              </w:rPr>
            </w:pPr>
            <w:r w:rsidRPr="00314E34">
              <w:rPr>
                <w:rFonts w:cs="Arial"/>
                <w:i/>
                <w:sz w:val="16"/>
                <w:szCs w:val="16"/>
              </w:rPr>
              <w:t>True</w:t>
            </w:r>
            <w:r w:rsidRPr="00314E34">
              <w:rPr>
                <w:rFonts w:cs="Arial"/>
                <w:sz w:val="16"/>
                <w:szCs w:val="16"/>
              </w:rPr>
              <w:t xml:space="preserve"> indicates the resource is copyrighted</w:t>
            </w:r>
          </w:p>
          <w:p w14:paraId="1818D85B" w14:textId="214A8B3F" w:rsidR="00130A33" w:rsidRPr="00314E34" w:rsidRDefault="00130A33" w:rsidP="00130A33">
            <w:pPr>
              <w:spacing w:before="60" w:after="60" w:line="240" w:lineRule="auto"/>
              <w:jc w:val="left"/>
              <w:rPr>
                <w:rFonts w:cs="Arial"/>
                <w:b/>
                <w:bCs/>
                <w:sz w:val="16"/>
                <w:szCs w:val="16"/>
                <w:lang w:eastAsia="en-US"/>
              </w:rPr>
            </w:pPr>
            <w:r w:rsidRPr="00314E34">
              <w:rPr>
                <w:rFonts w:cs="Arial"/>
                <w:i/>
                <w:sz w:val="16"/>
                <w:szCs w:val="16"/>
              </w:rPr>
              <w:t>False</w:t>
            </w:r>
            <w:r w:rsidRPr="00314E34">
              <w:rPr>
                <w:rFonts w:cs="Arial"/>
                <w:sz w:val="16"/>
                <w:szCs w:val="16"/>
              </w:rPr>
              <w:t xml:space="preserve"> </w:t>
            </w:r>
            <w:r w:rsidR="00AE0A7C" w:rsidRPr="00314E34">
              <w:rPr>
                <w:rFonts w:cs="Arial"/>
                <w:sz w:val="16"/>
                <w:szCs w:val="16"/>
              </w:rPr>
              <w:t>i</w:t>
            </w:r>
            <w:r w:rsidRPr="00314E34">
              <w:rPr>
                <w:rFonts w:cs="Arial"/>
                <w:sz w:val="16"/>
                <w:szCs w:val="16"/>
              </w:rPr>
              <w:t>ndicates the resource is not copyrighted</w:t>
            </w:r>
          </w:p>
        </w:tc>
      </w:tr>
      <w:tr w:rsidR="00353431" w:rsidRPr="00314E34"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468D19A8"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2E1E2E14" w14:textId="43CCC6F4" w:rsidR="00130A33" w:rsidRPr="00314E34" w:rsidRDefault="00130A33" w:rsidP="00130A33">
            <w:pPr>
              <w:spacing w:before="60" w:after="60" w:line="240" w:lineRule="auto"/>
              <w:jc w:val="left"/>
              <w:rPr>
                <w:rFonts w:cs="Arial"/>
                <w:b/>
                <w:bCs/>
                <w:sz w:val="16"/>
                <w:szCs w:val="16"/>
                <w:lang w:eastAsia="en-US"/>
              </w:rPr>
            </w:pPr>
            <w:r w:rsidRPr="00314E34">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56DA8C42" w14:textId="5E7D34B8"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439566"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Class</w:t>
            </w:r>
          </w:p>
          <w:p w14:paraId="022C376D" w14:textId="77777777"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MD_SecurityConstraints</w:t>
            </w:r>
            <w:proofErr w:type="spellEnd"/>
            <w:r w:rsidRPr="00314E34">
              <w:rPr>
                <w:rFonts w:cs="Arial"/>
                <w:sz w:val="16"/>
                <w:szCs w:val="16"/>
              </w:rPr>
              <w:t>&gt;</w:t>
            </w:r>
            <w:proofErr w:type="spellStart"/>
            <w:r w:rsidRPr="00314E34">
              <w:rPr>
                <w:rFonts w:cs="Arial"/>
                <w:sz w:val="16"/>
                <w:szCs w:val="16"/>
              </w:rPr>
              <w:t>MD_ClassificationCode</w:t>
            </w:r>
            <w:proofErr w:type="spellEnd"/>
            <w:r w:rsidRPr="00314E34">
              <w:rPr>
                <w:rFonts w:cs="Arial"/>
                <w:sz w:val="16"/>
                <w:szCs w:val="16"/>
              </w:rPr>
              <w:t xml:space="preserve"> (</w:t>
            </w:r>
            <w:proofErr w:type="spellStart"/>
            <w:r w:rsidRPr="00314E34">
              <w:rPr>
                <w:rFonts w:cs="Arial"/>
                <w:sz w:val="16"/>
                <w:szCs w:val="16"/>
              </w:rPr>
              <w:t>codelist</w:t>
            </w:r>
            <w:proofErr w:type="spellEnd"/>
            <w:r w:rsidRPr="00314E34">
              <w:rPr>
                <w:rFonts w:cs="Arial"/>
                <w:sz w:val="16"/>
                <w:szCs w:val="16"/>
              </w:rPr>
              <w:t>)</w:t>
            </w:r>
          </w:p>
          <w:p w14:paraId="755708B7" w14:textId="77777777" w:rsidR="00130A33" w:rsidRPr="00314E34" w:rsidRDefault="00130A33" w:rsidP="00130A33">
            <w:pPr>
              <w:spacing w:before="60" w:after="60" w:line="240" w:lineRule="auto"/>
              <w:jc w:val="left"/>
              <w:rPr>
                <w:rFonts w:cs="Arial"/>
                <w:sz w:val="16"/>
                <w:szCs w:val="16"/>
                <w:lang w:eastAsia="en-US"/>
              </w:rPr>
            </w:pP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26F6568F" w14:textId="77777777" w:rsidR="00130A33" w:rsidRPr="00314E34" w:rsidRDefault="00130A33" w:rsidP="00130A33">
            <w:pPr>
              <w:spacing w:before="60" w:after="0" w:line="240" w:lineRule="auto"/>
              <w:jc w:val="left"/>
              <w:rPr>
                <w:rFonts w:cs="Arial"/>
                <w:b/>
                <w:bCs/>
                <w:sz w:val="16"/>
                <w:szCs w:val="16"/>
                <w:lang w:eastAsia="en-US"/>
              </w:rPr>
            </w:pPr>
            <w:r w:rsidRPr="00314E34">
              <w:rPr>
                <w:rFonts w:cs="Arial"/>
                <w:sz w:val="16"/>
                <w:szCs w:val="16"/>
                <w:lang w:eastAsia="en-US"/>
              </w:rPr>
              <w:t>1. unclassified</w:t>
            </w:r>
          </w:p>
          <w:p w14:paraId="53638317" w14:textId="77777777" w:rsidR="00130A33" w:rsidRPr="00314E34" w:rsidRDefault="00130A33" w:rsidP="00130A33">
            <w:pPr>
              <w:spacing w:after="0" w:line="240" w:lineRule="auto"/>
              <w:jc w:val="left"/>
              <w:rPr>
                <w:rFonts w:cs="Arial"/>
                <w:b/>
                <w:bCs/>
                <w:sz w:val="16"/>
                <w:szCs w:val="16"/>
                <w:lang w:eastAsia="en-US"/>
              </w:rPr>
            </w:pPr>
            <w:r w:rsidRPr="00314E34">
              <w:rPr>
                <w:rFonts w:cs="Arial"/>
                <w:sz w:val="16"/>
                <w:szCs w:val="16"/>
                <w:lang w:eastAsia="en-US"/>
              </w:rPr>
              <w:t>2. restricted</w:t>
            </w:r>
          </w:p>
          <w:p w14:paraId="2BA8ECB6" w14:textId="77777777" w:rsidR="00130A33" w:rsidRPr="00314E34" w:rsidRDefault="00130A33" w:rsidP="00130A33">
            <w:pPr>
              <w:spacing w:after="0" w:line="240" w:lineRule="auto"/>
              <w:jc w:val="left"/>
              <w:rPr>
                <w:rFonts w:cs="Arial"/>
                <w:b/>
                <w:bCs/>
                <w:sz w:val="16"/>
                <w:szCs w:val="16"/>
                <w:lang w:eastAsia="en-US"/>
              </w:rPr>
            </w:pPr>
            <w:r w:rsidRPr="00314E34">
              <w:rPr>
                <w:rFonts w:cs="Arial"/>
                <w:sz w:val="16"/>
                <w:szCs w:val="16"/>
                <w:lang w:eastAsia="en-US"/>
              </w:rPr>
              <w:t>3. confidential</w:t>
            </w:r>
          </w:p>
          <w:p w14:paraId="0A8DD66A" w14:textId="77777777" w:rsidR="00130A33" w:rsidRPr="00314E34" w:rsidRDefault="00130A33" w:rsidP="00130A33">
            <w:pPr>
              <w:spacing w:after="0" w:line="240" w:lineRule="auto"/>
              <w:jc w:val="left"/>
              <w:rPr>
                <w:rFonts w:cs="Arial"/>
                <w:b/>
                <w:bCs/>
                <w:sz w:val="16"/>
                <w:szCs w:val="16"/>
                <w:lang w:eastAsia="en-US"/>
              </w:rPr>
            </w:pPr>
            <w:r w:rsidRPr="00314E34">
              <w:rPr>
                <w:rFonts w:cs="Arial"/>
                <w:sz w:val="16"/>
                <w:szCs w:val="16"/>
                <w:lang w:eastAsia="en-US"/>
              </w:rPr>
              <w:t>4. secret</w:t>
            </w:r>
          </w:p>
          <w:p w14:paraId="765398FF" w14:textId="77777777" w:rsidR="00130A33" w:rsidRPr="00314E34" w:rsidRDefault="00130A33" w:rsidP="00130A33">
            <w:pPr>
              <w:spacing w:after="0" w:line="240" w:lineRule="auto"/>
              <w:jc w:val="left"/>
              <w:rPr>
                <w:rFonts w:cs="Arial"/>
                <w:sz w:val="16"/>
                <w:szCs w:val="16"/>
                <w:lang w:eastAsia="en-US"/>
              </w:rPr>
            </w:pPr>
            <w:r w:rsidRPr="00314E34">
              <w:rPr>
                <w:rFonts w:cs="Arial"/>
                <w:sz w:val="16"/>
                <w:szCs w:val="16"/>
                <w:lang w:eastAsia="en-US"/>
              </w:rPr>
              <w:t>5. top secret</w:t>
            </w:r>
          </w:p>
          <w:p w14:paraId="00216D6B" w14:textId="77777777" w:rsidR="00130A33" w:rsidRPr="00314E34" w:rsidRDefault="00130A33" w:rsidP="00130A33">
            <w:pPr>
              <w:snapToGrid w:val="0"/>
              <w:spacing w:after="0" w:line="240" w:lineRule="auto"/>
              <w:jc w:val="left"/>
              <w:rPr>
                <w:rFonts w:cs="Arial"/>
                <w:sz w:val="16"/>
                <w:szCs w:val="16"/>
              </w:rPr>
            </w:pPr>
            <w:r w:rsidRPr="00314E34">
              <w:rPr>
                <w:rFonts w:cs="Arial"/>
                <w:sz w:val="16"/>
                <w:szCs w:val="16"/>
              </w:rPr>
              <w:t>6. sensitive but unclassified</w:t>
            </w:r>
          </w:p>
          <w:p w14:paraId="1D6F623D" w14:textId="77777777" w:rsidR="00130A33" w:rsidRPr="00314E34" w:rsidRDefault="00130A33" w:rsidP="00130A33">
            <w:pPr>
              <w:snapToGrid w:val="0"/>
              <w:spacing w:after="0" w:line="240" w:lineRule="auto"/>
              <w:jc w:val="left"/>
              <w:rPr>
                <w:rFonts w:cs="Arial"/>
                <w:sz w:val="16"/>
                <w:szCs w:val="16"/>
              </w:rPr>
            </w:pPr>
            <w:r w:rsidRPr="00314E34">
              <w:rPr>
                <w:rFonts w:cs="Arial"/>
                <w:sz w:val="16"/>
                <w:szCs w:val="16"/>
              </w:rPr>
              <w:t>7. for official use only</w:t>
            </w:r>
          </w:p>
          <w:p w14:paraId="551872C3" w14:textId="77777777" w:rsidR="00130A33" w:rsidRPr="00314E34" w:rsidRDefault="00130A33" w:rsidP="00130A33">
            <w:pPr>
              <w:snapToGrid w:val="0"/>
              <w:spacing w:after="0" w:line="240" w:lineRule="auto"/>
              <w:jc w:val="left"/>
              <w:rPr>
                <w:rFonts w:cs="Arial"/>
                <w:sz w:val="16"/>
                <w:szCs w:val="16"/>
              </w:rPr>
            </w:pPr>
            <w:r w:rsidRPr="00314E34">
              <w:rPr>
                <w:rFonts w:cs="Arial"/>
                <w:sz w:val="16"/>
                <w:szCs w:val="16"/>
              </w:rPr>
              <w:t>8. protected</w:t>
            </w:r>
          </w:p>
          <w:p w14:paraId="5509FADE" w14:textId="77777777" w:rsidR="00130A33" w:rsidRPr="00314E34" w:rsidRDefault="00130A33" w:rsidP="00130A33">
            <w:pPr>
              <w:spacing w:after="60" w:line="240" w:lineRule="auto"/>
              <w:jc w:val="left"/>
              <w:rPr>
                <w:rFonts w:cs="Arial"/>
                <w:sz w:val="16"/>
                <w:szCs w:val="16"/>
              </w:rPr>
            </w:pPr>
            <w:r w:rsidRPr="00314E34">
              <w:rPr>
                <w:rFonts w:cs="Arial"/>
                <w:sz w:val="16"/>
                <w:szCs w:val="16"/>
              </w:rPr>
              <w:t>9. limited distribution</w:t>
            </w:r>
          </w:p>
          <w:p w14:paraId="7E67613E" w14:textId="7024546B" w:rsidR="00AE0A7C" w:rsidRPr="00314E34" w:rsidRDefault="00AE0A7C" w:rsidP="0050482B">
            <w:pPr>
              <w:spacing w:before="60" w:after="60" w:line="240" w:lineRule="auto"/>
              <w:jc w:val="left"/>
              <w:rPr>
                <w:rFonts w:cs="Arial"/>
                <w:b/>
                <w:bCs/>
                <w:sz w:val="16"/>
                <w:szCs w:val="16"/>
                <w:lang w:eastAsia="en-US"/>
              </w:rPr>
            </w:pPr>
            <w:r w:rsidRPr="00314E34">
              <w:rPr>
                <w:rFonts w:cs="Arial"/>
                <w:sz w:val="16"/>
                <w:szCs w:val="16"/>
                <w:lang w:eastAsia="en-US"/>
              </w:rPr>
              <w:t>0..1 multiplicity in S-100 restricted to 1 in S-101</w:t>
            </w:r>
          </w:p>
        </w:tc>
      </w:tr>
      <w:tr w:rsidR="00353431" w:rsidRPr="00314E34"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31A9C075"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58491348" w14:textId="21F95B08" w:rsidR="00130A33" w:rsidRPr="00314E34" w:rsidRDefault="00130A33" w:rsidP="00130A33">
            <w:pPr>
              <w:spacing w:before="60" w:after="60" w:line="240" w:lineRule="auto"/>
              <w:jc w:val="left"/>
              <w:rPr>
                <w:rFonts w:cs="Arial"/>
                <w:sz w:val="16"/>
                <w:szCs w:val="16"/>
                <w:lang w:eastAsia="en-US"/>
              </w:rPr>
            </w:pPr>
            <w:r w:rsidRPr="00314E34">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067595A4" w14:textId="65A796E8"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CED848" w14:textId="290CE4BB" w:rsidR="00130A33" w:rsidRPr="00314E34" w:rsidRDefault="00130A33" w:rsidP="00130A33">
            <w:pPr>
              <w:spacing w:before="60" w:after="60" w:line="240" w:lineRule="auto"/>
              <w:jc w:val="left"/>
              <w:rPr>
                <w:rFonts w:cs="Arial"/>
                <w:b/>
                <w:bCs/>
                <w:sz w:val="16"/>
                <w:szCs w:val="16"/>
              </w:rPr>
            </w:pPr>
            <w:r w:rsidRPr="00314E34">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0330C671" w14:textId="0B25A555" w:rsidR="00130A33" w:rsidRPr="00314E34" w:rsidRDefault="00AE0A7C" w:rsidP="0050482B">
            <w:pPr>
              <w:spacing w:before="60" w:after="60" w:line="240" w:lineRule="auto"/>
              <w:jc w:val="left"/>
              <w:rPr>
                <w:rFonts w:cs="Arial"/>
                <w:b/>
                <w:bCs/>
                <w:sz w:val="16"/>
                <w:szCs w:val="16"/>
                <w:lang w:eastAsia="en-US"/>
              </w:rPr>
            </w:pPr>
            <w:r w:rsidRPr="00314E34">
              <w:rPr>
                <w:rFonts w:cs="Arial"/>
                <w:sz w:val="16"/>
                <w:szCs w:val="16"/>
                <w:lang w:eastAsia="en-US"/>
              </w:rPr>
              <w:t>0..1 multiplicity in S-100 restricted to 1 in S-101</w:t>
            </w:r>
          </w:p>
        </w:tc>
      </w:tr>
      <w:tr w:rsidR="00353431" w:rsidRPr="00314E34"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tcMar>
              <w:left w:w="108" w:type="dxa"/>
              <w:right w:w="108" w:type="dxa"/>
            </w:tcMar>
          </w:tcPr>
          <w:p w14:paraId="2AEE7600" w14:textId="3AE74A2A"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tcMar>
              <w:left w:w="108" w:type="dxa"/>
              <w:right w:w="108" w:type="dxa"/>
            </w:tcMar>
          </w:tcPr>
          <w:p w14:paraId="1931A123" w14:textId="3E445764" w:rsidR="00130A33" w:rsidRPr="00314E34" w:rsidRDefault="00130A33" w:rsidP="00130A33">
            <w:pPr>
              <w:spacing w:before="60" w:after="60" w:line="240" w:lineRule="auto"/>
              <w:jc w:val="left"/>
              <w:rPr>
                <w:rFonts w:cs="Arial"/>
                <w:sz w:val="16"/>
                <w:szCs w:val="16"/>
                <w:lang w:eastAsia="en-US"/>
              </w:rPr>
            </w:pPr>
            <w:r w:rsidRPr="00314E34">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tcMar>
              <w:left w:w="108" w:type="dxa"/>
              <w:right w:w="108" w:type="dxa"/>
            </w:tcMar>
          </w:tcPr>
          <w:p w14:paraId="1FFF8BF7" w14:textId="69552915"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tcMar>
              <w:top w:w="0" w:type="dxa"/>
              <w:left w:w="108" w:type="dxa"/>
              <w:bottom w:w="0" w:type="dxa"/>
              <w:right w:w="108" w:type="dxa"/>
            </w:tcMar>
          </w:tcPr>
          <w:p w14:paraId="29A94AD0" w14:textId="6C9786A9"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tcMar>
              <w:top w:w="0" w:type="dxa"/>
              <w:left w:w="108" w:type="dxa"/>
              <w:bottom w:w="0" w:type="dxa"/>
              <w:right w:w="108" w:type="dxa"/>
            </w:tcMar>
          </w:tcPr>
          <w:p w14:paraId="0C160439" w14:textId="77777777" w:rsidR="00130A33" w:rsidRPr="00314E34" w:rsidRDefault="00130A33" w:rsidP="00130A33">
            <w:pPr>
              <w:spacing w:before="60" w:after="60" w:line="240" w:lineRule="auto"/>
              <w:jc w:val="left"/>
              <w:rPr>
                <w:rFonts w:cs="Arial"/>
                <w:sz w:val="16"/>
                <w:szCs w:val="16"/>
                <w:lang w:eastAsia="en-US"/>
              </w:rPr>
            </w:pPr>
            <w:r w:rsidRPr="00314E34">
              <w:rPr>
                <w:rFonts w:cs="Arial"/>
                <w:i/>
                <w:sz w:val="16"/>
                <w:szCs w:val="16"/>
                <w:lang w:eastAsia="en-US"/>
              </w:rPr>
              <w:t>True</w:t>
            </w:r>
            <w:r w:rsidRPr="00314E34">
              <w:rPr>
                <w:rFonts w:cs="Arial"/>
                <w:sz w:val="16"/>
                <w:szCs w:val="16"/>
                <w:lang w:eastAsia="en-US"/>
              </w:rPr>
              <w:t xml:space="preserve"> indicates the dataset is not intended to be used for navigation</w:t>
            </w:r>
          </w:p>
          <w:p w14:paraId="5EA7DD5C" w14:textId="43ACB7E1" w:rsidR="00130A33" w:rsidRPr="00314E34" w:rsidRDefault="00130A33" w:rsidP="00130A33">
            <w:pPr>
              <w:spacing w:before="60" w:after="0" w:line="240" w:lineRule="auto"/>
              <w:jc w:val="left"/>
              <w:rPr>
                <w:rFonts w:cs="Arial"/>
                <w:sz w:val="16"/>
                <w:szCs w:val="16"/>
              </w:rPr>
            </w:pPr>
            <w:r w:rsidRPr="00314E34">
              <w:rPr>
                <w:rFonts w:cs="Arial"/>
                <w:i/>
                <w:sz w:val="16"/>
                <w:szCs w:val="16"/>
                <w:lang w:eastAsia="en-US"/>
              </w:rPr>
              <w:t>False</w:t>
            </w:r>
            <w:r w:rsidRPr="00314E34">
              <w:rPr>
                <w:rFonts w:cs="Arial"/>
                <w:sz w:val="16"/>
                <w:szCs w:val="16"/>
                <w:lang w:eastAsia="en-US"/>
              </w:rPr>
              <w:t xml:space="preserve"> indicates the dataset is intended to be used for navigation</w:t>
            </w:r>
          </w:p>
        </w:tc>
      </w:tr>
      <w:tr w:rsidR="00353431" w:rsidRPr="00314E34"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tcMar>
              <w:left w:w="108" w:type="dxa"/>
              <w:right w:w="108" w:type="dxa"/>
            </w:tcMar>
          </w:tcPr>
          <w:p w14:paraId="17E622AB" w14:textId="77777777"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tcMar>
              <w:left w:w="108" w:type="dxa"/>
              <w:right w:w="108" w:type="dxa"/>
            </w:tcMar>
          </w:tcPr>
          <w:p w14:paraId="72CCC1E5" w14:textId="5ED962EE" w:rsidR="00130A33" w:rsidRPr="00314E34" w:rsidRDefault="00130A33" w:rsidP="00130A33">
            <w:pPr>
              <w:spacing w:before="60" w:after="60" w:line="240" w:lineRule="auto"/>
              <w:jc w:val="left"/>
              <w:rPr>
                <w:rFonts w:cs="Arial"/>
                <w:b/>
                <w:bCs/>
                <w:sz w:val="16"/>
                <w:szCs w:val="16"/>
                <w:lang w:eastAsia="en-US"/>
              </w:rPr>
            </w:pPr>
            <w:r w:rsidRPr="00314E34">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tcMar>
              <w:left w:w="108" w:type="dxa"/>
              <w:right w:w="108" w:type="dxa"/>
            </w:tcMar>
          </w:tcPr>
          <w:p w14:paraId="34375BB8" w14:textId="0030F4D8"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4" w:space="0" w:color="auto"/>
              <w:left w:val="single" w:sz="4" w:space="0" w:color="auto"/>
              <w:bottom w:val="single" w:sz="8" w:space="0" w:color="000000"/>
              <w:right w:val="single" w:sz="4" w:space="0" w:color="auto"/>
            </w:tcBorders>
            <w:tcMar>
              <w:top w:w="0" w:type="dxa"/>
              <w:left w:w="108" w:type="dxa"/>
              <w:bottom w:w="0" w:type="dxa"/>
              <w:right w:w="108" w:type="dxa"/>
            </w:tcMar>
          </w:tcPr>
          <w:p w14:paraId="7625C5AF" w14:textId="7619A596"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MD_USAGE&gt;</w:t>
            </w:r>
            <w:proofErr w:type="spellStart"/>
            <w:r w:rsidRPr="00314E34">
              <w:rPr>
                <w:rFonts w:cs="Arial"/>
                <w:sz w:val="16"/>
                <w:szCs w:val="16"/>
              </w:rPr>
              <w:t>specificUsage</w:t>
            </w:r>
            <w:proofErr w:type="spellEnd"/>
            <w:r w:rsidRPr="00314E34">
              <w:rPr>
                <w:rFonts w:cs="Arial"/>
                <w:sz w:val="16"/>
                <w:szCs w:val="16"/>
              </w:rPr>
              <w:t xml:space="preserve"> (character string)</w:t>
            </w:r>
          </w:p>
        </w:tc>
        <w:tc>
          <w:tcPr>
            <w:tcW w:w="3550" w:type="dxa"/>
            <w:tcBorders>
              <w:top w:val="single" w:sz="4" w:space="0" w:color="auto"/>
              <w:left w:val="single" w:sz="4" w:space="0" w:color="auto"/>
              <w:bottom w:val="single" w:sz="8" w:space="0" w:color="000000"/>
              <w:right w:val="single" w:sz="8" w:space="0" w:color="000000"/>
            </w:tcBorders>
            <w:tcMar>
              <w:top w:w="0" w:type="dxa"/>
              <w:left w:w="108" w:type="dxa"/>
              <w:bottom w:w="0" w:type="dxa"/>
              <w:right w:w="108" w:type="dxa"/>
            </w:tcMar>
          </w:tcPr>
          <w:p w14:paraId="6ADAB90C" w14:textId="235A625F" w:rsidR="00130A33" w:rsidRPr="00314E34" w:rsidRDefault="00130A33" w:rsidP="00130A33">
            <w:pPr>
              <w:spacing w:before="60" w:after="60" w:line="240" w:lineRule="auto"/>
              <w:jc w:val="left"/>
              <w:rPr>
                <w:rFonts w:cs="Arial"/>
                <w:b/>
                <w:bCs/>
                <w:sz w:val="16"/>
                <w:szCs w:val="16"/>
                <w:lang w:eastAsia="en-US"/>
              </w:rPr>
            </w:pPr>
          </w:p>
        </w:tc>
      </w:tr>
      <w:tr w:rsidR="00353431" w:rsidRPr="00314E34"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582EC73"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AB599CC" w14:textId="5D7CA09D" w:rsidR="00130A33" w:rsidRPr="00314E34" w:rsidRDefault="00130A33" w:rsidP="00130A33">
            <w:pPr>
              <w:spacing w:before="60" w:after="60" w:line="240" w:lineRule="auto"/>
              <w:jc w:val="left"/>
              <w:rPr>
                <w:rFonts w:cs="Arial"/>
                <w:b/>
                <w:bCs/>
                <w:sz w:val="16"/>
                <w:szCs w:val="16"/>
                <w:lang w:eastAsia="en-US"/>
              </w:rPr>
            </w:pPr>
            <w:r w:rsidRPr="00314E34">
              <w:rPr>
                <w:sz w:val="16"/>
                <w:szCs w:val="16"/>
              </w:rPr>
              <w:t>The Edition number of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3D9EC6A" w14:textId="4E6D70D1"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A4F9F63" w14:textId="112A998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BA25CA0" w14:textId="53367FE3"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14E34" w:rsidRDefault="00130A33" w:rsidP="00130A33">
            <w:pPr>
              <w:spacing w:before="60"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r w:rsidR="00353431" w:rsidRPr="00314E34"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2EBE5A9"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2ED62969" w14:textId="2A509880" w:rsidR="00130A33" w:rsidRPr="00314E34" w:rsidRDefault="00130A33" w:rsidP="00130A33">
            <w:pPr>
              <w:spacing w:before="60" w:after="60" w:line="240" w:lineRule="auto"/>
              <w:jc w:val="left"/>
              <w:rPr>
                <w:rFonts w:cs="Arial"/>
                <w:b/>
                <w:bCs/>
                <w:sz w:val="16"/>
                <w:szCs w:val="16"/>
                <w:lang w:eastAsia="en-US"/>
              </w:rPr>
            </w:pPr>
            <w:r w:rsidRPr="00314E34">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8FF70A5" w14:textId="578DCE6D"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A915012" w14:textId="70F732C6"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3B98C1F" w14:textId="62B91485"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Update number 0 is assigned to a new dataset</w:t>
            </w:r>
          </w:p>
          <w:p w14:paraId="02B32FC4" w14:textId="58CA214B" w:rsidR="00130A33" w:rsidRPr="00314E34" w:rsidRDefault="00130A33" w:rsidP="00130A33">
            <w:pPr>
              <w:spacing w:before="60"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r w:rsidR="00353431" w:rsidRPr="00314E34"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F1171D2"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4B48571C" w14:textId="4E966E0C" w:rsidR="00130A33" w:rsidRPr="00314E34" w:rsidRDefault="00130A33" w:rsidP="00130A33">
            <w:pPr>
              <w:spacing w:before="60" w:after="60" w:line="240" w:lineRule="auto"/>
              <w:jc w:val="left"/>
              <w:rPr>
                <w:rFonts w:cs="Arial"/>
                <w:b/>
                <w:bCs/>
                <w:sz w:val="16"/>
                <w:szCs w:val="16"/>
                <w:lang w:eastAsia="en-US"/>
              </w:rPr>
            </w:pPr>
            <w:r w:rsidRPr="00314E34">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142B480" w14:textId="763516E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713587B"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6C36598C" w14:textId="5A69DC19" w:rsidR="00130A33" w:rsidRPr="00314E34" w:rsidRDefault="00130A33" w:rsidP="00130A33">
            <w:pPr>
              <w:snapToGrid w:val="0"/>
              <w:spacing w:before="60" w:after="60" w:line="240" w:lineRule="auto"/>
              <w:jc w:val="left"/>
              <w:rPr>
                <w:rFonts w:eastAsia="Times New Roman" w:cs="Arial"/>
                <w:sz w:val="16"/>
                <w:szCs w:val="16"/>
              </w:rPr>
            </w:pPr>
          </w:p>
        </w:tc>
      </w:tr>
      <w:tr w:rsidR="00353431" w:rsidRPr="00314E34"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193EA26B" w14:textId="21926247"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2E9B49F" w14:textId="2A2D9721" w:rsidR="00130A33" w:rsidRPr="00314E34" w:rsidRDefault="00130A33" w:rsidP="00130A33">
            <w:pPr>
              <w:spacing w:before="60" w:after="60" w:line="240" w:lineRule="auto"/>
              <w:jc w:val="left"/>
              <w:rPr>
                <w:rFonts w:cs="Arial"/>
                <w:sz w:val="16"/>
                <w:szCs w:val="16"/>
                <w:lang w:eastAsia="en-US"/>
              </w:rPr>
            </w:pPr>
            <w:r w:rsidRPr="00314E34">
              <w:rPr>
                <w:sz w:val="16"/>
                <w:szCs w:val="16"/>
              </w:rPr>
              <w:t xml:space="preserve">Reference back to the </w:t>
            </w:r>
            <w:proofErr w:type="spellStart"/>
            <w:r w:rsidRPr="00314E34">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AC2F1C2" w14:textId="6DBC2D39"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3C16995" w14:textId="7A7EDF4A"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URN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0491104" w14:textId="77777777" w:rsidR="00130A33" w:rsidRPr="00314E34" w:rsidRDefault="00130A33" w:rsidP="00130A33">
            <w:pPr>
              <w:snapToGrid w:val="0"/>
              <w:spacing w:before="60" w:after="60" w:line="240" w:lineRule="auto"/>
              <w:jc w:val="left"/>
              <w:rPr>
                <w:rFonts w:cs="Arial"/>
                <w:sz w:val="16"/>
                <w:szCs w:val="16"/>
              </w:rPr>
            </w:pPr>
            <w:r w:rsidRPr="00314E34">
              <w:rPr>
                <w:rFonts w:cs="Arial"/>
                <w:sz w:val="16"/>
                <w:szCs w:val="16"/>
              </w:rPr>
              <w:t xml:space="preserve">Update metadata refers to the </w:t>
            </w:r>
            <w:proofErr w:type="spellStart"/>
            <w:r w:rsidRPr="00314E34">
              <w:rPr>
                <w:rFonts w:cs="Arial"/>
                <w:sz w:val="16"/>
                <w:szCs w:val="16"/>
              </w:rPr>
              <w:t>datasetID</w:t>
            </w:r>
            <w:proofErr w:type="spellEnd"/>
            <w:r w:rsidRPr="00314E34">
              <w:rPr>
                <w:rFonts w:cs="Arial"/>
                <w:sz w:val="16"/>
                <w:szCs w:val="16"/>
              </w:rPr>
              <w:t xml:space="preserve"> of the dataset metadata. This is used if and only if the dataset is an update</w:t>
            </w:r>
          </w:p>
          <w:p w14:paraId="7DFC4541" w14:textId="3E1EBF76" w:rsidR="00130A33" w:rsidRPr="00314E34" w:rsidRDefault="00130A33" w:rsidP="00130A33">
            <w:pPr>
              <w:snapToGrid w:val="0"/>
              <w:spacing w:before="60" w:after="60" w:line="240" w:lineRule="auto"/>
              <w:jc w:val="left"/>
              <w:rPr>
                <w:rFonts w:eastAsia="Times New Roman" w:cs="Arial"/>
                <w:sz w:val="16"/>
                <w:szCs w:val="16"/>
              </w:rPr>
            </w:pPr>
            <w:r w:rsidRPr="00314E34">
              <w:rPr>
                <w:rFonts w:cs="Arial"/>
                <w:sz w:val="16"/>
                <w:szCs w:val="16"/>
              </w:rPr>
              <w:t>The URN must be an MRN</w:t>
            </w:r>
          </w:p>
        </w:tc>
      </w:tr>
      <w:tr w:rsidR="00353431" w:rsidRPr="00314E34"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BE84B90"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9A7D205" w14:textId="320BA3FB" w:rsidR="00130A33" w:rsidRPr="00314E34" w:rsidRDefault="00130A33" w:rsidP="00130A33">
            <w:pPr>
              <w:spacing w:before="60" w:after="60" w:line="240" w:lineRule="auto"/>
              <w:jc w:val="left"/>
              <w:rPr>
                <w:rFonts w:cs="Arial"/>
                <w:b/>
                <w:bCs/>
                <w:sz w:val="16"/>
                <w:szCs w:val="16"/>
                <w:lang w:eastAsia="en-US"/>
              </w:rPr>
            </w:pPr>
            <w:r w:rsidRPr="00314E34">
              <w:rPr>
                <w:rFonts w:eastAsia="Times New Roman"/>
                <w:sz w:val="16"/>
                <w:szCs w:val="16"/>
              </w:rPr>
              <w:t>Date on which the data was made available by the Data Producer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630C349" w14:textId="671FE269"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7C0AD93"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5CFA304" w14:textId="78DD557B" w:rsidR="00130A33" w:rsidRPr="00314E34" w:rsidRDefault="00130A33" w:rsidP="00130A33">
            <w:pPr>
              <w:spacing w:before="60" w:after="60" w:line="240" w:lineRule="auto"/>
              <w:jc w:val="left"/>
              <w:rPr>
                <w:rFonts w:cs="Arial"/>
                <w:b/>
                <w:bCs/>
                <w:sz w:val="16"/>
                <w:szCs w:val="16"/>
                <w:lang w:eastAsia="en-US"/>
              </w:rPr>
            </w:pPr>
          </w:p>
        </w:tc>
      </w:tr>
      <w:tr w:rsidR="00353431" w:rsidRPr="00314E34"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4257A26" w14:textId="251DA46F"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CCBE74F" w14:textId="5E253609" w:rsidR="00130A33" w:rsidRPr="00314E34" w:rsidRDefault="00130A33" w:rsidP="00130A33">
            <w:pPr>
              <w:spacing w:before="60" w:after="60" w:line="240" w:lineRule="auto"/>
              <w:jc w:val="left"/>
              <w:rPr>
                <w:rFonts w:cs="Arial"/>
                <w:sz w:val="16"/>
                <w:szCs w:val="16"/>
                <w:lang w:eastAsia="en-US"/>
              </w:rPr>
            </w:pPr>
            <w:r w:rsidRPr="00314E34">
              <w:rPr>
                <w:rFonts w:eastAsia="Times New Roman"/>
                <w:sz w:val="16"/>
                <w:szCs w:val="16"/>
              </w:rPr>
              <w:t>Time of day at which the data was made available by the Data Producer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575A3EE" w14:textId="4D3DB5FA"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D1EC065" w14:textId="6BC44A4D"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Time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FC7C1DA" w14:textId="64634FED"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The S-100 datatype Time</w:t>
            </w:r>
          </w:p>
        </w:tc>
      </w:tr>
      <w:tr w:rsidR="00353431" w:rsidRPr="00314E34"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021ED30" w14:textId="66B63058"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409532F6" w14:textId="5496D5E7" w:rsidR="00130A33" w:rsidRPr="00314E34" w:rsidRDefault="00130A33" w:rsidP="00130A33">
            <w:pPr>
              <w:spacing w:before="60" w:after="60" w:line="240" w:lineRule="auto"/>
              <w:jc w:val="left"/>
              <w:rPr>
                <w:rFonts w:cs="Arial"/>
                <w:sz w:val="16"/>
                <w:szCs w:val="16"/>
                <w:lang w:eastAsia="en-US"/>
              </w:rPr>
            </w:pPr>
            <w:r w:rsidRPr="00314E3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6D0F01E" w14:textId="537B1DDF"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8988632" w14:textId="4A6C8999"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E60D0BA" w14:textId="509ECC31" w:rsidR="00130A33" w:rsidRPr="00314E34" w:rsidRDefault="00130A33" w:rsidP="00130A33">
            <w:pPr>
              <w:spacing w:before="60" w:after="60" w:line="240" w:lineRule="auto"/>
              <w:jc w:val="left"/>
              <w:rPr>
                <w:rFonts w:cs="Arial"/>
                <w:sz w:val="16"/>
                <w:szCs w:val="16"/>
              </w:rPr>
            </w:pPr>
            <w:r w:rsidRPr="00314E34">
              <w:rPr>
                <w:rFonts w:cs="Arial"/>
                <w:sz w:val="16"/>
                <w:szCs w:val="16"/>
                <w:lang w:eastAsia="en-US"/>
              </w:rPr>
              <w:t>0..1 multiplicity in S-100 restricted to 1 in S-101</w:t>
            </w:r>
          </w:p>
        </w:tc>
      </w:tr>
      <w:tr w:rsidR="00353431" w:rsidRPr="00314E34"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9B6B629" w14:textId="40E7A081" w:rsidR="00130A33" w:rsidRPr="00314E34" w:rsidRDefault="00130A33" w:rsidP="00130A33">
            <w:pPr>
              <w:spacing w:before="60" w:after="60" w:line="240" w:lineRule="auto"/>
              <w:jc w:val="left"/>
              <w:rPr>
                <w:rFonts w:cs="Arial"/>
                <w:bCs/>
                <w:sz w:val="16"/>
                <w:szCs w:val="16"/>
              </w:rPr>
            </w:pPr>
            <w:proofErr w:type="spellStart"/>
            <w:r w:rsidRPr="00314E34">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317728CC" w14:textId="50BF32BF" w:rsidR="00130A33" w:rsidRPr="00314E34" w:rsidRDefault="00130A33" w:rsidP="00130A33">
            <w:pPr>
              <w:spacing w:before="60" w:after="60" w:line="240" w:lineRule="auto"/>
              <w:jc w:val="left"/>
              <w:rPr>
                <w:rFonts w:cs="Arial"/>
                <w:bCs/>
                <w:sz w:val="16"/>
                <w:szCs w:val="16"/>
                <w:lang w:eastAsia="en-US"/>
              </w:rPr>
            </w:pPr>
            <w:r w:rsidRPr="00314E34">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364F526" w14:textId="3535DCFD" w:rsidR="00130A33" w:rsidRPr="00314E34" w:rsidRDefault="00130A33" w:rsidP="00130A33">
            <w:pPr>
              <w:spacing w:before="60" w:after="60" w:line="240" w:lineRule="auto"/>
              <w:jc w:val="center"/>
              <w:rPr>
                <w:rFonts w:cs="Arial"/>
                <w:bCs/>
                <w:sz w:val="16"/>
                <w:szCs w:val="16"/>
                <w:lang w:eastAsia="en-US"/>
              </w:rPr>
            </w:pPr>
            <w:r w:rsidRPr="00314E34">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31D80E2" w14:textId="1098645F" w:rsidR="00130A33" w:rsidRPr="00314E34" w:rsidRDefault="00130A33" w:rsidP="00130A33">
            <w:pPr>
              <w:spacing w:before="60" w:after="60" w:line="240" w:lineRule="auto"/>
              <w:jc w:val="left"/>
              <w:rPr>
                <w:rFonts w:cs="Arial"/>
                <w:bCs/>
                <w:sz w:val="16"/>
                <w:szCs w:val="16"/>
              </w:rPr>
            </w:pPr>
            <w:r w:rsidRPr="00314E34">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14F500D" w14:textId="77777777" w:rsidR="00130A33" w:rsidRPr="00314E34" w:rsidRDefault="00130A33" w:rsidP="00130A33">
            <w:pPr>
              <w:snapToGrid w:val="0"/>
              <w:spacing w:before="60" w:after="60" w:line="240" w:lineRule="auto"/>
              <w:jc w:val="left"/>
              <w:rPr>
                <w:rFonts w:cs="Arial"/>
                <w:bCs/>
                <w:sz w:val="16"/>
                <w:szCs w:val="16"/>
              </w:rPr>
            </w:pPr>
            <w:r w:rsidRPr="00314E34">
              <w:rPr>
                <w:rFonts w:cs="Arial"/>
                <w:bCs/>
                <w:sz w:val="16"/>
                <w:szCs w:val="16"/>
              </w:rPr>
              <w:t>The temporal extent is encoded as the date/time of the earliest and latest data records (in coverage datasets) or date/time ranges (in vector datasets)</w:t>
            </w:r>
          </w:p>
          <w:p w14:paraId="1ABEDDC3" w14:textId="77777777" w:rsidR="00130A33" w:rsidRPr="00314E34" w:rsidRDefault="00130A33" w:rsidP="00130A33">
            <w:pPr>
              <w:snapToGrid w:val="0"/>
              <w:spacing w:before="60" w:after="60" w:line="240" w:lineRule="auto"/>
              <w:jc w:val="left"/>
              <w:rPr>
                <w:rFonts w:cs="Arial"/>
                <w:bCs/>
                <w:sz w:val="16"/>
                <w:szCs w:val="16"/>
              </w:rPr>
            </w:pPr>
            <w:r w:rsidRPr="00314E34">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314E34" w:rsidRDefault="00130A33" w:rsidP="00130A33">
            <w:pPr>
              <w:snapToGrid w:val="0"/>
              <w:spacing w:before="60" w:after="60" w:line="240" w:lineRule="auto"/>
              <w:jc w:val="left"/>
              <w:rPr>
                <w:rFonts w:cs="Arial"/>
                <w:bCs/>
                <w:sz w:val="16"/>
                <w:szCs w:val="16"/>
              </w:rPr>
            </w:pPr>
            <w:r w:rsidRPr="00314E34">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314E34" w:rsidRDefault="00130A33" w:rsidP="00130A33">
            <w:pPr>
              <w:spacing w:before="60" w:after="60" w:line="240" w:lineRule="auto"/>
              <w:jc w:val="left"/>
              <w:rPr>
                <w:rFonts w:cs="Arial"/>
                <w:bCs/>
                <w:sz w:val="16"/>
                <w:szCs w:val="16"/>
              </w:rPr>
            </w:pPr>
            <w:r w:rsidRPr="00314E34">
              <w:rPr>
                <w:rFonts w:cs="Arial"/>
                <w:bCs/>
                <w:sz w:val="16"/>
                <w:szCs w:val="16"/>
              </w:rPr>
              <w:t>This attribute is encoded if and only if at least one of the start and end of the temporal extent is known</w:t>
            </w:r>
          </w:p>
        </w:tc>
      </w:tr>
      <w:tr w:rsidR="00353431" w:rsidRPr="00314E34"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36B5374"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476D2FF4" w14:textId="3998E891" w:rsidR="00130A33" w:rsidRPr="00314E34" w:rsidRDefault="00130A33" w:rsidP="00130A33">
            <w:pPr>
              <w:spacing w:before="60" w:after="60" w:line="240" w:lineRule="auto"/>
              <w:jc w:val="left"/>
              <w:rPr>
                <w:rFonts w:cs="Arial"/>
                <w:b/>
                <w:bCs/>
                <w:sz w:val="16"/>
                <w:szCs w:val="16"/>
                <w:lang w:eastAsia="en-US"/>
              </w:rPr>
            </w:pPr>
            <w:r w:rsidRPr="00314E34">
              <w:rPr>
                <w:sz w:val="16"/>
                <w:szCs w:val="16"/>
              </w:rPr>
              <w:t>The Product Specification used to create this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2D580ED" w14:textId="6E6B9BBE" w:rsidR="00130A33" w:rsidRPr="00314E34" w:rsidRDefault="00130A33" w:rsidP="00130A33">
            <w:pPr>
              <w:spacing w:before="60" w:after="60" w:line="240" w:lineRule="auto"/>
              <w:jc w:val="center"/>
              <w:rPr>
                <w:rFonts w:cs="Arial"/>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3BFE369" w14:textId="6D027900"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383E86B" w14:textId="12E8EA31" w:rsidR="00130A33" w:rsidRPr="00314E34" w:rsidRDefault="00130A33" w:rsidP="00130A33">
            <w:pPr>
              <w:spacing w:before="60" w:after="60" w:line="240" w:lineRule="auto"/>
              <w:jc w:val="left"/>
              <w:rPr>
                <w:rFonts w:cs="Arial"/>
                <w:b/>
                <w:bCs/>
                <w:sz w:val="16"/>
                <w:szCs w:val="16"/>
                <w:lang w:eastAsia="en-US"/>
              </w:rPr>
            </w:pPr>
          </w:p>
        </w:tc>
      </w:tr>
      <w:tr w:rsidR="00353431" w:rsidRPr="00314E34"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BE2F017"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C217993" w14:textId="3A1EE0DD" w:rsidR="00130A33" w:rsidRPr="00314E34" w:rsidRDefault="00130A33" w:rsidP="00130A33">
            <w:pPr>
              <w:spacing w:before="60" w:after="60" w:line="240" w:lineRule="auto"/>
              <w:jc w:val="left"/>
              <w:rPr>
                <w:rFonts w:cs="Arial"/>
                <w:b/>
                <w:bCs/>
                <w:sz w:val="16"/>
                <w:szCs w:val="16"/>
                <w:lang w:eastAsia="en-US"/>
              </w:rPr>
            </w:pPr>
            <w:r w:rsidRPr="00314E34">
              <w:rPr>
                <w:sz w:val="16"/>
                <w:szCs w:val="16"/>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B41C05C" w14:textId="3142ACF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83A9BAA" w14:textId="574D222C" w:rsidR="00130A33" w:rsidRPr="00314E34" w:rsidRDefault="00130A33" w:rsidP="00130A33">
            <w:pPr>
              <w:snapToGrid w:val="0"/>
              <w:spacing w:before="60" w:after="60" w:line="240" w:lineRule="auto"/>
              <w:rPr>
                <w:rFonts w:cs="Arial"/>
                <w:sz w:val="16"/>
                <w:szCs w:val="16"/>
              </w:rPr>
            </w:pPr>
            <w:proofErr w:type="spellStart"/>
            <w:r w:rsidRPr="00314E34">
              <w:rPr>
                <w:rFonts w:cs="Arial"/>
                <w:sz w:val="16"/>
                <w:szCs w:val="16"/>
              </w:rPr>
              <w:t>CI_Responsibility</w:t>
            </w:r>
            <w:proofErr w:type="spellEnd"/>
            <w:r w:rsidRPr="00314E34">
              <w:rPr>
                <w:rFonts w:cs="Arial"/>
                <w:sz w:val="16"/>
                <w:szCs w:val="16"/>
              </w:rPr>
              <w:t>&gt;</w:t>
            </w:r>
            <w:proofErr w:type="spellStart"/>
            <w:r w:rsidRPr="00314E34">
              <w:rPr>
                <w:rFonts w:cs="Arial"/>
                <w:sz w:val="16"/>
                <w:szCs w:val="16"/>
              </w:rPr>
              <w:t>CI_Organisation</w:t>
            </w:r>
            <w:proofErr w:type="spellEnd"/>
          </w:p>
          <w:p w14:paraId="247D7FF6" w14:textId="396CA675" w:rsidR="00130A33" w:rsidRPr="00314E34" w:rsidRDefault="00130A33" w:rsidP="00130A33">
            <w:pPr>
              <w:snapToGrid w:val="0"/>
              <w:spacing w:before="60" w:after="60" w:line="240" w:lineRule="auto"/>
              <w:rPr>
                <w:rFonts w:cs="Arial"/>
                <w:b/>
                <w:bCs/>
                <w:sz w:val="16"/>
                <w:szCs w:val="16"/>
                <w:lang w:eastAsia="en-US"/>
              </w:rPr>
            </w:pP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DA2C1A0" w14:textId="31303DDE"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See S-100 Part 17, Table 17-3</w:t>
            </w:r>
          </w:p>
        </w:tc>
      </w:tr>
      <w:tr w:rsidR="00353431" w:rsidRPr="00314E34"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28F8600" w14:textId="097E882B"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371494E1" w14:textId="77BE3408" w:rsidR="00130A33" w:rsidRPr="00314E34" w:rsidRDefault="00130A33" w:rsidP="00130A33">
            <w:pPr>
              <w:spacing w:before="60" w:after="60" w:line="240" w:lineRule="auto"/>
              <w:jc w:val="left"/>
              <w:rPr>
                <w:rFonts w:cs="Arial"/>
                <w:sz w:val="16"/>
                <w:szCs w:val="16"/>
                <w:lang w:eastAsia="en-US"/>
              </w:rPr>
            </w:pPr>
            <w:r w:rsidRPr="00314E34">
              <w:rPr>
                <w:sz w:val="16"/>
                <w:szCs w:val="16"/>
              </w:rPr>
              <w:t xml:space="preserve">The official IHO </w:t>
            </w:r>
            <w:r w:rsidR="0027634D" w:rsidRPr="00314E34">
              <w:rPr>
                <w:sz w:val="16"/>
                <w:szCs w:val="16"/>
              </w:rPr>
              <w:t xml:space="preserve">S-100 </w:t>
            </w:r>
            <w:r w:rsidRPr="00314E34">
              <w:rPr>
                <w:sz w:val="16"/>
                <w:szCs w:val="16"/>
              </w:rPr>
              <w:t xml:space="preserve">Producer Code from </w:t>
            </w:r>
            <w:r w:rsidR="00AA4C4C" w:rsidRPr="00314E34">
              <w:rPr>
                <w:sz w:val="16"/>
                <w:szCs w:val="16"/>
              </w:rPr>
              <w:t>the IHO GI Registry, Producer Code Register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BA03E47" w14:textId="65F1D9E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3D81E8A9" w14:textId="21C4CCEB" w:rsidR="00130A33" w:rsidRPr="00314E34" w:rsidRDefault="00130A33" w:rsidP="00130A33">
            <w:pPr>
              <w:snapToGrid w:val="0"/>
              <w:spacing w:before="60" w:after="60" w:line="240" w:lineRule="auto"/>
              <w:rPr>
                <w:rFonts w:cs="Arial"/>
                <w:sz w:val="16"/>
                <w:szCs w:val="16"/>
              </w:rPr>
            </w:pPr>
            <w:proofErr w:type="spellStart"/>
            <w:r w:rsidRPr="00314E34">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BC75E15" w14:textId="0F495A19"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0..1 multiplicity in S-100 restricted to 1 in S-101</w:t>
            </w:r>
          </w:p>
        </w:tc>
      </w:tr>
      <w:tr w:rsidR="00353431" w:rsidRPr="00314E34"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E8E9616" w14:textId="1AA2624F"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F20BFA1" w14:textId="0C122DC7" w:rsidR="00130A33" w:rsidRPr="00314E34" w:rsidRDefault="00130A33" w:rsidP="00130A33">
            <w:pPr>
              <w:spacing w:before="60" w:after="60" w:line="240" w:lineRule="auto"/>
              <w:jc w:val="left"/>
              <w:rPr>
                <w:rFonts w:cs="Arial"/>
                <w:sz w:val="16"/>
                <w:szCs w:val="16"/>
                <w:lang w:eastAsia="en-US"/>
              </w:rPr>
            </w:pPr>
            <w:r w:rsidRPr="00314E34">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6646438" w14:textId="0A40E416"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465A55D" w14:textId="0241394A" w:rsidR="00130A33" w:rsidRPr="00314E34" w:rsidRDefault="00130A33" w:rsidP="00130A33">
            <w:pPr>
              <w:snapToGrid w:val="0"/>
              <w:spacing w:before="60" w:after="60" w:line="240" w:lineRule="auto"/>
              <w:rPr>
                <w:rFonts w:cs="Arial"/>
                <w:sz w:val="16"/>
                <w:szCs w:val="16"/>
              </w:rPr>
            </w:pPr>
            <w:r w:rsidRPr="00314E34">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A85C5A4" w14:textId="28868A88" w:rsidR="00130A33" w:rsidRPr="00314E34" w:rsidRDefault="00130A33" w:rsidP="00130A33">
            <w:pPr>
              <w:spacing w:before="60" w:after="60" w:line="240" w:lineRule="auto"/>
              <w:jc w:val="left"/>
              <w:rPr>
                <w:rFonts w:cs="Arial"/>
                <w:sz w:val="16"/>
                <w:szCs w:val="16"/>
              </w:rPr>
            </w:pPr>
            <w:r w:rsidRPr="00314E34">
              <w:rPr>
                <w:rFonts w:cs="Arial"/>
                <w:sz w:val="16"/>
                <w:szCs w:val="16"/>
              </w:rPr>
              <w:t xml:space="preserve">For S-101 datasets must be </w:t>
            </w:r>
            <w:r w:rsidRPr="00314E34">
              <w:rPr>
                <w:sz w:val="16"/>
                <w:szCs w:val="16"/>
              </w:rPr>
              <w:t>ISO/IEC 8211</w:t>
            </w:r>
          </w:p>
        </w:tc>
      </w:tr>
      <w:tr w:rsidR="00353431" w:rsidRPr="00314E34"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DB1951F"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70B281AD" w14:textId="3072E3B7" w:rsidR="00130A33" w:rsidRPr="00314E34" w:rsidRDefault="00130A33" w:rsidP="00130A33">
            <w:pPr>
              <w:spacing w:before="60" w:after="60" w:line="240" w:lineRule="auto"/>
              <w:jc w:val="left"/>
              <w:rPr>
                <w:rFonts w:cs="Arial"/>
                <w:b/>
                <w:bCs/>
                <w:sz w:val="16"/>
                <w:szCs w:val="16"/>
                <w:lang w:eastAsia="en-US"/>
              </w:rPr>
            </w:pPr>
            <w:r w:rsidRPr="00314E34">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B25CBA1" w14:textId="05F542ED"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40183AE" w14:textId="4296B4B4"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92579CA" w14:textId="2A9F3356" w:rsidR="00130A33" w:rsidRPr="00314E34" w:rsidRDefault="00130A33" w:rsidP="00130A33">
            <w:pPr>
              <w:spacing w:before="60" w:after="60" w:line="240" w:lineRule="auto"/>
              <w:jc w:val="left"/>
              <w:rPr>
                <w:rFonts w:cs="Arial"/>
                <w:b/>
                <w:bCs/>
                <w:sz w:val="16"/>
                <w:szCs w:val="16"/>
                <w:lang w:eastAsia="en-US"/>
              </w:rPr>
            </w:pPr>
            <w:r w:rsidRPr="00314E34">
              <w:rPr>
                <w:rFonts w:cs="Arial"/>
                <w:bCs/>
                <w:sz w:val="16"/>
                <w:szCs w:val="16"/>
                <w:lang w:eastAsia="en-US"/>
              </w:rPr>
              <w:t>0..* multiplicity in S-100 restricted to 1</w:t>
            </w:r>
            <w:r w:rsidR="00541D94" w:rsidRPr="00314E34">
              <w:rPr>
                <w:rFonts w:cs="Arial"/>
                <w:bCs/>
                <w:sz w:val="16"/>
                <w:szCs w:val="16"/>
                <w:lang w:eastAsia="en-US"/>
              </w:rPr>
              <w:t>..*</w:t>
            </w:r>
            <w:r w:rsidRPr="00314E34">
              <w:rPr>
                <w:rFonts w:cs="Arial"/>
                <w:bCs/>
                <w:sz w:val="16"/>
                <w:szCs w:val="16"/>
                <w:lang w:eastAsia="en-US"/>
              </w:rPr>
              <w:t xml:space="preserve"> in S-101</w:t>
            </w:r>
          </w:p>
        </w:tc>
      </w:tr>
      <w:tr w:rsidR="00353431" w:rsidRPr="00314E34"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9CB290F"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1F30C14" w14:textId="38812AD5" w:rsidR="00130A33" w:rsidRPr="00314E34" w:rsidRDefault="00130A33" w:rsidP="00130A33">
            <w:pPr>
              <w:spacing w:before="60" w:after="60" w:line="240" w:lineRule="auto"/>
              <w:jc w:val="left"/>
              <w:rPr>
                <w:rFonts w:cs="Arial"/>
                <w:b/>
                <w:bCs/>
                <w:sz w:val="16"/>
                <w:szCs w:val="16"/>
                <w:lang w:eastAsia="en-US"/>
              </w:rPr>
            </w:pPr>
            <w:r w:rsidRPr="00314E34">
              <w:rPr>
                <w:sz w:val="16"/>
                <w:szCs w:val="16"/>
              </w:rPr>
              <w:t>Any additional information</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42316D5" w14:textId="1E24A1E1"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312FD2BB" w14:textId="77777777" w:rsidR="00130A33" w:rsidRPr="00314E34" w:rsidRDefault="00130A33" w:rsidP="00130A33">
            <w:pPr>
              <w:spacing w:before="60" w:after="60" w:line="240" w:lineRule="auto"/>
              <w:jc w:val="left"/>
              <w:rPr>
                <w:rFonts w:cs="Arial"/>
                <w:b/>
                <w:bCs/>
                <w:sz w:val="16"/>
                <w:szCs w:val="16"/>
                <w:lang w:eastAsia="en-US"/>
              </w:rPr>
            </w:pPr>
            <w:proofErr w:type="spellStart"/>
            <w:r w:rsidRPr="00314E34">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2B42940" w14:textId="77777777" w:rsidR="00130A33" w:rsidRPr="00314E34" w:rsidRDefault="00130A33" w:rsidP="00130A33">
            <w:pPr>
              <w:spacing w:before="60" w:after="60" w:line="240" w:lineRule="auto"/>
              <w:jc w:val="left"/>
              <w:rPr>
                <w:rFonts w:cs="Arial"/>
                <w:b/>
                <w:bCs/>
                <w:sz w:val="16"/>
                <w:szCs w:val="16"/>
                <w:lang w:eastAsia="en-US"/>
              </w:rPr>
            </w:pPr>
          </w:p>
        </w:tc>
      </w:tr>
      <w:tr w:rsidR="00353431" w:rsidRPr="00314E34"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438F716" w14:textId="27A2FD01"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586BCFBF" w14:textId="4E54F6E2" w:rsidR="00130A33" w:rsidRPr="00314E34" w:rsidRDefault="00130A33" w:rsidP="00130A33">
            <w:pPr>
              <w:spacing w:before="60" w:after="60" w:line="240" w:lineRule="auto"/>
              <w:jc w:val="left"/>
              <w:rPr>
                <w:rFonts w:cs="Arial"/>
                <w:sz w:val="16"/>
                <w:szCs w:val="16"/>
                <w:lang w:eastAsia="en-US"/>
              </w:rPr>
            </w:pPr>
            <w:r w:rsidRPr="00314E34">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B0DBA8A" w14:textId="2C901D36"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8BA060B" w14:textId="674D319E"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3869988" w14:textId="7AD372E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 xml:space="preserve">In absence of </w:t>
            </w:r>
            <w:proofErr w:type="spellStart"/>
            <w:r w:rsidRPr="00314E34">
              <w:rPr>
                <w:rFonts w:cs="Arial"/>
                <w:sz w:val="16"/>
                <w:szCs w:val="16"/>
              </w:rPr>
              <w:t>defaultLocale</w:t>
            </w:r>
            <w:proofErr w:type="spellEnd"/>
            <w:r w:rsidRPr="00314E34">
              <w:rPr>
                <w:rFonts w:cs="Arial"/>
                <w:sz w:val="16"/>
                <w:szCs w:val="16"/>
              </w:rPr>
              <w:t xml:space="preserve"> the language is English, UTF-8</w:t>
            </w:r>
          </w:p>
        </w:tc>
      </w:tr>
      <w:tr w:rsidR="00353431" w:rsidRPr="00314E34"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F096BCC" w14:textId="32D0E156"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77964CD" w14:textId="2FBD63AE" w:rsidR="00130A33" w:rsidRPr="00314E34" w:rsidRDefault="00130A33" w:rsidP="00130A33">
            <w:pPr>
              <w:spacing w:before="60" w:after="60" w:line="240" w:lineRule="auto"/>
              <w:jc w:val="left"/>
              <w:rPr>
                <w:rFonts w:cs="Arial"/>
                <w:sz w:val="16"/>
                <w:szCs w:val="16"/>
                <w:lang w:eastAsia="en-US"/>
              </w:rPr>
            </w:pPr>
            <w:r w:rsidRPr="00314E34">
              <w:rPr>
                <w:sz w:val="16"/>
                <w:szCs w:val="16"/>
              </w:rPr>
              <w:t>Other languages and character sets used in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71CD155" w14:textId="53BD2EEA"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79780F3" w14:textId="5853996E"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A3AA04D" w14:textId="737312A3" w:rsidR="00130A33" w:rsidRPr="00314E34" w:rsidRDefault="00130A33" w:rsidP="00130A33">
            <w:pPr>
              <w:spacing w:before="60" w:after="60" w:line="240" w:lineRule="auto"/>
              <w:jc w:val="left"/>
              <w:rPr>
                <w:rFonts w:cs="Arial"/>
                <w:b/>
                <w:bCs/>
                <w:sz w:val="16"/>
                <w:szCs w:val="16"/>
                <w:lang w:eastAsia="en-US"/>
              </w:rPr>
            </w:pPr>
          </w:p>
        </w:tc>
      </w:tr>
      <w:tr w:rsidR="00353431" w:rsidRPr="00314E34"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7FAFCD5" w14:textId="3EF19C2F"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2C24529" w14:textId="0FA5D37E" w:rsidR="00130A33" w:rsidRPr="00314E34" w:rsidRDefault="00130A33" w:rsidP="00130A33">
            <w:pPr>
              <w:spacing w:before="60" w:after="60" w:line="240" w:lineRule="auto"/>
              <w:jc w:val="left"/>
              <w:rPr>
                <w:rFonts w:cs="Arial"/>
                <w:sz w:val="16"/>
                <w:szCs w:val="16"/>
                <w:lang w:eastAsia="en-US"/>
              </w:rPr>
            </w:pPr>
            <w:r w:rsidRPr="00314E34">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1E3D7D6" w14:textId="67AF54F9"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1467111" w14:textId="77777777" w:rsidR="00130A33" w:rsidRPr="00CC54D5" w:rsidRDefault="00130A33" w:rsidP="00130A33">
            <w:pPr>
              <w:snapToGrid w:val="0"/>
              <w:spacing w:before="60" w:after="60" w:line="240" w:lineRule="auto"/>
              <w:jc w:val="left"/>
              <w:rPr>
                <w:rFonts w:cs="Arial"/>
                <w:sz w:val="16"/>
                <w:szCs w:val="16"/>
                <w:lang w:val="fr-FR"/>
                <w:rPrChange w:id="962" w:author="Jeff Wootton" w:date="2025-05-16T14:46:00Z" w16du:dateUtc="2025-05-16T12:46:00Z">
                  <w:rPr>
                    <w:rFonts w:cs="Arial"/>
                    <w:sz w:val="16"/>
                    <w:szCs w:val="16"/>
                  </w:rPr>
                </w:rPrChange>
              </w:rPr>
            </w:pPr>
            <w:proofErr w:type="spellStart"/>
            <w:r w:rsidRPr="00CC54D5">
              <w:rPr>
                <w:rFonts w:cs="Arial"/>
                <w:sz w:val="16"/>
                <w:szCs w:val="16"/>
                <w:lang w:val="fr-FR"/>
                <w:rPrChange w:id="963" w:author="Jeff Wootton" w:date="2025-05-16T14:46:00Z" w16du:dateUtc="2025-05-16T12:46:00Z">
                  <w:rPr>
                    <w:rFonts w:cs="Arial"/>
                    <w:sz w:val="16"/>
                    <w:szCs w:val="16"/>
                  </w:rPr>
                </w:rPrChange>
              </w:rPr>
              <w:t>CI_Responsibility</w:t>
            </w:r>
            <w:proofErr w:type="spellEnd"/>
            <w:r w:rsidRPr="00CC54D5">
              <w:rPr>
                <w:rFonts w:cs="Arial"/>
                <w:sz w:val="16"/>
                <w:szCs w:val="16"/>
                <w:lang w:val="fr-FR"/>
                <w:rPrChange w:id="964" w:author="Jeff Wootton" w:date="2025-05-16T14:46:00Z" w16du:dateUtc="2025-05-16T12:46:00Z">
                  <w:rPr>
                    <w:rFonts w:cs="Arial"/>
                    <w:sz w:val="16"/>
                    <w:szCs w:val="16"/>
                  </w:rPr>
                </w:rPrChange>
              </w:rPr>
              <w:t>&gt;</w:t>
            </w:r>
            <w:proofErr w:type="spellStart"/>
            <w:r w:rsidRPr="00CC54D5">
              <w:rPr>
                <w:rFonts w:cs="Arial"/>
                <w:sz w:val="16"/>
                <w:szCs w:val="16"/>
                <w:lang w:val="fr-FR"/>
                <w:rPrChange w:id="965" w:author="Jeff Wootton" w:date="2025-05-16T14:46:00Z" w16du:dateUtc="2025-05-16T12:46:00Z">
                  <w:rPr>
                    <w:rFonts w:cs="Arial"/>
                    <w:sz w:val="16"/>
                    <w:szCs w:val="16"/>
                  </w:rPr>
                </w:rPrChange>
              </w:rPr>
              <w:t>CI_Individual</w:t>
            </w:r>
            <w:proofErr w:type="spellEnd"/>
            <w:r w:rsidRPr="00CC54D5">
              <w:rPr>
                <w:rFonts w:cs="Arial"/>
                <w:sz w:val="16"/>
                <w:szCs w:val="16"/>
                <w:lang w:val="fr-FR"/>
                <w:rPrChange w:id="966" w:author="Jeff Wootton" w:date="2025-05-16T14:46:00Z" w16du:dateUtc="2025-05-16T12:46:00Z">
                  <w:rPr>
                    <w:rFonts w:cs="Arial"/>
                    <w:sz w:val="16"/>
                    <w:szCs w:val="16"/>
                  </w:rPr>
                </w:rPrChange>
              </w:rPr>
              <w:t xml:space="preserve"> or</w:t>
            </w:r>
          </w:p>
          <w:p w14:paraId="4CDC1173" w14:textId="366C8B38" w:rsidR="00130A33" w:rsidRPr="00CC54D5" w:rsidRDefault="00130A33" w:rsidP="00130A33">
            <w:pPr>
              <w:spacing w:before="60" w:after="60" w:line="240" w:lineRule="auto"/>
              <w:jc w:val="left"/>
              <w:rPr>
                <w:rFonts w:cs="Arial"/>
                <w:sz w:val="16"/>
                <w:szCs w:val="16"/>
                <w:lang w:val="fr-FR" w:eastAsia="en-US"/>
                <w:rPrChange w:id="967" w:author="Jeff Wootton" w:date="2025-05-16T14:46:00Z" w16du:dateUtc="2025-05-16T12:46:00Z">
                  <w:rPr>
                    <w:rFonts w:cs="Arial"/>
                    <w:sz w:val="16"/>
                    <w:szCs w:val="16"/>
                    <w:lang w:eastAsia="en-US"/>
                  </w:rPr>
                </w:rPrChange>
              </w:rPr>
            </w:pPr>
            <w:proofErr w:type="spellStart"/>
            <w:r w:rsidRPr="00CC54D5">
              <w:rPr>
                <w:rFonts w:cs="Arial"/>
                <w:sz w:val="16"/>
                <w:szCs w:val="16"/>
                <w:lang w:val="fr-FR"/>
                <w:rPrChange w:id="968" w:author="Jeff Wootton" w:date="2025-05-16T14:46:00Z" w16du:dateUtc="2025-05-16T12:46:00Z">
                  <w:rPr>
                    <w:rFonts w:cs="Arial"/>
                    <w:sz w:val="16"/>
                    <w:szCs w:val="16"/>
                  </w:rPr>
                </w:rPrChange>
              </w:rPr>
              <w:t>CI_Responsibility</w:t>
            </w:r>
            <w:proofErr w:type="spellEnd"/>
            <w:r w:rsidRPr="00CC54D5">
              <w:rPr>
                <w:rFonts w:cs="Arial"/>
                <w:sz w:val="16"/>
                <w:szCs w:val="16"/>
                <w:lang w:val="fr-FR"/>
                <w:rPrChange w:id="969" w:author="Jeff Wootton" w:date="2025-05-16T14:46:00Z" w16du:dateUtc="2025-05-16T12:46:00Z">
                  <w:rPr>
                    <w:rFonts w:cs="Arial"/>
                    <w:sz w:val="16"/>
                    <w:szCs w:val="16"/>
                  </w:rPr>
                </w:rPrChange>
              </w:rPr>
              <w:t>&gt;</w:t>
            </w:r>
            <w:proofErr w:type="spellStart"/>
            <w:r w:rsidRPr="00CC54D5">
              <w:rPr>
                <w:rFonts w:cs="Arial"/>
                <w:sz w:val="16"/>
                <w:szCs w:val="16"/>
                <w:lang w:val="fr-FR"/>
                <w:rPrChange w:id="970" w:author="Jeff Wootton" w:date="2025-05-16T14:46:00Z" w16du:dateUtc="2025-05-16T12:46:00Z">
                  <w:rPr>
                    <w:rFonts w:cs="Arial"/>
                    <w:sz w:val="16"/>
                    <w:szCs w:val="16"/>
                  </w:rPr>
                </w:rPrChange>
              </w:rPr>
              <w:t>CI_Organisation</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1963821" w14:textId="0ECE6500"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 xml:space="preserve">Only if </w:t>
            </w:r>
            <w:proofErr w:type="spellStart"/>
            <w:r w:rsidRPr="00314E34">
              <w:rPr>
                <w:rFonts w:cs="Arial"/>
                <w:sz w:val="16"/>
                <w:szCs w:val="16"/>
              </w:rPr>
              <w:t>metadataPointOfContact</w:t>
            </w:r>
            <w:proofErr w:type="spellEnd"/>
            <w:r w:rsidRPr="00314E34">
              <w:rPr>
                <w:rFonts w:cs="Arial"/>
                <w:sz w:val="16"/>
                <w:szCs w:val="16"/>
              </w:rPr>
              <w:t xml:space="preserve"> is different to </w:t>
            </w:r>
            <w:proofErr w:type="spellStart"/>
            <w:r w:rsidRPr="00314E34">
              <w:rPr>
                <w:rFonts w:cs="Arial"/>
                <w:sz w:val="16"/>
                <w:szCs w:val="16"/>
              </w:rPr>
              <w:t>producingAgency</w:t>
            </w:r>
            <w:proofErr w:type="spellEnd"/>
          </w:p>
        </w:tc>
      </w:tr>
      <w:tr w:rsidR="00353431" w:rsidRPr="00314E34"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0E0AC80" w14:textId="56018453" w:rsidR="00130A33" w:rsidRPr="00314E34" w:rsidRDefault="00130A33" w:rsidP="00130A33">
            <w:pPr>
              <w:spacing w:before="60" w:after="60" w:line="240" w:lineRule="auto"/>
              <w:jc w:val="left"/>
              <w:rPr>
                <w:rFonts w:cs="Arial"/>
                <w:sz w:val="16"/>
                <w:szCs w:val="16"/>
                <w:lang w:eastAsia="en-US"/>
              </w:rPr>
            </w:pPr>
            <w:proofErr w:type="spellStart"/>
            <w:r w:rsidRPr="00314E34">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26469101" w14:textId="4C5BCA3E" w:rsidR="00130A33" w:rsidRPr="00314E34" w:rsidRDefault="00130A33" w:rsidP="00130A33">
            <w:pPr>
              <w:spacing w:before="60" w:after="60" w:line="240" w:lineRule="auto"/>
              <w:jc w:val="left"/>
              <w:rPr>
                <w:rFonts w:cs="Arial"/>
                <w:sz w:val="16"/>
                <w:szCs w:val="16"/>
                <w:lang w:eastAsia="en-US"/>
              </w:rPr>
            </w:pPr>
            <w:r w:rsidRPr="00314E34">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C35996B" w14:textId="786A9B0A"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F4B97B5" w14:textId="7D25A880"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Date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207BBB9" w14:textId="4E00DF9E"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Metadata creation date, which may or may not be the dataset creation date</w:t>
            </w:r>
          </w:p>
        </w:tc>
      </w:tr>
      <w:tr w:rsidR="00533D87" w:rsidRPr="00314E34"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E3532D0" w14:textId="6E7DA8BF" w:rsidR="00533D87" w:rsidRPr="00314E34" w:rsidRDefault="00533D87" w:rsidP="00533D87">
            <w:pPr>
              <w:spacing w:before="60" w:after="60" w:line="240" w:lineRule="auto"/>
              <w:jc w:val="left"/>
              <w:rPr>
                <w:rFonts w:cs="Arial"/>
                <w:sz w:val="16"/>
                <w:szCs w:val="16"/>
              </w:rPr>
            </w:pPr>
            <w:proofErr w:type="spellStart"/>
            <w:r w:rsidRPr="00314E34">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9EB497B" w14:textId="7C7E240A" w:rsidR="00533D87" w:rsidRPr="00314E34" w:rsidRDefault="00533D87" w:rsidP="00CF51A6">
            <w:pPr>
              <w:spacing w:before="60" w:after="60" w:line="240" w:lineRule="auto"/>
              <w:jc w:val="left"/>
              <w:rPr>
                <w:rFonts w:cs="Arial"/>
                <w:sz w:val="16"/>
                <w:szCs w:val="16"/>
              </w:rPr>
            </w:pPr>
            <w:r w:rsidRPr="00314E34">
              <w:rPr>
                <w:rFonts w:cs="Arial"/>
                <w:sz w:val="16"/>
                <w:szCs w:val="16"/>
              </w:rPr>
              <w:t>I</w:t>
            </w:r>
            <w:r w:rsidR="00393B21" w:rsidRPr="00314E34">
              <w:rPr>
                <w:rFonts w:cs="Arial"/>
                <w:sz w:val="16"/>
                <w:szCs w:val="16"/>
              </w:rPr>
              <w:t>ndicate</w:t>
            </w:r>
            <w:r w:rsidR="00CF51A6" w:rsidRPr="00314E34">
              <w:rPr>
                <w:rFonts w:cs="Arial"/>
                <w:sz w:val="16"/>
                <w:szCs w:val="16"/>
              </w:rPr>
              <w:t>s</w:t>
            </w:r>
            <w:r w:rsidR="00393B21" w:rsidRPr="00314E34">
              <w:rPr>
                <w:rFonts w:cs="Arial"/>
                <w:sz w:val="16"/>
                <w:szCs w:val="16"/>
              </w:rPr>
              <w:t xml:space="preserve"> i</w:t>
            </w:r>
            <w:r w:rsidRPr="00314E34">
              <w:rPr>
                <w:rFonts w:cs="Arial"/>
                <w:sz w:val="16"/>
                <w:szCs w:val="16"/>
              </w:rPr>
              <w:t>f a cancelled</w:t>
            </w:r>
            <w:r w:rsidR="00393B21" w:rsidRPr="00314E34">
              <w:rPr>
                <w:rFonts w:cs="Arial"/>
                <w:sz w:val="16"/>
                <w:szCs w:val="16"/>
              </w:rPr>
              <w:t xml:space="preserve"> dataset</w:t>
            </w:r>
            <w:r w:rsidRPr="00314E34">
              <w:rPr>
                <w:rFonts w:cs="Arial"/>
                <w:sz w:val="16"/>
                <w:szCs w:val="16"/>
              </w:rPr>
              <w:t xml:space="preserve"> is replaced by another data file</w:t>
            </w:r>
            <w:r w:rsidR="00393B21" w:rsidRPr="00314E34">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26EA729" w14:textId="64E479B9" w:rsidR="00533D87" w:rsidRPr="00314E34" w:rsidRDefault="00533D87" w:rsidP="00533D87">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A0FA192" w14:textId="0322EDE7" w:rsidR="00533D87" w:rsidRPr="00314E34" w:rsidRDefault="00533D87" w:rsidP="00533D87">
            <w:pPr>
              <w:spacing w:before="60" w:after="60" w:line="240" w:lineRule="auto"/>
              <w:jc w:val="left"/>
              <w:rPr>
                <w:rFonts w:cs="Arial"/>
                <w:sz w:val="16"/>
                <w:szCs w:val="16"/>
              </w:rPr>
            </w:pPr>
            <w:r w:rsidRPr="00314E34">
              <w:rPr>
                <w:rFonts w:cs="Arial"/>
                <w:sz w:val="16"/>
                <w:szCs w:val="16"/>
              </w:rPr>
              <w:t>Boolean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4B61111" w14:textId="24715BA4" w:rsidR="00533D87" w:rsidRPr="00314E34" w:rsidRDefault="00CF51A6" w:rsidP="00533D87">
            <w:pPr>
              <w:spacing w:before="60" w:after="60" w:line="240" w:lineRule="auto"/>
              <w:jc w:val="left"/>
              <w:rPr>
                <w:rFonts w:cs="Arial"/>
                <w:sz w:val="16"/>
                <w:szCs w:val="16"/>
              </w:rPr>
            </w:pPr>
            <w:r w:rsidRPr="00314E34">
              <w:rPr>
                <w:rFonts w:cs="Arial"/>
                <w:sz w:val="16"/>
                <w:szCs w:val="16"/>
                <w:lang w:eastAsia="en-US"/>
              </w:rPr>
              <w:t>See Note</w:t>
            </w:r>
            <w:r w:rsidR="00FE61B1" w:rsidRPr="00314E34">
              <w:rPr>
                <w:rFonts w:cs="Arial"/>
                <w:sz w:val="16"/>
                <w:szCs w:val="16"/>
                <w:lang w:eastAsia="en-US"/>
              </w:rPr>
              <w:t xml:space="preserve"> 2</w:t>
            </w:r>
          </w:p>
        </w:tc>
      </w:tr>
      <w:tr w:rsidR="00353431" w:rsidRPr="00314E34"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71E7BFD" w14:textId="6E0D5F14"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7878E7A" w14:textId="708B4151" w:rsidR="00130A33" w:rsidRPr="00314E34" w:rsidRDefault="00CF51A6" w:rsidP="00130A33">
            <w:pPr>
              <w:spacing w:before="60" w:after="60" w:line="240" w:lineRule="auto"/>
              <w:jc w:val="left"/>
              <w:rPr>
                <w:rFonts w:cs="Arial"/>
                <w:sz w:val="16"/>
                <w:szCs w:val="16"/>
              </w:rPr>
            </w:pPr>
            <w:r w:rsidRPr="00314E34">
              <w:rPr>
                <w:rFonts w:cs="Arial"/>
                <w:sz w:val="16"/>
                <w:szCs w:val="16"/>
              </w:rPr>
              <w:t xml:space="preserve">Dataset </w:t>
            </w:r>
            <w:r w:rsidR="00130A33" w:rsidRPr="00314E34">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6719192" w14:textId="2C1E97A2"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DEA712C" w14:textId="74BC48AF"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5DD0930" w14:textId="77777777" w:rsidR="00130A33" w:rsidRPr="00314E34" w:rsidRDefault="00130A33" w:rsidP="00130A33">
            <w:pPr>
              <w:spacing w:before="60" w:after="60" w:line="240" w:lineRule="auto"/>
              <w:jc w:val="left"/>
              <w:rPr>
                <w:rFonts w:cs="Arial"/>
                <w:sz w:val="16"/>
                <w:szCs w:val="16"/>
              </w:rPr>
            </w:pPr>
            <w:r w:rsidRPr="00314E34">
              <w:rPr>
                <w:rFonts w:cs="Arial"/>
                <w:sz w:val="16"/>
                <w:szCs w:val="16"/>
              </w:rPr>
              <w:t>A dataset may be replaced by 1 or more datasets</w:t>
            </w:r>
          </w:p>
          <w:p w14:paraId="7604645F" w14:textId="09E95F4B" w:rsidR="00CF51A6" w:rsidRPr="00314E34" w:rsidRDefault="00CF51A6" w:rsidP="00130A33">
            <w:pPr>
              <w:spacing w:before="60" w:after="60" w:line="240" w:lineRule="auto"/>
              <w:jc w:val="left"/>
              <w:rPr>
                <w:rFonts w:cs="Arial"/>
                <w:sz w:val="16"/>
                <w:szCs w:val="16"/>
              </w:rPr>
            </w:pPr>
            <w:r w:rsidRPr="00314E34">
              <w:rPr>
                <w:rFonts w:cs="Arial"/>
                <w:sz w:val="16"/>
                <w:szCs w:val="16"/>
              </w:rPr>
              <w:t>See Note</w:t>
            </w:r>
            <w:r w:rsidR="00FE61B1" w:rsidRPr="00314E34">
              <w:rPr>
                <w:rFonts w:cs="Arial"/>
                <w:sz w:val="16"/>
                <w:szCs w:val="16"/>
              </w:rPr>
              <w:t xml:space="preserve"> 2</w:t>
            </w:r>
          </w:p>
        </w:tc>
      </w:tr>
      <w:tr w:rsidR="00353431" w:rsidRPr="00314E34"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7A0E282" w14:textId="2BC8C1DF"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21E5ECE" w14:textId="122DBB20" w:rsidR="00130A33" w:rsidRPr="00314E34" w:rsidRDefault="00130A33" w:rsidP="00130A33">
            <w:pPr>
              <w:spacing w:before="60" w:after="60" w:line="240" w:lineRule="auto"/>
              <w:jc w:val="left"/>
              <w:rPr>
                <w:rFonts w:cs="Arial"/>
                <w:sz w:val="16"/>
                <w:szCs w:val="16"/>
              </w:rPr>
            </w:pPr>
            <w:r w:rsidRPr="00314E34">
              <w:rPr>
                <w:rFonts w:cs="Arial"/>
                <w:sz w:val="16"/>
                <w:szCs w:val="16"/>
              </w:rPr>
              <w:t>Classification of intended navigation purpose (for Catalogue indexing purposes)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227ECE9" w14:textId="2CABEB22"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0B88BF3" w14:textId="6DB54AF0" w:rsidR="00130A33" w:rsidRPr="00314E34" w:rsidRDefault="00130A33" w:rsidP="00130A33">
            <w:pPr>
              <w:spacing w:before="60" w:after="60" w:line="240" w:lineRule="auto"/>
              <w:jc w:val="left"/>
              <w:rPr>
                <w:rFonts w:cs="Arial"/>
                <w:sz w:val="16"/>
                <w:szCs w:val="16"/>
              </w:rPr>
            </w:pPr>
            <w:r w:rsidRPr="00314E34">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2DDB2EF" w14:textId="606994A4" w:rsidR="00130A33" w:rsidRPr="00314E34" w:rsidRDefault="00130A33" w:rsidP="00130A33">
            <w:pPr>
              <w:spacing w:before="60" w:after="60" w:line="240" w:lineRule="auto"/>
              <w:jc w:val="left"/>
              <w:rPr>
                <w:rFonts w:cs="Arial"/>
                <w:sz w:val="16"/>
                <w:szCs w:val="16"/>
              </w:rPr>
            </w:pPr>
            <w:r w:rsidRPr="00314E34">
              <w:rPr>
                <w:rFonts w:cs="Arial"/>
                <w:sz w:val="16"/>
                <w:szCs w:val="16"/>
                <w:lang w:eastAsia="en-US"/>
              </w:rPr>
              <w:t>0..3 multiplicity in S-100 restricted to 1 in S-101</w:t>
            </w:r>
          </w:p>
        </w:tc>
      </w:tr>
      <w:tr w:rsidR="00353431" w:rsidRPr="00314E34"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C611425" w14:textId="5F08B978"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34E7642" w14:textId="7F707165" w:rsidR="00130A33" w:rsidRPr="00314E34" w:rsidRDefault="00130A33" w:rsidP="00130A33">
            <w:pPr>
              <w:spacing w:before="60" w:after="60" w:line="240" w:lineRule="auto"/>
              <w:jc w:val="left"/>
              <w:rPr>
                <w:rFonts w:cs="Arial"/>
                <w:sz w:val="16"/>
                <w:szCs w:val="16"/>
              </w:rPr>
            </w:pPr>
            <w:r w:rsidRPr="00314E34">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41B78E5" w14:textId="5A68438D"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CF9EEDD" w14:textId="20B8BAD7" w:rsidR="00130A33" w:rsidRPr="00314E34" w:rsidRDefault="00130A33" w:rsidP="00130A33">
            <w:pPr>
              <w:spacing w:before="60" w:after="60" w:line="240" w:lineRule="auto"/>
              <w:jc w:val="left"/>
              <w:rPr>
                <w:rFonts w:cs="Arial"/>
                <w:sz w:val="16"/>
                <w:szCs w:val="16"/>
              </w:rPr>
            </w:pPr>
            <w:proofErr w:type="spellStart"/>
            <w:r w:rsidRPr="00314E34">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A3D5A17" w14:textId="27B72981" w:rsidR="00130A33" w:rsidRPr="00314E34" w:rsidRDefault="00130A33" w:rsidP="0050482B">
            <w:pPr>
              <w:snapToGrid w:val="0"/>
              <w:spacing w:before="60" w:after="60" w:line="240" w:lineRule="auto"/>
              <w:jc w:val="left"/>
              <w:rPr>
                <w:sz w:val="16"/>
                <w:szCs w:val="16"/>
              </w:rPr>
            </w:pPr>
            <w:r w:rsidRPr="00314E34">
              <w:rPr>
                <w:sz w:val="16"/>
                <w:szCs w:val="16"/>
              </w:rPr>
              <w:t xml:space="preserve">S-100 restricts the multiplicity to 0..1 and adds specific restrictions on the ISO 19115 structure and content. See clause </w:t>
            </w:r>
            <w:proofErr w:type="spellStart"/>
            <w:r w:rsidRPr="00314E34">
              <w:rPr>
                <w:sz w:val="16"/>
                <w:szCs w:val="16"/>
              </w:rPr>
              <w:t>MD_MaintenanceInformation</w:t>
            </w:r>
            <w:proofErr w:type="spellEnd"/>
            <w:r w:rsidRPr="00314E34">
              <w:rPr>
                <w:sz w:val="16"/>
                <w:szCs w:val="16"/>
              </w:rPr>
              <w:t xml:space="preserve"> later in this Part</w:t>
            </w:r>
          </w:p>
          <w:p w14:paraId="7B4D86FF" w14:textId="48E7D294" w:rsidR="00130A33" w:rsidRPr="00314E34" w:rsidRDefault="00130A33" w:rsidP="00130A33">
            <w:pPr>
              <w:spacing w:before="60" w:after="60" w:line="240" w:lineRule="auto"/>
              <w:jc w:val="left"/>
              <w:rPr>
                <w:rFonts w:cs="Arial"/>
                <w:sz w:val="16"/>
                <w:szCs w:val="16"/>
              </w:rPr>
            </w:pPr>
            <w:r w:rsidRPr="00314E34">
              <w:rPr>
                <w:sz w:val="16"/>
                <w:szCs w:val="16"/>
              </w:rPr>
              <w:t xml:space="preserve">Format: </w:t>
            </w:r>
            <w:proofErr w:type="spellStart"/>
            <w:r w:rsidRPr="00314E34">
              <w:rPr>
                <w:sz w:val="16"/>
                <w:szCs w:val="16"/>
              </w:rPr>
              <w:t>PnYnMnDTnHnMnS</w:t>
            </w:r>
            <w:proofErr w:type="spellEnd"/>
            <w:r w:rsidRPr="00314E34">
              <w:rPr>
                <w:sz w:val="16"/>
                <w:szCs w:val="16"/>
              </w:rPr>
              <w:t xml:space="preserve"> (XML built-in type for ISO 8601 </w:t>
            </w:r>
            <w:r w:rsidRPr="00314E34">
              <w:rPr>
                <w:i/>
                <w:iCs/>
                <w:sz w:val="16"/>
                <w:szCs w:val="16"/>
              </w:rPr>
              <w:t>duration</w:t>
            </w:r>
            <w:r w:rsidRPr="00314E34">
              <w:rPr>
                <w:sz w:val="16"/>
                <w:szCs w:val="16"/>
              </w:rPr>
              <w:t>). See S-100 Part 17, clause 17-4.9</w:t>
            </w:r>
          </w:p>
        </w:tc>
      </w:tr>
    </w:tbl>
    <w:p w14:paraId="66591107" w14:textId="77777777" w:rsidR="00130A33" w:rsidRPr="00314E34" w:rsidRDefault="00130A33" w:rsidP="00102CF0">
      <w:pPr>
        <w:spacing w:after="0"/>
      </w:pPr>
    </w:p>
    <w:p w14:paraId="403957AD" w14:textId="5B924C0E" w:rsidR="00FE61B1" w:rsidRPr="00314E34" w:rsidRDefault="00FE61B1" w:rsidP="00932ACB">
      <w:pPr>
        <w:spacing w:after="120" w:line="240" w:lineRule="auto"/>
      </w:pPr>
      <w:r w:rsidRPr="00314E34">
        <w:t xml:space="preserve">NOTE 1: description: </w:t>
      </w:r>
      <w:r w:rsidR="005C0555" w:rsidRPr="00314E34">
        <w:t>During the ENC Dual-Fuel transition period, it is recommended that t</w:t>
      </w:r>
      <w:r w:rsidRPr="00314E34">
        <w:t xml:space="preserve">he attribute description is </w:t>
      </w:r>
      <w:r w:rsidR="005C0555" w:rsidRPr="00314E34">
        <w:t xml:space="preserve">used </w:t>
      </w:r>
      <w:r w:rsidRPr="00314E34">
        <w:t xml:space="preserve">to identify equivalent S-57 ENCs in S-101. This information is to be semicolon separated to distinguish it from any other information, </w:t>
      </w:r>
      <w:r w:rsidR="00296624" w:rsidRPr="00314E34">
        <w:t>for example</w:t>
      </w:r>
      <w:r w:rsidRPr="00314E34">
        <w:t xml:space="preserve"> for 1 to 1 mapping &lt;</w:t>
      </w:r>
      <w:proofErr w:type="spellStart"/>
      <w:r w:rsidRPr="00314E34">
        <w:t>XC:description</w:t>
      </w:r>
      <w:proofErr w:type="spellEnd"/>
      <w:r w:rsidRPr="00314E34">
        <w:t>&gt;;GB5DNABH;&lt;/</w:t>
      </w:r>
      <w:proofErr w:type="spellStart"/>
      <w:r w:rsidRPr="00314E34">
        <w:t>XC:description</w:t>
      </w:r>
      <w:proofErr w:type="spellEnd"/>
      <w:r w:rsidRPr="00314E34">
        <w:t>&gt; and for more than one equivalent S-57 ENC: &lt;</w:t>
      </w:r>
      <w:proofErr w:type="spellStart"/>
      <w:r w:rsidRPr="00314E34">
        <w:t>XC:description</w:t>
      </w:r>
      <w:proofErr w:type="spellEnd"/>
      <w:r w:rsidRPr="00314E34">
        <w:t>&gt;;NL4NZ110;NL5WS130;&lt;/</w:t>
      </w:r>
      <w:proofErr w:type="spellStart"/>
      <w:r w:rsidRPr="00314E34">
        <w:t>XC:description</w:t>
      </w:r>
      <w:proofErr w:type="spellEnd"/>
      <w:r w:rsidRPr="00314E34">
        <w:t>&gt;</w:t>
      </w:r>
      <w:r w:rsidR="00296624" w:rsidRPr="00314E34">
        <w:t>.</w:t>
      </w:r>
      <w:r w:rsidRPr="00314E34">
        <w:t xml:space="preserve"> If </w:t>
      </w:r>
      <w:r w:rsidRPr="00314E34">
        <w:lastRenderedPageBreak/>
        <w:t xml:space="preserve">the mapping is partial, a “p” should be included at the end of the S-57 dataset name, </w:t>
      </w:r>
      <w:r w:rsidR="00296624" w:rsidRPr="00314E34">
        <w:t>for example</w:t>
      </w:r>
      <w:r w:rsidRPr="00314E34">
        <w:t xml:space="preserve">  &lt;</w:t>
      </w:r>
      <w:proofErr w:type="spellStart"/>
      <w:r w:rsidRPr="00314E34">
        <w:t>XC:description</w:t>
      </w:r>
      <w:proofErr w:type="spellEnd"/>
      <w:r w:rsidRPr="00314E34">
        <w:t>&gt;;GB5DNABHp;&lt;/</w:t>
      </w:r>
      <w:proofErr w:type="spellStart"/>
      <w:r w:rsidRPr="00314E34">
        <w:t>XC:description</w:t>
      </w:r>
      <w:proofErr w:type="spellEnd"/>
      <w:r w:rsidRPr="00314E34">
        <w:t>&gt;. There may be scenarios for non-ECDIS use only, where S-101 ENCs are produced without equivalent S-57 ENCs</w:t>
      </w:r>
      <w:r w:rsidR="00296624" w:rsidRPr="00314E34">
        <w:t>;</w:t>
      </w:r>
      <w:r w:rsidRPr="00314E34">
        <w:t xml:space="preserve"> this </w:t>
      </w:r>
      <w:r w:rsidR="005C0555" w:rsidRPr="00314E34">
        <w:t>should</w:t>
      </w:r>
      <w:r w:rsidRPr="00314E34">
        <w:t xml:space="preserve"> be shown using an “n” as &lt;</w:t>
      </w:r>
      <w:proofErr w:type="spellStart"/>
      <w:r w:rsidRPr="00314E34">
        <w:t>XC:description</w:t>
      </w:r>
      <w:proofErr w:type="spellEnd"/>
      <w:r w:rsidRPr="00314E34">
        <w:t>&gt;;n;&lt;/</w:t>
      </w:r>
      <w:proofErr w:type="spellStart"/>
      <w:r w:rsidRPr="00314E34">
        <w:t>XC:description</w:t>
      </w:r>
      <w:proofErr w:type="spellEnd"/>
      <w:r w:rsidRPr="00314E34">
        <w:t>&gt;</w:t>
      </w:r>
    </w:p>
    <w:p w14:paraId="73F08750" w14:textId="7F6E2975" w:rsidR="00932ACB" w:rsidRPr="00314E34" w:rsidRDefault="00932ACB" w:rsidP="00932ACB">
      <w:pPr>
        <w:spacing w:after="120" w:line="240" w:lineRule="auto"/>
      </w:pPr>
      <w:r w:rsidRPr="00314E34">
        <w:t>NOTE</w:t>
      </w:r>
      <w:r w:rsidR="00FE61B1" w:rsidRPr="00314E34">
        <w:t xml:space="preserve"> 2</w:t>
      </w:r>
      <w:r w:rsidRPr="00314E34">
        <w:t xml:space="preserve">: </w:t>
      </w:r>
      <w:proofErr w:type="spellStart"/>
      <w:r w:rsidRPr="00314E34">
        <w:t>replacedData</w:t>
      </w:r>
      <w:proofErr w:type="spellEnd"/>
      <w:r w:rsidRPr="00314E34">
        <w:t xml:space="preserve"> and </w:t>
      </w:r>
      <w:proofErr w:type="spellStart"/>
      <w:r w:rsidRPr="00314E34">
        <w:t>dataReplacement</w:t>
      </w:r>
      <w:proofErr w:type="spellEnd"/>
      <w:r w:rsidRPr="00314E34">
        <w:t xml:space="preserve">: </w:t>
      </w:r>
      <w:r w:rsidR="003A3240" w:rsidRPr="00314E34">
        <w:t>T</w:t>
      </w:r>
      <w:r w:rsidRPr="00314E34">
        <w:t xml:space="preserve">he attribute </w:t>
      </w:r>
      <w:proofErr w:type="spellStart"/>
      <w:r w:rsidRPr="00314E34">
        <w:t>replacedData</w:t>
      </w:r>
      <w:proofErr w:type="spellEnd"/>
      <w:r w:rsidR="008C065C" w:rsidRPr="00314E34">
        <w:t xml:space="preserve"> </w:t>
      </w:r>
      <w:r w:rsidR="005D6D14" w:rsidRPr="00314E34">
        <w:t>is mandatory if the</w:t>
      </w:r>
      <w:r w:rsidR="008C065C" w:rsidRPr="00314E34">
        <w:t xml:space="preserve"> attribute purpose (see clause 12.1.2.3) is set to value </w:t>
      </w:r>
      <w:r w:rsidR="008C065C" w:rsidRPr="00314E34">
        <w:rPr>
          <w:i/>
        </w:rPr>
        <w:t>5</w:t>
      </w:r>
      <w:r w:rsidR="008C065C" w:rsidRPr="00314E34">
        <w:t xml:space="preserve"> (cancellation).</w:t>
      </w:r>
      <w:r w:rsidRPr="00314E34">
        <w:t xml:space="preserve"> </w:t>
      </w:r>
      <w:r w:rsidR="008C065C" w:rsidRPr="00314E34">
        <w:t>The attribute</w:t>
      </w:r>
      <w:r w:rsidRPr="00314E34">
        <w:t xml:space="preserve"> </w:t>
      </w:r>
      <w:proofErr w:type="spellStart"/>
      <w:r w:rsidRPr="00314E34">
        <w:t>dataReplacement</w:t>
      </w:r>
      <w:proofErr w:type="spellEnd"/>
      <w:r w:rsidRPr="00314E34">
        <w:t xml:space="preserve"> </w:t>
      </w:r>
      <w:r w:rsidR="008C065C" w:rsidRPr="00314E34">
        <w:t xml:space="preserve">is mandatory if </w:t>
      </w:r>
      <w:proofErr w:type="spellStart"/>
      <w:r w:rsidR="008C065C" w:rsidRPr="00314E34">
        <w:t>replacedData</w:t>
      </w:r>
      <w:proofErr w:type="spellEnd"/>
      <w:r w:rsidR="008C065C" w:rsidRPr="00314E34">
        <w:t xml:space="preserve"> = </w:t>
      </w:r>
      <w:r w:rsidR="008C065C" w:rsidRPr="00314E34">
        <w:rPr>
          <w:i/>
        </w:rPr>
        <w:t>True</w:t>
      </w:r>
      <w:r w:rsidRPr="00314E34">
        <w:t>.</w:t>
      </w:r>
    </w:p>
    <w:p w14:paraId="59536819" w14:textId="10BE0F2E" w:rsidR="003440C2" w:rsidRPr="00314E34" w:rsidRDefault="003440C2" w:rsidP="003440C2">
      <w:pPr>
        <w:pStyle w:val="Heading4"/>
        <w:keepLines/>
        <w:tabs>
          <w:tab w:val="clear" w:pos="940"/>
          <w:tab w:val="clear" w:pos="1140"/>
          <w:tab w:val="clear" w:pos="1360"/>
          <w:tab w:val="left" w:pos="993"/>
        </w:tabs>
        <w:spacing w:before="120" w:after="120" w:line="240" w:lineRule="auto"/>
        <w:ind w:left="993" w:hanging="993"/>
      </w:pPr>
      <w:r w:rsidRPr="00314E34">
        <w:t>S100_NavigationPurpose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314E34" w14:paraId="1E25B987" w14:textId="77777777" w:rsidTr="009B43C4">
        <w:trPr>
          <w:cantSplit/>
          <w:trHeight w:val="277"/>
        </w:trPr>
        <w:tc>
          <w:tcPr>
            <w:tcW w:w="1393" w:type="dxa"/>
            <w:shd w:val="clear" w:color="auto" w:fill="D9D9D9" w:themeFill="background1" w:themeFillShade="D9"/>
          </w:tcPr>
          <w:p w14:paraId="6C6B5D20" w14:textId="2955C593" w:rsidR="00A12CC3" w:rsidRPr="00314E34" w:rsidRDefault="00A4519A" w:rsidP="00A37DD1">
            <w:pPr>
              <w:snapToGrid w:val="0"/>
              <w:spacing w:before="60" w:after="60" w:line="240" w:lineRule="auto"/>
              <w:rPr>
                <w:rFonts w:cs="Arial"/>
                <w:b/>
                <w:sz w:val="16"/>
                <w:szCs w:val="16"/>
              </w:rPr>
            </w:pPr>
            <w:bookmarkStart w:id="971" w:name="_Hlk91097681"/>
            <w:r w:rsidRPr="00314E34">
              <w:rPr>
                <w:rFonts w:cs="Arial"/>
                <w:b/>
                <w:sz w:val="16"/>
                <w:szCs w:val="16"/>
              </w:rPr>
              <w:t>Item</w:t>
            </w:r>
          </w:p>
        </w:tc>
        <w:tc>
          <w:tcPr>
            <w:tcW w:w="3006" w:type="dxa"/>
            <w:shd w:val="clear" w:color="auto" w:fill="D9D9D9" w:themeFill="background1" w:themeFillShade="D9"/>
          </w:tcPr>
          <w:p w14:paraId="6DE08251" w14:textId="77777777" w:rsidR="00A12CC3" w:rsidRPr="00314E34" w:rsidRDefault="00A12CC3" w:rsidP="00A37DD1">
            <w:pPr>
              <w:snapToGrid w:val="0"/>
              <w:spacing w:before="60" w:after="60" w:line="240" w:lineRule="auto"/>
              <w:rPr>
                <w:rFonts w:cs="Arial"/>
                <w:b/>
                <w:sz w:val="16"/>
                <w:szCs w:val="16"/>
              </w:rPr>
            </w:pPr>
            <w:r w:rsidRPr="00314E34">
              <w:rPr>
                <w:rFonts w:cs="Arial"/>
                <w:b/>
                <w:sz w:val="16"/>
                <w:szCs w:val="16"/>
              </w:rPr>
              <w:t>Name</w:t>
            </w:r>
          </w:p>
        </w:tc>
        <w:tc>
          <w:tcPr>
            <w:tcW w:w="3420" w:type="dxa"/>
            <w:shd w:val="clear" w:color="auto" w:fill="D9D9D9" w:themeFill="background1" w:themeFillShade="D9"/>
          </w:tcPr>
          <w:p w14:paraId="58F45AA1" w14:textId="77777777" w:rsidR="00A12CC3" w:rsidRPr="00314E34" w:rsidRDefault="00A12CC3" w:rsidP="00A37DD1">
            <w:pPr>
              <w:snapToGrid w:val="0"/>
              <w:spacing w:before="60" w:after="60" w:line="240" w:lineRule="auto"/>
              <w:rPr>
                <w:rFonts w:cs="Arial"/>
                <w:b/>
                <w:sz w:val="16"/>
                <w:szCs w:val="16"/>
              </w:rPr>
            </w:pPr>
            <w:r w:rsidRPr="00314E34">
              <w:rPr>
                <w:rFonts w:cs="Arial"/>
                <w:b/>
                <w:sz w:val="16"/>
                <w:szCs w:val="16"/>
              </w:rPr>
              <w:t>Description</w:t>
            </w:r>
          </w:p>
        </w:tc>
        <w:tc>
          <w:tcPr>
            <w:tcW w:w="804" w:type="dxa"/>
            <w:shd w:val="clear" w:color="auto" w:fill="D9D9D9" w:themeFill="background1" w:themeFillShade="D9"/>
          </w:tcPr>
          <w:p w14:paraId="3145C069" w14:textId="77777777" w:rsidR="00A12CC3" w:rsidRPr="00314E34" w:rsidRDefault="00A12CC3" w:rsidP="00A37DD1">
            <w:pPr>
              <w:snapToGrid w:val="0"/>
              <w:spacing w:before="60" w:after="60" w:line="240" w:lineRule="auto"/>
              <w:jc w:val="center"/>
              <w:rPr>
                <w:rFonts w:cs="Arial"/>
                <w:b/>
                <w:sz w:val="16"/>
                <w:szCs w:val="16"/>
              </w:rPr>
            </w:pPr>
            <w:r w:rsidRPr="00314E34">
              <w:rPr>
                <w:rFonts w:cs="Arial"/>
                <w:b/>
                <w:sz w:val="16"/>
                <w:szCs w:val="16"/>
              </w:rPr>
              <w:t>Code</w:t>
            </w:r>
          </w:p>
        </w:tc>
        <w:tc>
          <w:tcPr>
            <w:tcW w:w="5528" w:type="dxa"/>
            <w:shd w:val="clear" w:color="auto" w:fill="D9D9D9" w:themeFill="background1" w:themeFillShade="D9"/>
          </w:tcPr>
          <w:p w14:paraId="5BF34187" w14:textId="77777777" w:rsidR="00A12CC3" w:rsidRPr="00314E34" w:rsidRDefault="00A12CC3" w:rsidP="00A37DD1">
            <w:pPr>
              <w:snapToGrid w:val="0"/>
              <w:spacing w:before="60" w:after="60" w:line="240" w:lineRule="auto"/>
              <w:rPr>
                <w:rFonts w:cs="Arial"/>
                <w:b/>
                <w:sz w:val="16"/>
                <w:szCs w:val="16"/>
              </w:rPr>
            </w:pPr>
            <w:r w:rsidRPr="00314E34">
              <w:rPr>
                <w:rFonts w:cs="Arial"/>
                <w:b/>
                <w:sz w:val="16"/>
                <w:szCs w:val="16"/>
              </w:rPr>
              <w:t>Remarks</w:t>
            </w:r>
          </w:p>
        </w:tc>
      </w:tr>
      <w:tr w:rsidR="00A12CC3" w:rsidRPr="00314E34" w14:paraId="4AB79712" w14:textId="77777777" w:rsidTr="009B43C4">
        <w:trPr>
          <w:cantSplit/>
          <w:trHeight w:val="305"/>
        </w:trPr>
        <w:tc>
          <w:tcPr>
            <w:tcW w:w="1393" w:type="dxa"/>
          </w:tcPr>
          <w:p w14:paraId="284B2F95"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Enumeration</w:t>
            </w:r>
          </w:p>
        </w:tc>
        <w:tc>
          <w:tcPr>
            <w:tcW w:w="3006" w:type="dxa"/>
          </w:tcPr>
          <w:p w14:paraId="676D422A"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S100_NavigationPurpose</w:t>
            </w:r>
          </w:p>
        </w:tc>
        <w:tc>
          <w:tcPr>
            <w:tcW w:w="3420" w:type="dxa"/>
          </w:tcPr>
          <w:p w14:paraId="659039B2"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The purpose of the dataset</w:t>
            </w:r>
          </w:p>
        </w:tc>
        <w:tc>
          <w:tcPr>
            <w:tcW w:w="804" w:type="dxa"/>
          </w:tcPr>
          <w:p w14:paraId="690245D7"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w:t>
            </w:r>
          </w:p>
        </w:tc>
        <w:tc>
          <w:tcPr>
            <w:tcW w:w="5528" w:type="dxa"/>
          </w:tcPr>
          <w:p w14:paraId="173E43B1" w14:textId="77777777" w:rsidR="00A12CC3" w:rsidRPr="00314E34" w:rsidRDefault="00A12CC3" w:rsidP="00A37DD1">
            <w:pPr>
              <w:spacing w:before="60" w:after="60" w:line="240" w:lineRule="auto"/>
              <w:rPr>
                <w:rFonts w:cs="Arial"/>
                <w:sz w:val="16"/>
                <w:szCs w:val="16"/>
              </w:rPr>
            </w:pPr>
            <w:r w:rsidRPr="00314E34" w:rsidDel="006A2EDF">
              <w:rPr>
                <w:rFonts w:cs="Arial"/>
                <w:sz w:val="16"/>
                <w:szCs w:val="16"/>
                <w:lang w:eastAsia="en-US"/>
              </w:rPr>
              <w:t xml:space="preserve"> </w:t>
            </w:r>
          </w:p>
        </w:tc>
      </w:tr>
      <w:tr w:rsidR="00A12CC3" w:rsidRPr="00314E34" w14:paraId="00663389" w14:textId="77777777" w:rsidTr="009B43C4">
        <w:trPr>
          <w:cantSplit/>
          <w:trHeight w:val="277"/>
        </w:trPr>
        <w:tc>
          <w:tcPr>
            <w:tcW w:w="1393" w:type="dxa"/>
          </w:tcPr>
          <w:p w14:paraId="002B691B"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Value</w:t>
            </w:r>
          </w:p>
        </w:tc>
        <w:tc>
          <w:tcPr>
            <w:tcW w:w="3006" w:type="dxa"/>
          </w:tcPr>
          <w:p w14:paraId="1C6BE2F0"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port</w:t>
            </w:r>
          </w:p>
        </w:tc>
        <w:tc>
          <w:tcPr>
            <w:tcW w:w="3420" w:type="dxa"/>
          </w:tcPr>
          <w:p w14:paraId="71EDD885"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For port and near shore operations</w:t>
            </w:r>
          </w:p>
        </w:tc>
        <w:tc>
          <w:tcPr>
            <w:tcW w:w="804" w:type="dxa"/>
          </w:tcPr>
          <w:p w14:paraId="4C984B8B"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1</w:t>
            </w:r>
          </w:p>
        </w:tc>
        <w:tc>
          <w:tcPr>
            <w:tcW w:w="5528" w:type="dxa"/>
          </w:tcPr>
          <w:p w14:paraId="0996FCA0"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w:t>
            </w:r>
          </w:p>
        </w:tc>
      </w:tr>
      <w:tr w:rsidR="00A12CC3" w:rsidRPr="00314E34" w14:paraId="714922C7" w14:textId="77777777" w:rsidTr="009B43C4">
        <w:trPr>
          <w:cantSplit/>
          <w:trHeight w:val="277"/>
        </w:trPr>
        <w:tc>
          <w:tcPr>
            <w:tcW w:w="1393" w:type="dxa"/>
          </w:tcPr>
          <w:p w14:paraId="6BD3C517"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Value</w:t>
            </w:r>
          </w:p>
        </w:tc>
        <w:tc>
          <w:tcPr>
            <w:tcW w:w="3006" w:type="dxa"/>
          </w:tcPr>
          <w:p w14:paraId="363CF7A6"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transit</w:t>
            </w:r>
          </w:p>
        </w:tc>
        <w:tc>
          <w:tcPr>
            <w:tcW w:w="3420" w:type="dxa"/>
          </w:tcPr>
          <w:p w14:paraId="5BF55992"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For coast and planning purposes</w:t>
            </w:r>
          </w:p>
        </w:tc>
        <w:tc>
          <w:tcPr>
            <w:tcW w:w="804" w:type="dxa"/>
          </w:tcPr>
          <w:p w14:paraId="6E7A0DB4"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2</w:t>
            </w:r>
          </w:p>
        </w:tc>
        <w:tc>
          <w:tcPr>
            <w:tcW w:w="5528" w:type="dxa"/>
          </w:tcPr>
          <w:p w14:paraId="5B6CA029"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w:t>
            </w:r>
          </w:p>
        </w:tc>
      </w:tr>
      <w:tr w:rsidR="00A12CC3" w:rsidRPr="00314E34" w14:paraId="62FC50F2" w14:textId="77777777" w:rsidTr="009B43C4">
        <w:trPr>
          <w:cantSplit/>
          <w:trHeight w:val="305"/>
        </w:trPr>
        <w:tc>
          <w:tcPr>
            <w:tcW w:w="1393" w:type="dxa"/>
          </w:tcPr>
          <w:p w14:paraId="1DC81CFD"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Value</w:t>
            </w:r>
          </w:p>
        </w:tc>
        <w:tc>
          <w:tcPr>
            <w:tcW w:w="3006" w:type="dxa"/>
          </w:tcPr>
          <w:p w14:paraId="210CD095"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overview</w:t>
            </w:r>
          </w:p>
        </w:tc>
        <w:tc>
          <w:tcPr>
            <w:tcW w:w="3420" w:type="dxa"/>
          </w:tcPr>
          <w:p w14:paraId="03AAA03A"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For ocean crossing and planning purposes</w:t>
            </w:r>
          </w:p>
        </w:tc>
        <w:tc>
          <w:tcPr>
            <w:tcW w:w="804" w:type="dxa"/>
          </w:tcPr>
          <w:p w14:paraId="43D1781C"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3</w:t>
            </w:r>
          </w:p>
        </w:tc>
        <w:tc>
          <w:tcPr>
            <w:tcW w:w="5528" w:type="dxa"/>
          </w:tcPr>
          <w:p w14:paraId="55F99600"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w:t>
            </w:r>
          </w:p>
        </w:tc>
      </w:tr>
      <w:bookmarkEnd w:id="971"/>
    </w:tbl>
    <w:p w14:paraId="49A43DAC" w14:textId="77777777" w:rsidR="00535AD2" w:rsidRPr="00314E34" w:rsidRDefault="00535AD2" w:rsidP="009B43C4">
      <w:pPr>
        <w:spacing w:after="0" w:line="240" w:lineRule="auto"/>
      </w:pPr>
    </w:p>
    <w:p w14:paraId="13708B0D" w14:textId="0C5697BE" w:rsidR="00E73EDF" w:rsidRPr="00314E34" w:rsidRDefault="00E4720B" w:rsidP="009B43C4">
      <w:pPr>
        <w:pStyle w:val="Heading4"/>
        <w:keepLines/>
        <w:tabs>
          <w:tab w:val="clear" w:pos="940"/>
          <w:tab w:val="clear" w:pos="1140"/>
          <w:tab w:val="clear" w:pos="1360"/>
          <w:tab w:val="left" w:pos="993"/>
        </w:tabs>
        <w:spacing w:before="120" w:after="120" w:line="240" w:lineRule="auto"/>
        <w:ind w:left="993" w:hanging="993"/>
      </w:pPr>
      <w:r w:rsidRPr="00314E34">
        <w:t>S100</w:t>
      </w:r>
      <w:r w:rsidR="007653F1" w:rsidRPr="00314E34">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314E34"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314E34" w:rsidRDefault="007653F1" w:rsidP="00C128E3">
            <w:pPr>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Remarks</w:t>
            </w:r>
          </w:p>
        </w:tc>
      </w:tr>
      <w:tr w:rsidR="00E73EDF" w:rsidRPr="00314E34"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3F9E59E5" w14:textId="123E4882" w:rsidR="00E73EDF" w:rsidRPr="00314E34" w:rsidRDefault="00E4720B" w:rsidP="00C128E3">
            <w:pPr>
              <w:spacing w:before="60" w:after="60" w:line="240" w:lineRule="auto"/>
              <w:rPr>
                <w:rFonts w:cs="Arial"/>
                <w:b/>
                <w:bCs/>
                <w:sz w:val="16"/>
                <w:szCs w:val="16"/>
                <w:lang w:eastAsia="en-US"/>
              </w:rPr>
            </w:pPr>
            <w:r w:rsidRPr="00314E34">
              <w:rPr>
                <w:rFonts w:cs="Arial"/>
                <w:sz w:val="16"/>
                <w:szCs w:val="16"/>
                <w:lang w:eastAsia="en-US"/>
              </w:rPr>
              <w:t>S100</w:t>
            </w:r>
            <w:r w:rsidR="007653F1" w:rsidRPr="00314E34">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38EB85F3" w14:textId="77777777" w:rsidR="00E73EDF" w:rsidRPr="00314E34" w:rsidRDefault="007653F1" w:rsidP="00C128E3">
            <w:pPr>
              <w:spacing w:before="60" w:after="60" w:line="240" w:lineRule="auto"/>
              <w:jc w:val="center"/>
              <w:rPr>
                <w:rFonts w:cs="Arial"/>
                <w:b/>
                <w:bCs/>
                <w:sz w:val="16"/>
                <w:szCs w:val="16"/>
                <w:lang w:eastAsia="en-US"/>
              </w:rPr>
            </w:pPr>
            <w:r w:rsidRPr="00314E34">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3E7E9A5D"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9F4A885"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9F1BBC6"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w:t>
            </w:r>
          </w:p>
        </w:tc>
      </w:tr>
      <w:tr w:rsidR="00E73EDF" w:rsidRPr="00314E34"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3481F49E" w14:textId="77777777" w:rsidR="00E73EDF" w:rsidRPr="00314E34" w:rsidRDefault="007653F1" w:rsidP="00C128E3">
            <w:pPr>
              <w:spacing w:before="60" w:after="60" w:line="240" w:lineRule="auto"/>
              <w:rPr>
                <w:rFonts w:cs="Arial"/>
                <w:b/>
                <w:bCs/>
                <w:sz w:val="16"/>
                <w:szCs w:val="16"/>
                <w:lang w:eastAsia="en-US"/>
              </w:rPr>
            </w:pPr>
            <w:proofErr w:type="spellStart"/>
            <w:r w:rsidRPr="00314E34">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tcMar>
              <w:left w:w="108" w:type="dxa"/>
              <w:right w:w="108" w:type="dxa"/>
            </w:tcMar>
          </w:tcPr>
          <w:p w14:paraId="78922158" w14:textId="1B0A169E" w:rsidR="00E73EDF" w:rsidRPr="00314E34" w:rsidRDefault="007653F1" w:rsidP="00C128E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191625E8" w14:textId="77777777" w:rsidR="00E73EDF" w:rsidRPr="00314E34"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1B8EF5B" w14:textId="77777777" w:rsidR="00E73EDF" w:rsidRPr="00314E34" w:rsidRDefault="007653F1" w:rsidP="00C128E3">
            <w:pPr>
              <w:spacing w:before="60" w:after="60" w:line="240" w:lineRule="auto"/>
              <w:rPr>
                <w:rFonts w:cs="Arial"/>
                <w:b/>
                <w:bCs/>
                <w:sz w:val="16"/>
                <w:szCs w:val="16"/>
                <w:lang w:eastAsia="en-US"/>
              </w:rPr>
            </w:pPr>
            <w:proofErr w:type="spellStart"/>
            <w:r w:rsidRPr="00314E34">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EC320C5"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 </w:t>
            </w:r>
          </w:p>
        </w:tc>
      </w:tr>
      <w:tr w:rsidR="00241305" w:rsidRPr="00314E34"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331DE248" w14:textId="3F31A706" w:rsidR="00706206" w:rsidRPr="00314E34" w:rsidRDefault="00706206" w:rsidP="00C128E3">
            <w:pPr>
              <w:spacing w:before="60" w:after="60" w:line="240" w:lineRule="auto"/>
              <w:rPr>
                <w:rFonts w:cs="Arial"/>
                <w:sz w:val="16"/>
                <w:szCs w:val="16"/>
                <w:lang w:eastAsia="en-US"/>
              </w:rPr>
            </w:pPr>
            <w:proofErr w:type="spellStart"/>
            <w:r w:rsidRPr="00314E34">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tcMar>
              <w:left w:w="108" w:type="dxa"/>
              <w:right w:w="108" w:type="dxa"/>
            </w:tcMar>
          </w:tcPr>
          <w:p w14:paraId="1C7EBB86" w14:textId="419FA6F5" w:rsidR="00706206" w:rsidRPr="00314E34" w:rsidRDefault="00C712B4" w:rsidP="00C128E3">
            <w:pPr>
              <w:spacing w:before="60" w:after="60" w:line="240" w:lineRule="auto"/>
              <w:jc w:val="center"/>
              <w:rPr>
                <w:rFonts w:cs="Arial"/>
                <w:sz w:val="16"/>
                <w:szCs w:val="16"/>
                <w:lang w:eastAsia="en-US"/>
              </w:rPr>
            </w:pPr>
            <w:r w:rsidRPr="00314E34">
              <w:rPr>
                <w:sz w:val="16"/>
                <w:szCs w:val="16"/>
              </w:rPr>
              <w:t>0..1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44ECD594" w14:textId="77777777" w:rsidR="00706206" w:rsidRPr="00314E34"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CCA56B2" w14:textId="6FDD5116" w:rsidR="00706206" w:rsidRPr="00314E34" w:rsidRDefault="00614559" w:rsidP="00C128E3">
            <w:pPr>
              <w:spacing w:before="60" w:after="60" w:line="240" w:lineRule="auto"/>
              <w:rPr>
                <w:rFonts w:cs="Arial"/>
                <w:sz w:val="16"/>
                <w:szCs w:val="16"/>
                <w:lang w:eastAsia="en-US"/>
              </w:rPr>
            </w:pPr>
            <w:r w:rsidRPr="00314E34">
              <w:rPr>
                <w:sz w:val="16"/>
                <w:szCs w:val="16"/>
              </w:rPr>
              <w:t>S100_TemporalExtent</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96CD2E5" w14:textId="305EE68D" w:rsidR="00706206" w:rsidRPr="00314E34" w:rsidRDefault="00241305" w:rsidP="00C128E3">
            <w:pPr>
              <w:spacing w:before="60" w:after="60" w:line="240" w:lineRule="auto"/>
              <w:jc w:val="left"/>
              <w:rPr>
                <w:rFonts w:cs="Arial"/>
                <w:sz w:val="16"/>
                <w:szCs w:val="16"/>
                <w:lang w:eastAsia="en-US"/>
              </w:rPr>
            </w:pPr>
            <w:r w:rsidRPr="00314E34">
              <w:rPr>
                <w:sz w:val="16"/>
                <w:szCs w:val="16"/>
              </w:rPr>
              <w:t xml:space="preserve">The remarks for </w:t>
            </w:r>
            <w:proofErr w:type="spellStart"/>
            <w:r w:rsidRPr="00314E34">
              <w:rPr>
                <w:i/>
                <w:iCs/>
                <w:sz w:val="16"/>
                <w:szCs w:val="16"/>
              </w:rPr>
              <w:t>temporalExtent</w:t>
            </w:r>
            <w:proofErr w:type="spellEnd"/>
            <w:r w:rsidRPr="00314E34">
              <w:rPr>
                <w:sz w:val="16"/>
                <w:szCs w:val="16"/>
              </w:rPr>
              <w:t xml:space="preserve"> in the dataset discovery block (S100_DatasetDiscoveryMetadata) apply, except that their scope is the individual coverage and not the dataset as a whole</w:t>
            </w:r>
          </w:p>
        </w:tc>
      </w:tr>
      <w:tr w:rsidR="00810ADA" w:rsidRPr="00314E34" w14:paraId="41FF6BE3" w14:textId="77777777" w:rsidTr="00AF14F4">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1D254216" w14:textId="1592EA69" w:rsidR="00810ADA" w:rsidRPr="00314E34" w:rsidRDefault="00810ADA" w:rsidP="00810ADA">
            <w:pPr>
              <w:spacing w:before="60" w:after="60" w:line="240" w:lineRule="auto"/>
              <w:rPr>
                <w:rFonts w:cs="Arial"/>
                <w:sz w:val="16"/>
                <w:szCs w:val="16"/>
                <w:lang w:eastAsia="en-US"/>
              </w:rPr>
            </w:pPr>
            <w:proofErr w:type="spellStart"/>
            <w:r w:rsidRPr="00314E34">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tcMar>
              <w:left w:w="108" w:type="dxa"/>
              <w:right w:w="108" w:type="dxa"/>
            </w:tcMar>
          </w:tcPr>
          <w:p w14:paraId="39650B9B" w14:textId="451A7512" w:rsidR="00810ADA" w:rsidRPr="00314E34" w:rsidRDefault="00810ADA" w:rsidP="00810ADA">
            <w:pPr>
              <w:spacing w:before="60" w:after="60" w:line="240" w:lineRule="auto"/>
              <w:jc w:val="center"/>
              <w:rPr>
                <w:rFonts w:cs="Arial"/>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747AF9F8" w14:textId="77777777" w:rsidR="00810ADA" w:rsidRPr="00314E34"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CD495EE" w14:textId="0D54E5A5" w:rsidR="00810ADA" w:rsidRPr="00314E34" w:rsidRDefault="00810ADA" w:rsidP="00810ADA">
            <w:pPr>
              <w:spacing w:before="60" w:after="60" w:line="240" w:lineRule="auto"/>
              <w:rPr>
                <w:rFonts w:cs="Arial"/>
                <w:sz w:val="16"/>
                <w:szCs w:val="16"/>
                <w:lang w:eastAsia="en-US"/>
              </w:rPr>
            </w:pPr>
            <w:r w:rsidRPr="00314E34">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BCC8725" w14:textId="77777777" w:rsidR="00810ADA" w:rsidRPr="00314E34" w:rsidRDefault="00810ADA" w:rsidP="00810ADA">
            <w:pPr>
              <w:spacing w:before="60" w:after="60" w:line="240" w:lineRule="auto"/>
              <w:jc w:val="left"/>
              <w:rPr>
                <w:rFonts w:cs="Arial"/>
                <w:sz w:val="16"/>
                <w:szCs w:val="16"/>
                <w:lang w:eastAsia="en-US"/>
              </w:rPr>
            </w:pPr>
            <w:r w:rsidRPr="00314E34">
              <w:rPr>
                <w:rFonts w:cs="Arial"/>
                <w:sz w:val="16"/>
                <w:szCs w:val="16"/>
                <w:lang w:eastAsia="en-US"/>
              </w:rPr>
              <w:t>Must be one of the following values:</w:t>
            </w:r>
          </w:p>
          <w:p w14:paraId="40694785" w14:textId="77777777" w:rsidR="00810ADA" w:rsidRPr="00314E34" w:rsidRDefault="00810ADA" w:rsidP="00810ADA">
            <w:pPr>
              <w:spacing w:before="60" w:after="0" w:line="240" w:lineRule="auto"/>
              <w:jc w:val="left"/>
              <w:rPr>
                <w:rFonts w:cs="Arial"/>
                <w:b/>
                <w:bCs/>
                <w:sz w:val="16"/>
                <w:szCs w:val="16"/>
                <w:lang w:eastAsia="en-US"/>
              </w:rPr>
            </w:pPr>
            <w:r w:rsidRPr="00314E34">
              <w:rPr>
                <w:rFonts w:cs="Arial"/>
                <w:sz w:val="16"/>
                <w:szCs w:val="16"/>
                <w:lang w:eastAsia="en-US"/>
              </w:rPr>
              <w:t>1000</w:t>
            </w:r>
          </w:p>
          <w:p w14:paraId="21E9922F"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2000</w:t>
            </w:r>
          </w:p>
          <w:p w14:paraId="1899D8E3"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3000</w:t>
            </w:r>
          </w:p>
          <w:p w14:paraId="61223EB3"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4000</w:t>
            </w:r>
          </w:p>
          <w:p w14:paraId="79CC48BE"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8000</w:t>
            </w:r>
          </w:p>
          <w:p w14:paraId="2D0F9A8F"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12000</w:t>
            </w:r>
          </w:p>
          <w:p w14:paraId="4AA92B67"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22000</w:t>
            </w:r>
          </w:p>
          <w:p w14:paraId="56F2E4E2"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45000</w:t>
            </w:r>
          </w:p>
          <w:p w14:paraId="3F43A378"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90000</w:t>
            </w:r>
          </w:p>
          <w:p w14:paraId="20E3059E"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180000</w:t>
            </w:r>
          </w:p>
          <w:p w14:paraId="405B3BC4"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350000</w:t>
            </w:r>
          </w:p>
          <w:p w14:paraId="07109EFB"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700000</w:t>
            </w:r>
          </w:p>
          <w:p w14:paraId="23AFAF52"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1500000</w:t>
            </w:r>
          </w:p>
          <w:p w14:paraId="25E58FBE"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3500000</w:t>
            </w:r>
          </w:p>
          <w:p w14:paraId="72C83347" w14:textId="77777777" w:rsidR="00810ADA" w:rsidRPr="00314E34" w:rsidRDefault="00810ADA" w:rsidP="00810ADA">
            <w:pPr>
              <w:spacing w:after="60" w:line="240" w:lineRule="auto"/>
              <w:jc w:val="left"/>
              <w:rPr>
                <w:rFonts w:cs="Arial"/>
                <w:sz w:val="16"/>
                <w:szCs w:val="16"/>
                <w:lang w:eastAsia="en-US"/>
              </w:rPr>
            </w:pPr>
            <w:r w:rsidRPr="00314E34">
              <w:rPr>
                <w:rFonts w:cs="Arial"/>
                <w:sz w:val="16"/>
                <w:szCs w:val="16"/>
                <w:lang w:eastAsia="en-US"/>
              </w:rPr>
              <w:t>10000000</w:t>
            </w:r>
          </w:p>
          <w:p w14:paraId="7288A898" w14:textId="28665D91" w:rsidR="00810ADA" w:rsidRPr="00314E34" w:rsidRDefault="00810ADA" w:rsidP="00810ADA">
            <w:pPr>
              <w:spacing w:before="60" w:after="60" w:line="240" w:lineRule="auto"/>
              <w:jc w:val="left"/>
              <w:rPr>
                <w:rFonts w:cs="Arial"/>
                <w:sz w:val="16"/>
                <w:szCs w:val="16"/>
                <w:lang w:eastAsia="en-US"/>
              </w:rPr>
            </w:pPr>
            <w:r w:rsidRPr="00314E34">
              <w:rPr>
                <w:rFonts w:cs="Arial"/>
                <w:bCs/>
                <w:sz w:val="16"/>
                <w:szCs w:val="16"/>
                <w:lang w:eastAsia="en-US"/>
              </w:rPr>
              <w:lastRenderedPageBreak/>
              <w:t>0..1 multiplicity in S-100 restricted to 1 in S-101</w:t>
            </w:r>
          </w:p>
        </w:tc>
      </w:tr>
      <w:tr w:rsidR="00C80D69" w:rsidRPr="00314E34"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66C3003C" w14:textId="77777777" w:rsidR="00C80D69" w:rsidRPr="00314E34" w:rsidRDefault="00C80D69" w:rsidP="00C128E3">
            <w:pPr>
              <w:spacing w:before="60" w:after="60" w:line="240" w:lineRule="auto"/>
              <w:rPr>
                <w:rFonts w:cs="Arial"/>
                <w:b/>
                <w:bCs/>
                <w:sz w:val="16"/>
                <w:szCs w:val="16"/>
                <w:lang w:eastAsia="en-US"/>
              </w:rPr>
            </w:pPr>
            <w:proofErr w:type="spellStart"/>
            <w:r w:rsidRPr="00314E34">
              <w:rPr>
                <w:rFonts w:cs="Arial"/>
                <w:sz w:val="16"/>
                <w:szCs w:val="16"/>
                <w:lang w:eastAsia="en-US"/>
              </w:rPr>
              <w:lastRenderedPageBreak/>
              <w:t>maximumDisplayScale</w:t>
            </w:r>
            <w:proofErr w:type="spellEnd"/>
          </w:p>
        </w:tc>
        <w:tc>
          <w:tcPr>
            <w:tcW w:w="708" w:type="dxa"/>
            <w:tcBorders>
              <w:top w:val="single" w:sz="8" w:space="0" w:color="000000"/>
              <w:left w:val="nil"/>
              <w:bottom w:val="single" w:sz="8" w:space="0" w:color="000000"/>
              <w:right w:val="single" w:sz="4" w:space="0" w:color="auto"/>
            </w:tcBorders>
            <w:tcMar>
              <w:left w:w="108" w:type="dxa"/>
              <w:right w:w="108" w:type="dxa"/>
            </w:tcMar>
          </w:tcPr>
          <w:p w14:paraId="61ECE3D9" w14:textId="77777777" w:rsidR="00C80D69" w:rsidRPr="00314E34" w:rsidRDefault="00C80D69" w:rsidP="00C128E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57EDE4CE" w14:textId="7A7061DD" w:rsidR="00C80D69" w:rsidRPr="00314E34"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C6F9F08" w14:textId="77777777" w:rsidR="00C80D69" w:rsidRPr="00314E34" w:rsidRDefault="00C80D69" w:rsidP="00C128E3">
            <w:pPr>
              <w:spacing w:before="60" w:after="60" w:line="240" w:lineRule="auto"/>
              <w:rPr>
                <w:rFonts w:cs="Arial"/>
                <w:b/>
                <w:bCs/>
                <w:sz w:val="16"/>
                <w:szCs w:val="16"/>
                <w:lang w:eastAsia="en-US"/>
              </w:rPr>
            </w:pPr>
            <w:r w:rsidRPr="00314E34">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66652F2" w14:textId="6D10C3F7" w:rsidR="00C3306E" w:rsidRPr="00314E34" w:rsidRDefault="00C3306E" w:rsidP="00C128E3">
            <w:pPr>
              <w:spacing w:before="60" w:after="60" w:line="240" w:lineRule="auto"/>
              <w:jc w:val="left"/>
              <w:rPr>
                <w:rFonts w:cs="Arial"/>
                <w:sz w:val="16"/>
                <w:szCs w:val="16"/>
                <w:lang w:eastAsia="en-US"/>
              </w:rPr>
            </w:pPr>
            <w:r w:rsidRPr="00314E34">
              <w:rPr>
                <w:sz w:val="16"/>
                <w:szCs w:val="16"/>
              </w:rPr>
              <w:t>Any value</w:t>
            </w:r>
          </w:p>
          <w:p w14:paraId="54FE27CC" w14:textId="77FFF5C7" w:rsidR="00C80D69" w:rsidRPr="00314E34" w:rsidRDefault="009F0C13" w:rsidP="00D26480">
            <w:pPr>
              <w:spacing w:before="60"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r w:rsidR="00C80D69" w:rsidRPr="00314E34"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66D6EFEB" w14:textId="77777777" w:rsidR="00C80D69" w:rsidRPr="00314E34" w:rsidRDefault="00C80D69" w:rsidP="00C128E3">
            <w:pPr>
              <w:spacing w:before="60" w:after="60" w:line="240" w:lineRule="auto"/>
              <w:rPr>
                <w:rFonts w:cs="Arial"/>
                <w:b/>
                <w:bCs/>
                <w:sz w:val="16"/>
                <w:szCs w:val="16"/>
                <w:lang w:eastAsia="en-US"/>
              </w:rPr>
            </w:pPr>
            <w:proofErr w:type="spellStart"/>
            <w:r w:rsidRPr="00314E34">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tcMar>
              <w:left w:w="108" w:type="dxa"/>
              <w:right w:w="108" w:type="dxa"/>
            </w:tcMar>
          </w:tcPr>
          <w:p w14:paraId="5EBEE721" w14:textId="77777777" w:rsidR="00C80D69" w:rsidRPr="00314E34" w:rsidRDefault="00C80D69" w:rsidP="00C128E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5CB5D83E" w14:textId="3184BB5F" w:rsidR="00C80D69" w:rsidRPr="00314E34"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735BB02" w14:textId="77777777" w:rsidR="00C80D69" w:rsidRPr="00314E34" w:rsidRDefault="00C80D69" w:rsidP="00C128E3">
            <w:pPr>
              <w:spacing w:before="60" w:after="60" w:line="240" w:lineRule="auto"/>
              <w:rPr>
                <w:rFonts w:cs="Arial"/>
                <w:b/>
                <w:bCs/>
                <w:sz w:val="16"/>
                <w:szCs w:val="16"/>
                <w:lang w:eastAsia="en-US"/>
              </w:rPr>
            </w:pPr>
            <w:r w:rsidRPr="00314E34">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6C024875" w14:textId="77777777" w:rsidR="00C80D69" w:rsidRPr="00314E34" w:rsidRDefault="00C80D69" w:rsidP="00C128E3">
            <w:pPr>
              <w:spacing w:before="60" w:after="60" w:line="240" w:lineRule="auto"/>
              <w:jc w:val="left"/>
              <w:rPr>
                <w:rFonts w:cs="Arial"/>
                <w:sz w:val="16"/>
                <w:szCs w:val="16"/>
                <w:lang w:eastAsia="en-US"/>
              </w:rPr>
            </w:pPr>
            <w:r w:rsidRPr="00314E34">
              <w:rPr>
                <w:rFonts w:cs="Arial"/>
                <w:sz w:val="16"/>
                <w:szCs w:val="16"/>
                <w:lang w:eastAsia="en-US"/>
              </w:rPr>
              <w:t>Must be one of the following values:</w:t>
            </w:r>
          </w:p>
          <w:p w14:paraId="2E5FAFBF"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2000</w:t>
            </w:r>
          </w:p>
          <w:p w14:paraId="27E600C3"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3000</w:t>
            </w:r>
          </w:p>
          <w:p w14:paraId="3DB81288"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4000</w:t>
            </w:r>
          </w:p>
          <w:p w14:paraId="59ABAF24"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8000</w:t>
            </w:r>
          </w:p>
          <w:p w14:paraId="2A6AD9B6"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12000</w:t>
            </w:r>
          </w:p>
          <w:p w14:paraId="602EE897"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22000</w:t>
            </w:r>
          </w:p>
          <w:p w14:paraId="029DE205"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45000</w:t>
            </w:r>
          </w:p>
          <w:p w14:paraId="7DF48246"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90000</w:t>
            </w:r>
          </w:p>
          <w:p w14:paraId="2836BAEF"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180000</w:t>
            </w:r>
          </w:p>
          <w:p w14:paraId="56AE24D6"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350000</w:t>
            </w:r>
          </w:p>
          <w:p w14:paraId="71C8008D"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700000</w:t>
            </w:r>
          </w:p>
          <w:p w14:paraId="20CA271F"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1500000</w:t>
            </w:r>
          </w:p>
          <w:p w14:paraId="064B9A85"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3500000</w:t>
            </w:r>
          </w:p>
          <w:p w14:paraId="10E45290" w14:textId="77777777" w:rsidR="00C80D69" w:rsidRPr="00314E34" w:rsidRDefault="00C80D69" w:rsidP="00C128E3">
            <w:pPr>
              <w:spacing w:after="0" w:line="240" w:lineRule="auto"/>
              <w:jc w:val="left"/>
              <w:rPr>
                <w:rFonts w:cs="Arial"/>
                <w:sz w:val="16"/>
                <w:szCs w:val="16"/>
                <w:lang w:eastAsia="en-US"/>
              </w:rPr>
            </w:pPr>
            <w:r w:rsidRPr="00314E34">
              <w:rPr>
                <w:rFonts w:cs="Arial"/>
                <w:sz w:val="16"/>
                <w:szCs w:val="16"/>
                <w:lang w:eastAsia="en-US"/>
              </w:rPr>
              <w:t>10000000</w:t>
            </w:r>
          </w:p>
          <w:p w14:paraId="6B90AFDF" w14:textId="77777777" w:rsidR="009F0C13" w:rsidRPr="00314E34" w:rsidRDefault="00C80D69" w:rsidP="00C128E3">
            <w:pPr>
              <w:spacing w:after="60" w:line="240" w:lineRule="auto"/>
              <w:jc w:val="left"/>
              <w:rPr>
                <w:rFonts w:cs="Arial"/>
                <w:sz w:val="16"/>
                <w:szCs w:val="16"/>
                <w:lang w:eastAsia="en-US"/>
              </w:rPr>
            </w:pPr>
            <w:r w:rsidRPr="00314E34">
              <w:rPr>
                <w:rFonts w:cs="Arial"/>
                <w:sz w:val="16"/>
                <w:szCs w:val="16"/>
                <w:lang w:eastAsia="en-US"/>
              </w:rPr>
              <w:t>NULL</w:t>
            </w:r>
          </w:p>
          <w:p w14:paraId="2731F018" w14:textId="05E305F0" w:rsidR="00C80D69" w:rsidRPr="00314E34" w:rsidRDefault="009F0C13" w:rsidP="00C128E3">
            <w:pPr>
              <w:spacing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bl>
    <w:p w14:paraId="6E6C2968" w14:textId="77777777" w:rsidR="00E23934" w:rsidRPr="00314E34" w:rsidRDefault="00E23934" w:rsidP="00E23934">
      <w:pPr>
        <w:spacing w:after="0" w:line="240" w:lineRule="auto"/>
      </w:pPr>
    </w:p>
    <w:p w14:paraId="10F87A5A" w14:textId="3A6D3F5E" w:rsidR="00E23934" w:rsidRPr="00314E34" w:rsidRDefault="004B466C" w:rsidP="00241305">
      <w:pPr>
        <w:pStyle w:val="Heading4"/>
        <w:keepLines/>
        <w:tabs>
          <w:tab w:val="clear" w:pos="940"/>
          <w:tab w:val="clear" w:pos="1140"/>
          <w:tab w:val="clear" w:pos="1360"/>
          <w:tab w:val="left" w:pos="993"/>
        </w:tabs>
        <w:spacing w:before="120" w:after="120" w:line="240" w:lineRule="auto"/>
        <w:ind w:left="993" w:hanging="993"/>
      </w:pPr>
      <w:r w:rsidRPr="00314E34">
        <w:t>S100_Purpose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14E34"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14E34" w:rsidRDefault="00A4519A" w:rsidP="004B466C">
            <w:pPr>
              <w:snapToGrid w:val="0"/>
              <w:spacing w:before="60" w:after="60" w:line="240" w:lineRule="auto"/>
              <w:jc w:val="left"/>
              <w:rPr>
                <w:b/>
                <w:sz w:val="16"/>
                <w:szCs w:val="16"/>
              </w:rPr>
            </w:pPr>
            <w:r w:rsidRPr="00314E34">
              <w:rPr>
                <w:b/>
                <w:sz w:val="16"/>
                <w:szCs w:val="16"/>
              </w:rPr>
              <w:t>Item</w:t>
            </w:r>
          </w:p>
        </w:tc>
        <w:tc>
          <w:tcPr>
            <w:tcW w:w="3024" w:type="dxa"/>
            <w:shd w:val="clear" w:color="auto" w:fill="D9D9D9" w:themeFill="background1" w:themeFillShade="D9"/>
          </w:tcPr>
          <w:p w14:paraId="70875DA1" w14:textId="77777777" w:rsidR="00DC684D" w:rsidRPr="00314E34" w:rsidRDefault="00DC684D" w:rsidP="004B466C">
            <w:pPr>
              <w:snapToGrid w:val="0"/>
              <w:spacing w:before="60" w:after="60" w:line="240" w:lineRule="auto"/>
              <w:jc w:val="left"/>
              <w:rPr>
                <w:b/>
                <w:sz w:val="16"/>
                <w:szCs w:val="16"/>
              </w:rPr>
            </w:pPr>
            <w:r w:rsidRPr="00314E34">
              <w:rPr>
                <w:b/>
                <w:sz w:val="16"/>
                <w:szCs w:val="16"/>
              </w:rPr>
              <w:t>Name</w:t>
            </w:r>
          </w:p>
        </w:tc>
        <w:tc>
          <w:tcPr>
            <w:tcW w:w="3440" w:type="dxa"/>
            <w:shd w:val="clear" w:color="auto" w:fill="D9D9D9" w:themeFill="background1" w:themeFillShade="D9"/>
          </w:tcPr>
          <w:p w14:paraId="141FD9CF" w14:textId="77777777" w:rsidR="00DC684D" w:rsidRPr="00314E34" w:rsidRDefault="00DC684D" w:rsidP="004B466C">
            <w:pPr>
              <w:snapToGrid w:val="0"/>
              <w:spacing w:before="60" w:after="60" w:line="240" w:lineRule="auto"/>
              <w:jc w:val="left"/>
              <w:rPr>
                <w:b/>
                <w:sz w:val="16"/>
                <w:szCs w:val="16"/>
              </w:rPr>
            </w:pPr>
            <w:r w:rsidRPr="00314E34">
              <w:rPr>
                <w:b/>
                <w:sz w:val="16"/>
                <w:szCs w:val="16"/>
              </w:rPr>
              <w:t>Description</w:t>
            </w:r>
          </w:p>
        </w:tc>
        <w:tc>
          <w:tcPr>
            <w:tcW w:w="809" w:type="dxa"/>
            <w:shd w:val="clear" w:color="auto" w:fill="D9D9D9" w:themeFill="background1" w:themeFillShade="D9"/>
          </w:tcPr>
          <w:p w14:paraId="24F39877" w14:textId="77777777" w:rsidR="00DC684D" w:rsidRPr="00314E34" w:rsidRDefault="00DC684D" w:rsidP="004B466C">
            <w:pPr>
              <w:snapToGrid w:val="0"/>
              <w:spacing w:before="60" w:after="60" w:line="240" w:lineRule="auto"/>
              <w:jc w:val="center"/>
              <w:rPr>
                <w:b/>
                <w:sz w:val="16"/>
                <w:szCs w:val="16"/>
              </w:rPr>
            </w:pPr>
            <w:r w:rsidRPr="00314E34">
              <w:rPr>
                <w:b/>
                <w:sz w:val="16"/>
                <w:szCs w:val="16"/>
              </w:rPr>
              <w:t>Code</w:t>
            </w:r>
          </w:p>
        </w:tc>
        <w:tc>
          <w:tcPr>
            <w:tcW w:w="5921" w:type="dxa"/>
            <w:shd w:val="clear" w:color="auto" w:fill="D9D9D9" w:themeFill="background1" w:themeFillShade="D9"/>
          </w:tcPr>
          <w:p w14:paraId="302CE4E6" w14:textId="77777777" w:rsidR="00DC684D" w:rsidRPr="00314E34" w:rsidRDefault="00DC684D" w:rsidP="004B466C">
            <w:pPr>
              <w:snapToGrid w:val="0"/>
              <w:spacing w:before="60" w:after="60" w:line="240" w:lineRule="auto"/>
              <w:jc w:val="left"/>
              <w:rPr>
                <w:b/>
                <w:sz w:val="16"/>
                <w:szCs w:val="16"/>
              </w:rPr>
            </w:pPr>
            <w:r w:rsidRPr="00314E34">
              <w:rPr>
                <w:b/>
                <w:sz w:val="16"/>
                <w:szCs w:val="16"/>
              </w:rPr>
              <w:t>Remarks</w:t>
            </w:r>
          </w:p>
        </w:tc>
      </w:tr>
      <w:tr w:rsidR="00DC684D" w:rsidRPr="00314E34" w14:paraId="1327191E" w14:textId="77777777" w:rsidTr="004B466C">
        <w:trPr>
          <w:cantSplit/>
          <w:trHeight w:val="305"/>
        </w:trPr>
        <w:tc>
          <w:tcPr>
            <w:tcW w:w="1140" w:type="dxa"/>
          </w:tcPr>
          <w:p w14:paraId="1222452E" w14:textId="77777777" w:rsidR="00DC684D" w:rsidRPr="00314E34" w:rsidRDefault="00DC684D" w:rsidP="004B466C">
            <w:pPr>
              <w:snapToGrid w:val="0"/>
              <w:spacing w:before="60" w:after="60" w:line="240" w:lineRule="auto"/>
              <w:jc w:val="left"/>
              <w:rPr>
                <w:sz w:val="16"/>
                <w:szCs w:val="16"/>
              </w:rPr>
            </w:pPr>
            <w:r w:rsidRPr="00314E34">
              <w:rPr>
                <w:sz w:val="16"/>
                <w:szCs w:val="16"/>
              </w:rPr>
              <w:t>Enumeration</w:t>
            </w:r>
          </w:p>
        </w:tc>
        <w:tc>
          <w:tcPr>
            <w:tcW w:w="3024" w:type="dxa"/>
          </w:tcPr>
          <w:p w14:paraId="47C4B912" w14:textId="77777777" w:rsidR="00DC684D" w:rsidRPr="00314E34" w:rsidRDefault="00DC684D" w:rsidP="004B466C">
            <w:pPr>
              <w:snapToGrid w:val="0"/>
              <w:spacing w:before="60" w:after="60" w:line="240" w:lineRule="auto"/>
              <w:jc w:val="left"/>
              <w:rPr>
                <w:sz w:val="16"/>
                <w:szCs w:val="16"/>
              </w:rPr>
            </w:pPr>
            <w:r w:rsidRPr="00314E34">
              <w:rPr>
                <w:sz w:val="16"/>
                <w:szCs w:val="16"/>
              </w:rPr>
              <w:t>S100_Purpose</w:t>
            </w:r>
          </w:p>
        </w:tc>
        <w:tc>
          <w:tcPr>
            <w:tcW w:w="3440" w:type="dxa"/>
          </w:tcPr>
          <w:p w14:paraId="60FCCCB1" w14:textId="77777777" w:rsidR="00DC684D" w:rsidRPr="00314E34" w:rsidRDefault="00DC684D" w:rsidP="004B466C">
            <w:pPr>
              <w:snapToGrid w:val="0"/>
              <w:spacing w:before="60" w:after="60" w:line="240" w:lineRule="auto"/>
              <w:jc w:val="left"/>
              <w:rPr>
                <w:sz w:val="16"/>
                <w:szCs w:val="16"/>
              </w:rPr>
            </w:pPr>
            <w:r w:rsidRPr="00314E34">
              <w:rPr>
                <w:sz w:val="16"/>
                <w:szCs w:val="16"/>
              </w:rPr>
              <w:t>The purpose of the dataset</w:t>
            </w:r>
          </w:p>
        </w:tc>
        <w:tc>
          <w:tcPr>
            <w:tcW w:w="809" w:type="dxa"/>
          </w:tcPr>
          <w:p w14:paraId="5D458461" w14:textId="77777777" w:rsidR="00DC684D" w:rsidRPr="00314E34" w:rsidRDefault="00DC684D" w:rsidP="004B466C">
            <w:pPr>
              <w:snapToGrid w:val="0"/>
              <w:spacing w:before="60" w:after="60" w:line="240" w:lineRule="auto"/>
              <w:jc w:val="center"/>
              <w:rPr>
                <w:sz w:val="16"/>
                <w:szCs w:val="16"/>
              </w:rPr>
            </w:pPr>
            <w:r w:rsidRPr="00314E34">
              <w:rPr>
                <w:sz w:val="16"/>
                <w:szCs w:val="16"/>
              </w:rPr>
              <w:t>-</w:t>
            </w:r>
          </w:p>
        </w:tc>
        <w:tc>
          <w:tcPr>
            <w:tcW w:w="5921" w:type="dxa"/>
          </w:tcPr>
          <w:p w14:paraId="4EF47486" w14:textId="77777777" w:rsidR="00DC684D" w:rsidRPr="00314E34" w:rsidRDefault="00DC684D" w:rsidP="004B466C">
            <w:pPr>
              <w:spacing w:before="60" w:after="60" w:line="240" w:lineRule="auto"/>
              <w:jc w:val="left"/>
              <w:rPr>
                <w:sz w:val="16"/>
                <w:szCs w:val="16"/>
              </w:rPr>
            </w:pPr>
            <w:r w:rsidRPr="00314E34" w:rsidDel="006A2EDF">
              <w:rPr>
                <w:rFonts w:cs="Arial"/>
                <w:sz w:val="16"/>
                <w:szCs w:val="16"/>
                <w:lang w:eastAsia="en-US"/>
              </w:rPr>
              <w:t xml:space="preserve"> </w:t>
            </w:r>
          </w:p>
        </w:tc>
      </w:tr>
      <w:tr w:rsidR="00DC684D" w:rsidRPr="00314E34" w14:paraId="33EAF4D4" w14:textId="77777777" w:rsidTr="004B466C">
        <w:trPr>
          <w:cantSplit/>
          <w:trHeight w:val="277"/>
        </w:trPr>
        <w:tc>
          <w:tcPr>
            <w:tcW w:w="1140" w:type="dxa"/>
          </w:tcPr>
          <w:p w14:paraId="5DFB3E9B"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0A9DAEAE" w14:textId="77777777" w:rsidR="00DC684D" w:rsidRPr="00314E34" w:rsidRDefault="00DC684D" w:rsidP="004B466C">
            <w:pPr>
              <w:snapToGrid w:val="0"/>
              <w:spacing w:before="60" w:after="60" w:line="240" w:lineRule="auto"/>
              <w:jc w:val="left"/>
              <w:rPr>
                <w:sz w:val="16"/>
                <w:szCs w:val="16"/>
              </w:rPr>
            </w:pPr>
            <w:proofErr w:type="spellStart"/>
            <w:r w:rsidRPr="00314E34">
              <w:rPr>
                <w:sz w:val="16"/>
                <w:szCs w:val="16"/>
              </w:rPr>
              <w:t>newDataset</w:t>
            </w:r>
            <w:proofErr w:type="spellEnd"/>
          </w:p>
        </w:tc>
        <w:tc>
          <w:tcPr>
            <w:tcW w:w="3440" w:type="dxa"/>
          </w:tcPr>
          <w:p w14:paraId="5E43120A" w14:textId="77777777" w:rsidR="00DC684D" w:rsidRPr="00314E34" w:rsidRDefault="00DC684D" w:rsidP="004B466C">
            <w:pPr>
              <w:snapToGrid w:val="0"/>
              <w:spacing w:before="60" w:after="60" w:line="240" w:lineRule="auto"/>
              <w:jc w:val="left"/>
              <w:rPr>
                <w:sz w:val="16"/>
                <w:szCs w:val="16"/>
              </w:rPr>
            </w:pPr>
            <w:r w:rsidRPr="00314E34">
              <w:rPr>
                <w:sz w:val="16"/>
                <w:szCs w:val="16"/>
              </w:rPr>
              <w:t>Brand new dataset</w:t>
            </w:r>
          </w:p>
        </w:tc>
        <w:tc>
          <w:tcPr>
            <w:tcW w:w="809" w:type="dxa"/>
          </w:tcPr>
          <w:p w14:paraId="4E17F8C0" w14:textId="77777777" w:rsidR="00DC684D" w:rsidRPr="00314E34" w:rsidRDefault="00DC684D" w:rsidP="004B466C">
            <w:pPr>
              <w:snapToGrid w:val="0"/>
              <w:spacing w:before="60" w:after="60" w:line="240" w:lineRule="auto"/>
              <w:jc w:val="center"/>
              <w:rPr>
                <w:sz w:val="16"/>
                <w:szCs w:val="16"/>
              </w:rPr>
            </w:pPr>
            <w:r w:rsidRPr="00314E34">
              <w:rPr>
                <w:sz w:val="16"/>
                <w:szCs w:val="16"/>
              </w:rPr>
              <w:t>1</w:t>
            </w:r>
          </w:p>
        </w:tc>
        <w:tc>
          <w:tcPr>
            <w:tcW w:w="5921" w:type="dxa"/>
          </w:tcPr>
          <w:p w14:paraId="08AEC5E7" w14:textId="77777777" w:rsidR="00DC684D" w:rsidRPr="00314E34" w:rsidRDefault="00DC684D" w:rsidP="004B466C">
            <w:pPr>
              <w:snapToGrid w:val="0"/>
              <w:spacing w:before="60" w:after="60" w:line="240" w:lineRule="auto"/>
              <w:jc w:val="left"/>
              <w:rPr>
                <w:sz w:val="16"/>
                <w:szCs w:val="16"/>
              </w:rPr>
            </w:pPr>
            <w:r w:rsidRPr="00314E34">
              <w:rPr>
                <w:sz w:val="16"/>
                <w:szCs w:val="16"/>
              </w:rPr>
              <w:t xml:space="preserve">No data has previously been produced for this area </w:t>
            </w:r>
          </w:p>
        </w:tc>
      </w:tr>
      <w:tr w:rsidR="00DC684D" w:rsidRPr="00314E34" w14:paraId="761EDA1A" w14:textId="77777777" w:rsidTr="004B466C">
        <w:trPr>
          <w:cantSplit/>
          <w:trHeight w:val="277"/>
        </w:trPr>
        <w:tc>
          <w:tcPr>
            <w:tcW w:w="1140" w:type="dxa"/>
          </w:tcPr>
          <w:p w14:paraId="57BF2E8C"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5C69A047" w14:textId="77777777" w:rsidR="00DC684D" w:rsidRPr="00314E34" w:rsidRDefault="00DC684D" w:rsidP="004B466C">
            <w:pPr>
              <w:snapToGrid w:val="0"/>
              <w:spacing w:before="60" w:after="60" w:line="240" w:lineRule="auto"/>
              <w:jc w:val="left"/>
              <w:rPr>
                <w:sz w:val="16"/>
                <w:szCs w:val="16"/>
              </w:rPr>
            </w:pPr>
            <w:proofErr w:type="spellStart"/>
            <w:r w:rsidRPr="00314E34">
              <w:rPr>
                <w:sz w:val="16"/>
                <w:szCs w:val="16"/>
              </w:rPr>
              <w:t>newEdition</w:t>
            </w:r>
            <w:proofErr w:type="spellEnd"/>
          </w:p>
        </w:tc>
        <w:tc>
          <w:tcPr>
            <w:tcW w:w="3440" w:type="dxa"/>
          </w:tcPr>
          <w:p w14:paraId="5B36A174" w14:textId="77777777" w:rsidR="00DC684D" w:rsidRPr="00314E34" w:rsidRDefault="00DC684D" w:rsidP="004B466C">
            <w:pPr>
              <w:snapToGrid w:val="0"/>
              <w:spacing w:before="60" w:after="60" w:line="240" w:lineRule="auto"/>
              <w:jc w:val="left"/>
              <w:rPr>
                <w:sz w:val="16"/>
                <w:szCs w:val="16"/>
              </w:rPr>
            </w:pPr>
            <w:r w:rsidRPr="00314E34">
              <w:rPr>
                <w:sz w:val="16"/>
                <w:szCs w:val="16"/>
              </w:rPr>
              <w:t>New edition of the dataset or Catalogue</w:t>
            </w:r>
          </w:p>
        </w:tc>
        <w:tc>
          <w:tcPr>
            <w:tcW w:w="809" w:type="dxa"/>
          </w:tcPr>
          <w:p w14:paraId="59DCBAED" w14:textId="77777777" w:rsidR="00DC684D" w:rsidRPr="00314E34" w:rsidRDefault="00DC684D" w:rsidP="004B466C">
            <w:pPr>
              <w:snapToGrid w:val="0"/>
              <w:spacing w:before="60" w:after="60" w:line="240" w:lineRule="auto"/>
              <w:jc w:val="center"/>
              <w:rPr>
                <w:sz w:val="16"/>
                <w:szCs w:val="16"/>
              </w:rPr>
            </w:pPr>
            <w:r w:rsidRPr="00314E34">
              <w:rPr>
                <w:sz w:val="16"/>
                <w:szCs w:val="16"/>
              </w:rPr>
              <w:t>2</w:t>
            </w:r>
          </w:p>
        </w:tc>
        <w:tc>
          <w:tcPr>
            <w:tcW w:w="5921" w:type="dxa"/>
          </w:tcPr>
          <w:p w14:paraId="03FC037F" w14:textId="77777777" w:rsidR="00DC684D" w:rsidRPr="00314E34" w:rsidRDefault="00DC684D" w:rsidP="004B466C">
            <w:pPr>
              <w:snapToGrid w:val="0"/>
              <w:spacing w:before="60" w:after="60" w:line="240" w:lineRule="auto"/>
              <w:jc w:val="left"/>
              <w:rPr>
                <w:sz w:val="16"/>
                <w:szCs w:val="16"/>
              </w:rPr>
            </w:pPr>
            <w:r w:rsidRPr="00314E34">
              <w:rPr>
                <w:sz w:val="16"/>
                <w:szCs w:val="16"/>
              </w:rPr>
              <w:t>Includes new information which has not been previously distributed by updates</w:t>
            </w:r>
          </w:p>
        </w:tc>
      </w:tr>
      <w:tr w:rsidR="00DC684D" w:rsidRPr="00314E34" w14:paraId="68E5C7A1" w14:textId="77777777" w:rsidTr="004B466C">
        <w:trPr>
          <w:cantSplit/>
          <w:trHeight w:val="305"/>
        </w:trPr>
        <w:tc>
          <w:tcPr>
            <w:tcW w:w="1140" w:type="dxa"/>
          </w:tcPr>
          <w:p w14:paraId="18A215C7"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1D2A305D" w14:textId="77777777" w:rsidR="00DC684D" w:rsidRPr="00314E34" w:rsidRDefault="00DC684D" w:rsidP="004B466C">
            <w:pPr>
              <w:snapToGrid w:val="0"/>
              <w:spacing w:before="60" w:after="60" w:line="240" w:lineRule="auto"/>
              <w:jc w:val="left"/>
              <w:rPr>
                <w:sz w:val="16"/>
                <w:szCs w:val="16"/>
              </w:rPr>
            </w:pPr>
            <w:r w:rsidRPr="00314E34">
              <w:rPr>
                <w:sz w:val="16"/>
                <w:szCs w:val="16"/>
              </w:rPr>
              <w:t>update</w:t>
            </w:r>
          </w:p>
        </w:tc>
        <w:tc>
          <w:tcPr>
            <w:tcW w:w="3440" w:type="dxa"/>
          </w:tcPr>
          <w:p w14:paraId="768E14AE" w14:textId="77777777" w:rsidR="00DC684D" w:rsidRPr="00314E34" w:rsidRDefault="00DC684D" w:rsidP="004B466C">
            <w:pPr>
              <w:snapToGrid w:val="0"/>
              <w:spacing w:before="60" w:after="60" w:line="240" w:lineRule="auto"/>
              <w:jc w:val="left"/>
              <w:rPr>
                <w:sz w:val="16"/>
                <w:szCs w:val="16"/>
              </w:rPr>
            </w:pPr>
            <w:r w:rsidRPr="00314E34">
              <w:rPr>
                <w:sz w:val="16"/>
                <w:szCs w:val="16"/>
              </w:rPr>
              <w:t>Dataset update</w:t>
            </w:r>
          </w:p>
        </w:tc>
        <w:tc>
          <w:tcPr>
            <w:tcW w:w="809" w:type="dxa"/>
          </w:tcPr>
          <w:p w14:paraId="43BC608E" w14:textId="77777777" w:rsidR="00DC684D" w:rsidRPr="00314E34" w:rsidRDefault="00DC684D" w:rsidP="004B466C">
            <w:pPr>
              <w:snapToGrid w:val="0"/>
              <w:spacing w:before="60" w:after="60" w:line="240" w:lineRule="auto"/>
              <w:jc w:val="center"/>
              <w:rPr>
                <w:sz w:val="16"/>
                <w:szCs w:val="16"/>
              </w:rPr>
            </w:pPr>
            <w:r w:rsidRPr="00314E34">
              <w:rPr>
                <w:sz w:val="16"/>
                <w:szCs w:val="16"/>
              </w:rPr>
              <w:t>3</w:t>
            </w:r>
          </w:p>
        </w:tc>
        <w:tc>
          <w:tcPr>
            <w:tcW w:w="5921" w:type="dxa"/>
          </w:tcPr>
          <w:p w14:paraId="2CD0FF7A" w14:textId="77777777" w:rsidR="00DC684D" w:rsidRPr="00314E34" w:rsidRDefault="00DC684D" w:rsidP="004B466C">
            <w:pPr>
              <w:snapToGrid w:val="0"/>
              <w:spacing w:before="60" w:after="60" w:line="240" w:lineRule="auto"/>
              <w:jc w:val="left"/>
              <w:rPr>
                <w:sz w:val="16"/>
                <w:szCs w:val="16"/>
              </w:rPr>
            </w:pPr>
            <w:r w:rsidRPr="00314E34">
              <w:rPr>
                <w:sz w:val="16"/>
                <w:szCs w:val="16"/>
              </w:rPr>
              <w:t>Changing some information in an existing dataset</w:t>
            </w:r>
          </w:p>
        </w:tc>
      </w:tr>
      <w:tr w:rsidR="00DC684D" w:rsidRPr="00314E34" w14:paraId="00B4C83E" w14:textId="77777777" w:rsidTr="004B466C">
        <w:trPr>
          <w:cantSplit/>
          <w:trHeight w:val="305"/>
        </w:trPr>
        <w:tc>
          <w:tcPr>
            <w:tcW w:w="1140" w:type="dxa"/>
          </w:tcPr>
          <w:p w14:paraId="5228634C"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72764574" w14:textId="77777777" w:rsidR="00DC684D" w:rsidRPr="00314E34" w:rsidRDefault="00DC684D" w:rsidP="004B466C">
            <w:pPr>
              <w:snapToGrid w:val="0"/>
              <w:spacing w:before="60" w:after="60" w:line="240" w:lineRule="auto"/>
              <w:jc w:val="left"/>
              <w:rPr>
                <w:sz w:val="16"/>
                <w:szCs w:val="16"/>
              </w:rPr>
            </w:pPr>
            <w:r w:rsidRPr="00314E34">
              <w:rPr>
                <w:sz w:val="16"/>
                <w:szCs w:val="16"/>
              </w:rPr>
              <w:t>reissue</w:t>
            </w:r>
          </w:p>
        </w:tc>
        <w:tc>
          <w:tcPr>
            <w:tcW w:w="3440" w:type="dxa"/>
          </w:tcPr>
          <w:p w14:paraId="3E537418" w14:textId="77777777" w:rsidR="00DC684D" w:rsidRPr="00314E34" w:rsidRDefault="00DC684D" w:rsidP="004B466C">
            <w:pPr>
              <w:snapToGrid w:val="0"/>
              <w:spacing w:before="60" w:after="60" w:line="240" w:lineRule="auto"/>
              <w:jc w:val="left"/>
              <w:rPr>
                <w:sz w:val="16"/>
                <w:szCs w:val="16"/>
              </w:rPr>
            </w:pPr>
            <w:r w:rsidRPr="00314E34">
              <w:rPr>
                <w:sz w:val="16"/>
                <w:szCs w:val="16"/>
              </w:rPr>
              <w:t>Dataset that has been re-issued</w:t>
            </w:r>
          </w:p>
        </w:tc>
        <w:tc>
          <w:tcPr>
            <w:tcW w:w="809" w:type="dxa"/>
          </w:tcPr>
          <w:p w14:paraId="2299876D" w14:textId="77777777" w:rsidR="00DC684D" w:rsidRPr="00314E34" w:rsidRDefault="00DC684D" w:rsidP="004B466C">
            <w:pPr>
              <w:snapToGrid w:val="0"/>
              <w:spacing w:before="60" w:after="60" w:line="240" w:lineRule="auto"/>
              <w:jc w:val="center"/>
              <w:rPr>
                <w:sz w:val="16"/>
                <w:szCs w:val="16"/>
              </w:rPr>
            </w:pPr>
            <w:r w:rsidRPr="00314E34">
              <w:rPr>
                <w:sz w:val="16"/>
                <w:szCs w:val="16"/>
              </w:rPr>
              <w:t>4</w:t>
            </w:r>
          </w:p>
        </w:tc>
        <w:tc>
          <w:tcPr>
            <w:tcW w:w="5921" w:type="dxa"/>
          </w:tcPr>
          <w:p w14:paraId="76ED17BE" w14:textId="78F08829" w:rsidR="00DC684D" w:rsidRPr="00314E34" w:rsidRDefault="00DC684D" w:rsidP="004B466C">
            <w:pPr>
              <w:snapToGrid w:val="0"/>
              <w:spacing w:before="60" w:after="60" w:line="240" w:lineRule="auto"/>
              <w:jc w:val="left"/>
              <w:rPr>
                <w:sz w:val="16"/>
                <w:szCs w:val="16"/>
              </w:rPr>
            </w:pPr>
            <w:r w:rsidRPr="00314E34">
              <w:rPr>
                <w:sz w:val="16"/>
                <w:szCs w:val="16"/>
              </w:rPr>
              <w:t>Includes all the updates applied to the original dataset up to the date of the re-issue. A re-issue does not contain any new information additional to that previously issued by updates</w:t>
            </w:r>
          </w:p>
        </w:tc>
      </w:tr>
      <w:tr w:rsidR="00DC684D" w:rsidRPr="00314E34" w14:paraId="5F26C210" w14:textId="77777777" w:rsidTr="004B466C">
        <w:trPr>
          <w:cantSplit/>
          <w:trHeight w:val="305"/>
        </w:trPr>
        <w:tc>
          <w:tcPr>
            <w:tcW w:w="1140" w:type="dxa"/>
          </w:tcPr>
          <w:p w14:paraId="32729B83"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71C4B1C7" w14:textId="77777777" w:rsidR="00DC684D" w:rsidRPr="00314E34" w:rsidRDefault="00DC684D" w:rsidP="004B466C">
            <w:pPr>
              <w:snapToGrid w:val="0"/>
              <w:spacing w:before="60" w:after="60" w:line="240" w:lineRule="auto"/>
              <w:jc w:val="left"/>
              <w:rPr>
                <w:sz w:val="16"/>
                <w:szCs w:val="16"/>
              </w:rPr>
            </w:pPr>
            <w:r w:rsidRPr="00314E34">
              <w:rPr>
                <w:sz w:val="16"/>
                <w:szCs w:val="16"/>
              </w:rPr>
              <w:t>cancellation</w:t>
            </w:r>
          </w:p>
        </w:tc>
        <w:tc>
          <w:tcPr>
            <w:tcW w:w="3440" w:type="dxa"/>
          </w:tcPr>
          <w:p w14:paraId="21E505AF" w14:textId="77777777" w:rsidR="00DC684D" w:rsidRPr="00314E34" w:rsidRDefault="00DC684D" w:rsidP="004B466C">
            <w:pPr>
              <w:snapToGrid w:val="0"/>
              <w:spacing w:before="60" w:after="60" w:line="240" w:lineRule="auto"/>
              <w:jc w:val="left"/>
              <w:rPr>
                <w:sz w:val="16"/>
                <w:szCs w:val="16"/>
              </w:rPr>
            </w:pPr>
            <w:r w:rsidRPr="00314E34">
              <w:rPr>
                <w:sz w:val="16"/>
                <w:szCs w:val="16"/>
              </w:rPr>
              <w:t>Dataset or Catalogue that has been cancelled</w:t>
            </w:r>
          </w:p>
        </w:tc>
        <w:tc>
          <w:tcPr>
            <w:tcW w:w="809" w:type="dxa"/>
          </w:tcPr>
          <w:p w14:paraId="6A17D979" w14:textId="77777777" w:rsidR="00DC684D" w:rsidRPr="00314E34" w:rsidRDefault="00DC684D" w:rsidP="004B466C">
            <w:pPr>
              <w:snapToGrid w:val="0"/>
              <w:spacing w:before="60" w:after="60" w:line="240" w:lineRule="auto"/>
              <w:jc w:val="center"/>
              <w:rPr>
                <w:sz w:val="16"/>
                <w:szCs w:val="16"/>
              </w:rPr>
            </w:pPr>
            <w:r w:rsidRPr="00314E34">
              <w:rPr>
                <w:sz w:val="16"/>
                <w:szCs w:val="16"/>
              </w:rPr>
              <w:t>5</w:t>
            </w:r>
          </w:p>
        </w:tc>
        <w:tc>
          <w:tcPr>
            <w:tcW w:w="5921" w:type="dxa"/>
          </w:tcPr>
          <w:p w14:paraId="2FFEDB10" w14:textId="77777777" w:rsidR="00DC684D" w:rsidRPr="00314E34" w:rsidRDefault="00DC684D" w:rsidP="004B466C">
            <w:pPr>
              <w:snapToGrid w:val="0"/>
              <w:spacing w:before="60" w:after="60" w:line="240" w:lineRule="auto"/>
              <w:jc w:val="left"/>
              <w:rPr>
                <w:sz w:val="16"/>
                <w:szCs w:val="16"/>
              </w:rPr>
            </w:pPr>
            <w:r w:rsidRPr="00314E34">
              <w:rPr>
                <w:sz w:val="16"/>
                <w:szCs w:val="16"/>
              </w:rPr>
              <w:t>Indicates the dataset or Catalogue should no longer be used and can be deleted</w:t>
            </w:r>
          </w:p>
        </w:tc>
      </w:tr>
    </w:tbl>
    <w:p w14:paraId="687C2CC7" w14:textId="77777777" w:rsidR="00261D89" w:rsidRPr="00314E34" w:rsidRDefault="00261D89" w:rsidP="004B466C">
      <w:pPr>
        <w:spacing w:after="0" w:line="240" w:lineRule="auto"/>
      </w:pPr>
    </w:p>
    <w:p w14:paraId="1AF67719" w14:textId="5FF35E9B" w:rsidR="004B466C" w:rsidRPr="00314E34" w:rsidRDefault="004B466C" w:rsidP="00681EDD">
      <w:pPr>
        <w:pStyle w:val="Heading4"/>
        <w:keepLines/>
        <w:tabs>
          <w:tab w:val="clear" w:pos="940"/>
          <w:tab w:val="clear" w:pos="1140"/>
          <w:tab w:val="clear" w:pos="1360"/>
          <w:tab w:val="left" w:pos="993"/>
        </w:tabs>
        <w:spacing w:before="120" w:after="120" w:line="240" w:lineRule="auto"/>
        <w:ind w:left="993" w:hanging="993"/>
      </w:pPr>
      <w:r w:rsidRPr="00314E34">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314E34" w14:paraId="467C6E99" w14:textId="77777777" w:rsidTr="009D36B5">
        <w:trPr>
          <w:cantSplit/>
        </w:trPr>
        <w:tc>
          <w:tcPr>
            <w:tcW w:w="1117" w:type="dxa"/>
            <w:shd w:val="clear" w:color="auto" w:fill="D9D9D9" w:themeFill="background1" w:themeFillShade="D9"/>
          </w:tcPr>
          <w:p w14:paraId="652A5250"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Role Name</w:t>
            </w:r>
          </w:p>
        </w:tc>
        <w:tc>
          <w:tcPr>
            <w:tcW w:w="3165" w:type="dxa"/>
            <w:shd w:val="clear" w:color="auto" w:fill="D9D9D9" w:themeFill="background1" w:themeFillShade="D9"/>
          </w:tcPr>
          <w:p w14:paraId="23A4A852"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Name</w:t>
            </w:r>
          </w:p>
        </w:tc>
        <w:tc>
          <w:tcPr>
            <w:tcW w:w="3537" w:type="dxa"/>
            <w:shd w:val="clear" w:color="auto" w:fill="D9D9D9" w:themeFill="background1" w:themeFillShade="D9"/>
          </w:tcPr>
          <w:p w14:paraId="7EDA22C8"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Description</w:t>
            </w:r>
          </w:p>
        </w:tc>
        <w:tc>
          <w:tcPr>
            <w:tcW w:w="831" w:type="dxa"/>
            <w:shd w:val="clear" w:color="auto" w:fill="D9D9D9" w:themeFill="background1" w:themeFillShade="D9"/>
          </w:tcPr>
          <w:p w14:paraId="1175606C" w14:textId="77777777" w:rsidR="008621DA" w:rsidRPr="00314E34" w:rsidRDefault="008621DA" w:rsidP="00C128E3">
            <w:pPr>
              <w:keepNext/>
              <w:keepLines/>
              <w:snapToGrid w:val="0"/>
              <w:spacing w:before="60" w:after="60" w:line="240" w:lineRule="auto"/>
              <w:jc w:val="center"/>
              <w:rPr>
                <w:b/>
                <w:sz w:val="16"/>
                <w:szCs w:val="16"/>
              </w:rPr>
            </w:pPr>
            <w:r w:rsidRPr="00314E34">
              <w:rPr>
                <w:b/>
                <w:sz w:val="16"/>
                <w:szCs w:val="16"/>
              </w:rPr>
              <w:t>Mult</w:t>
            </w:r>
          </w:p>
        </w:tc>
        <w:tc>
          <w:tcPr>
            <w:tcW w:w="2519" w:type="dxa"/>
            <w:shd w:val="clear" w:color="auto" w:fill="D9D9D9" w:themeFill="background1" w:themeFillShade="D9"/>
          </w:tcPr>
          <w:p w14:paraId="5F00DC2F"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Type</w:t>
            </w:r>
          </w:p>
        </w:tc>
        <w:tc>
          <w:tcPr>
            <w:tcW w:w="3165" w:type="dxa"/>
            <w:shd w:val="clear" w:color="auto" w:fill="D9D9D9" w:themeFill="background1" w:themeFillShade="D9"/>
          </w:tcPr>
          <w:p w14:paraId="3F0BE5D2"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Remarks</w:t>
            </w:r>
          </w:p>
        </w:tc>
      </w:tr>
      <w:tr w:rsidR="008621DA" w:rsidRPr="00314E34" w14:paraId="53081F93" w14:textId="77777777" w:rsidTr="009D36B5">
        <w:trPr>
          <w:cantSplit/>
        </w:trPr>
        <w:tc>
          <w:tcPr>
            <w:tcW w:w="1117" w:type="dxa"/>
          </w:tcPr>
          <w:p w14:paraId="2EABBE19" w14:textId="77777777" w:rsidR="008621DA" w:rsidRPr="00314E34" w:rsidRDefault="008621DA" w:rsidP="00C128E3">
            <w:pPr>
              <w:snapToGrid w:val="0"/>
              <w:spacing w:before="60" w:after="60" w:line="240" w:lineRule="auto"/>
              <w:jc w:val="left"/>
              <w:rPr>
                <w:sz w:val="16"/>
                <w:szCs w:val="16"/>
              </w:rPr>
            </w:pPr>
            <w:r w:rsidRPr="00314E34">
              <w:rPr>
                <w:sz w:val="16"/>
                <w:szCs w:val="16"/>
              </w:rPr>
              <w:t>Class</w:t>
            </w:r>
          </w:p>
        </w:tc>
        <w:tc>
          <w:tcPr>
            <w:tcW w:w="3165" w:type="dxa"/>
          </w:tcPr>
          <w:p w14:paraId="0DA888BF" w14:textId="77777777" w:rsidR="008621DA" w:rsidRPr="00314E34" w:rsidRDefault="008621DA" w:rsidP="00C128E3">
            <w:pPr>
              <w:snapToGrid w:val="0"/>
              <w:spacing w:before="60" w:after="60" w:line="240" w:lineRule="auto"/>
              <w:jc w:val="left"/>
              <w:rPr>
                <w:sz w:val="16"/>
                <w:szCs w:val="16"/>
              </w:rPr>
            </w:pPr>
            <w:r w:rsidRPr="00314E34">
              <w:rPr>
                <w:sz w:val="16"/>
                <w:szCs w:val="16"/>
              </w:rPr>
              <w:t>S100_TemporalExtent</w:t>
            </w:r>
          </w:p>
        </w:tc>
        <w:tc>
          <w:tcPr>
            <w:tcW w:w="3537" w:type="dxa"/>
          </w:tcPr>
          <w:p w14:paraId="1592BBB1" w14:textId="77777777" w:rsidR="008621DA" w:rsidRPr="00314E34" w:rsidRDefault="008621DA" w:rsidP="00C128E3">
            <w:pPr>
              <w:spacing w:before="60" w:after="60" w:line="240" w:lineRule="auto"/>
              <w:rPr>
                <w:rFonts w:eastAsia="Times New Roman"/>
                <w:sz w:val="16"/>
                <w:szCs w:val="16"/>
                <w:lang w:eastAsia="en-US"/>
              </w:rPr>
            </w:pPr>
            <w:r w:rsidRPr="00314E34">
              <w:rPr>
                <w:rFonts w:eastAsia="Times New Roman"/>
                <w:sz w:val="16"/>
                <w:szCs w:val="16"/>
                <w:lang w:eastAsia="en-US"/>
              </w:rPr>
              <w:t>Temporal extent</w:t>
            </w:r>
          </w:p>
          <w:p w14:paraId="39372089" w14:textId="77777777" w:rsidR="008621DA" w:rsidRPr="00314E34" w:rsidRDefault="008621DA" w:rsidP="00C128E3">
            <w:pPr>
              <w:snapToGrid w:val="0"/>
              <w:spacing w:before="60" w:after="60" w:line="240" w:lineRule="auto"/>
              <w:jc w:val="left"/>
              <w:rPr>
                <w:sz w:val="16"/>
                <w:szCs w:val="16"/>
              </w:rPr>
            </w:pPr>
          </w:p>
        </w:tc>
        <w:tc>
          <w:tcPr>
            <w:tcW w:w="831" w:type="dxa"/>
          </w:tcPr>
          <w:p w14:paraId="12E7FA32" w14:textId="77777777" w:rsidR="008621DA" w:rsidRPr="00314E34" w:rsidRDefault="008621DA" w:rsidP="00C128E3">
            <w:pPr>
              <w:snapToGrid w:val="0"/>
              <w:spacing w:before="60" w:after="60" w:line="240" w:lineRule="auto"/>
              <w:jc w:val="center"/>
              <w:rPr>
                <w:sz w:val="16"/>
                <w:szCs w:val="16"/>
              </w:rPr>
            </w:pPr>
            <w:r w:rsidRPr="00314E34">
              <w:rPr>
                <w:sz w:val="16"/>
                <w:szCs w:val="16"/>
              </w:rPr>
              <w:t>--</w:t>
            </w:r>
          </w:p>
        </w:tc>
        <w:tc>
          <w:tcPr>
            <w:tcW w:w="2519" w:type="dxa"/>
          </w:tcPr>
          <w:p w14:paraId="6875FC25" w14:textId="77777777" w:rsidR="008621DA" w:rsidRPr="00314E34" w:rsidRDefault="008621DA" w:rsidP="00C128E3">
            <w:pPr>
              <w:snapToGrid w:val="0"/>
              <w:spacing w:before="60" w:after="60" w:line="240" w:lineRule="auto"/>
              <w:jc w:val="left"/>
              <w:rPr>
                <w:sz w:val="16"/>
                <w:szCs w:val="16"/>
              </w:rPr>
            </w:pPr>
          </w:p>
        </w:tc>
        <w:tc>
          <w:tcPr>
            <w:tcW w:w="3165" w:type="dxa"/>
          </w:tcPr>
          <w:p w14:paraId="11570930" w14:textId="77777777" w:rsidR="008621DA" w:rsidRPr="00314E34" w:rsidRDefault="008621DA" w:rsidP="00C128E3">
            <w:pPr>
              <w:snapToGrid w:val="0"/>
              <w:spacing w:before="60" w:after="60" w:line="240" w:lineRule="auto"/>
              <w:jc w:val="left"/>
              <w:rPr>
                <w:sz w:val="16"/>
                <w:szCs w:val="16"/>
              </w:rPr>
            </w:pPr>
            <w:r w:rsidRPr="00314E34">
              <w:rPr>
                <w:sz w:val="16"/>
                <w:szCs w:val="16"/>
              </w:rPr>
              <w:t xml:space="preserve">At least one of the </w:t>
            </w:r>
            <w:proofErr w:type="spellStart"/>
            <w:r w:rsidRPr="00314E34">
              <w:rPr>
                <w:sz w:val="16"/>
                <w:szCs w:val="16"/>
              </w:rPr>
              <w:t>timeInstantBegin</w:t>
            </w:r>
            <w:proofErr w:type="spellEnd"/>
            <w:r w:rsidRPr="00314E34">
              <w:rPr>
                <w:sz w:val="16"/>
                <w:szCs w:val="16"/>
              </w:rPr>
              <w:t xml:space="preserve"> and </w:t>
            </w:r>
            <w:proofErr w:type="spellStart"/>
            <w:r w:rsidRPr="00314E34">
              <w:rPr>
                <w:sz w:val="16"/>
                <w:szCs w:val="16"/>
              </w:rPr>
              <w:t>timeInstantEnd</w:t>
            </w:r>
            <w:proofErr w:type="spellEnd"/>
            <w:r w:rsidRPr="00314E34">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314E34" w14:paraId="3104C3C9" w14:textId="77777777" w:rsidTr="009D36B5">
        <w:trPr>
          <w:cantSplit/>
        </w:trPr>
        <w:tc>
          <w:tcPr>
            <w:tcW w:w="1117" w:type="dxa"/>
          </w:tcPr>
          <w:p w14:paraId="79B01986" w14:textId="77777777" w:rsidR="008621DA" w:rsidRPr="00314E34" w:rsidRDefault="008621DA" w:rsidP="00C128E3">
            <w:pPr>
              <w:snapToGrid w:val="0"/>
              <w:spacing w:before="60" w:after="60" w:line="240" w:lineRule="auto"/>
              <w:jc w:val="left"/>
              <w:rPr>
                <w:sz w:val="16"/>
                <w:szCs w:val="16"/>
              </w:rPr>
            </w:pPr>
            <w:r w:rsidRPr="00314E34">
              <w:rPr>
                <w:sz w:val="16"/>
                <w:szCs w:val="16"/>
              </w:rPr>
              <w:t>Attribute</w:t>
            </w:r>
          </w:p>
        </w:tc>
        <w:tc>
          <w:tcPr>
            <w:tcW w:w="3165" w:type="dxa"/>
          </w:tcPr>
          <w:p w14:paraId="73D022B0" w14:textId="77777777" w:rsidR="008621DA" w:rsidRPr="00314E34" w:rsidRDefault="008621DA" w:rsidP="00C128E3">
            <w:pPr>
              <w:snapToGrid w:val="0"/>
              <w:spacing w:before="60" w:after="60" w:line="240" w:lineRule="auto"/>
              <w:jc w:val="left"/>
              <w:rPr>
                <w:sz w:val="16"/>
                <w:szCs w:val="16"/>
              </w:rPr>
            </w:pPr>
            <w:proofErr w:type="spellStart"/>
            <w:r w:rsidRPr="00314E34">
              <w:rPr>
                <w:sz w:val="16"/>
                <w:szCs w:val="16"/>
              </w:rPr>
              <w:t>timeInstantBegin</w:t>
            </w:r>
            <w:proofErr w:type="spellEnd"/>
          </w:p>
        </w:tc>
        <w:tc>
          <w:tcPr>
            <w:tcW w:w="3537" w:type="dxa"/>
          </w:tcPr>
          <w:p w14:paraId="12CFA144" w14:textId="77777777" w:rsidR="008621DA" w:rsidRPr="00314E34" w:rsidRDefault="008621DA" w:rsidP="00C128E3">
            <w:pPr>
              <w:snapToGrid w:val="0"/>
              <w:spacing w:before="60" w:after="60" w:line="240" w:lineRule="auto"/>
              <w:jc w:val="left"/>
              <w:rPr>
                <w:sz w:val="16"/>
                <w:szCs w:val="16"/>
              </w:rPr>
            </w:pPr>
            <w:r w:rsidRPr="00314E34">
              <w:rPr>
                <w:sz w:val="16"/>
                <w:szCs w:val="16"/>
              </w:rPr>
              <w:t>The instant at which the temporal extent begins</w:t>
            </w:r>
          </w:p>
        </w:tc>
        <w:tc>
          <w:tcPr>
            <w:tcW w:w="831" w:type="dxa"/>
          </w:tcPr>
          <w:p w14:paraId="426A73C3" w14:textId="77777777" w:rsidR="008621DA" w:rsidRPr="00314E34" w:rsidRDefault="008621DA" w:rsidP="00C128E3">
            <w:pPr>
              <w:snapToGrid w:val="0"/>
              <w:spacing w:before="60" w:after="60" w:line="240" w:lineRule="auto"/>
              <w:jc w:val="center"/>
              <w:rPr>
                <w:sz w:val="16"/>
                <w:szCs w:val="16"/>
              </w:rPr>
            </w:pPr>
            <w:r w:rsidRPr="00314E34">
              <w:rPr>
                <w:sz w:val="16"/>
                <w:szCs w:val="16"/>
              </w:rPr>
              <w:t>0..1</w:t>
            </w:r>
          </w:p>
        </w:tc>
        <w:tc>
          <w:tcPr>
            <w:tcW w:w="2519" w:type="dxa"/>
          </w:tcPr>
          <w:p w14:paraId="08E7D350" w14:textId="77777777" w:rsidR="008621DA" w:rsidRPr="00314E34" w:rsidRDefault="008621DA" w:rsidP="00C128E3">
            <w:pPr>
              <w:snapToGrid w:val="0"/>
              <w:spacing w:before="60" w:after="60" w:line="240" w:lineRule="auto"/>
              <w:jc w:val="left"/>
              <w:rPr>
                <w:sz w:val="16"/>
                <w:szCs w:val="16"/>
              </w:rPr>
            </w:pPr>
            <w:proofErr w:type="spellStart"/>
            <w:r w:rsidRPr="00314E34">
              <w:rPr>
                <w:sz w:val="16"/>
                <w:szCs w:val="16"/>
              </w:rPr>
              <w:t>DateTime</w:t>
            </w:r>
            <w:proofErr w:type="spellEnd"/>
          </w:p>
        </w:tc>
        <w:tc>
          <w:tcPr>
            <w:tcW w:w="3165" w:type="dxa"/>
          </w:tcPr>
          <w:p w14:paraId="40A264E0" w14:textId="77777777" w:rsidR="008621DA" w:rsidRPr="00314E34" w:rsidRDefault="008621DA" w:rsidP="00C128E3">
            <w:pPr>
              <w:snapToGrid w:val="0"/>
              <w:spacing w:before="60" w:after="60" w:line="240" w:lineRule="auto"/>
              <w:jc w:val="left"/>
              <w:rPr>
                <w:sz w:val="16"/>
                <w:szCs w:val="16"/>
              </w:rPr>
            </w:pPr>
          </w:p>
        </w:tc>
      </w:tr>
      <w:tr w:rsidR="008621DA" w:rsidRPr="00314E34" w14:paraId="23920A3B" w14:textId="77777777" w:rsidTr="009D36B5">
        <w:trPr>
          <w:cantSplit/>
        </w:trPr>
        <w:tc>
          <w:tcPr>
            <w:tcW w:w="1117" w:type="dxa"/>
          </w:tcPr>
          <w:p w14:paraId="1ED7CAC4" w14:textId="77777777" w:rsidR="008621DA" w:rsidRPr="00314E34" w:rsidRDefault="008621DA" w:rsidP="00C128E3">
            <w:pPr>
              <w:snapToGrid w:val="0"/>
              <w:spacing w:before="60" w:after="60" w:line="240" w:lineRule="auto"/>
              <w:jc w:val="left"/>
              <w:rPr>
                <w:sz w:val="16"/>
                <w:szCs w:val="16"/>
              </w:rPr>
            </w:pPr>
            <w:r w:rsidRPr="00314E34">
              <w:rPr>
                <w:sz w:val="16"/>
                <w:szCs w:val="16"/>
              </w:rPr>
              <w:t>Attribute</w:t>
            </w:r>
          </w:p>
        </w:tc>
        <w:tc>
          <w:tcPr>
            <w:tcW w:w="3165" w:type="dxa"/>
          </w:tcPr>
          <w:p w14:paraId="578A8563" w14:textId="77777777" w:rsidR="008621DA" w:rsidRPr="00314E34" w:rsidRDefault="008621DA" w:rsidP="00C128E3">
            <w:pPr>
              <w:snapToGrid w:val="0"/>
              <w:spacing w:before="60" w:after="60" w:line="240" w:lineRule="auto"/>
              <w:jc w:val="left"/>
              <w:rPr>
                <w:sz w:val="16"/>
                <w:szCs w:val="16"/>
              </w:rPr>
            </w:pPr>
            <w:proofErr w:type="spellStart"/>
            <w:r w:rsidRPr="00314E34">
              <w:rPr>
                <w:sz w:val="16"/>
                <w:szCs w:val="16"/>
              </w:rPr>
              <w:t>timeInstantEnd</w:t>
            </w:r>
            <w:proofErr w:type="spellEnd"/>
          </w:p>
        </w:tc>
        <w:tc>
          <w:tcPr>
            <w:tcW w:w="3537" w:type="dxa"/>
          </w:tcPr>
          <w:p w14:paraId="782C0C0A" w14:textId="77777777" w:rsidR="008621DA" w:rsidRPr="00314E34" w:rsidRDefault="008621DA" w:rsidP="00C128E3">
            <w:pPr>
              <w:snapToGrid w:val="0"/>
              <w:spacing w:before="60" w:after="60" w:line="240" w:lineRule="auto"/>
              <w:jc w:val="left"/>
              <w:rPr>
                <w:sz w:val="16"/>
                <w:szCs w:val="16"/>
              </w:rPr>
            </w:pPr>
            <w:r w:rsidRPr="00314E34">
              <w:rPr>
                <w:sz w:val="16"/>
                <w:szCs w:val="16"/>
              </w:rPr>
              <w:t>The instant at which the temporal extent ends</w:t>
            </w:r>
          </w:p>
        </w:tc>
        <w:tc>
          <w:tcPr>
            <w:tcW w:w="831" w:type="dxa"/>
          </w:tcPr>
          <w:p w14:paraId="4CD6DD1C" w14:textId="77777777" w:rsidR="008621DA" w:rsidRPr="00314E34" w:rsidRDefault="008621DA" w:rsidP="00C128E3">
            <w:pPr>
              <w:snapToGrid w:val="0"/>
              <w:spacing w:before="60" w:after="60" w:line="240" w:lineRule="auto"/>
              <w:jc w:val="center"/>
              <w:rPr>
                <w:sz w:val="16"/>
                <w:szCs w:val="16"/>
              </w:rPr>
            </w:pPr>
            <w:r w:rsidRPr="00314E34">
              <w:rPr>
                <w:sz w:val="16"/>
                <w:szCs w:val="16"/>
              </w:rPr>
              <w:t>0..1</w:t>
            </w:r>
          </w:p>
        </w:tc>
        <w:tc>
          <w:tcPr>
            <w:tcW w:w="2519" w:type="dxa"/>
          </w:tcPr>
          <w:p w14:paraId="69ED5037" w14:textId="77777777" w:rsidR="008621DA" w:rsidRPr="00314E34" w:rsidRDefault="008621DA" w:rsidP="00C128E3">
            <w:pPr>
              <w:snapToGrid w:val="0"/>
              <w:spacing w:before="60" w:after="60" w:line="240" w:lineRule="auto"/>
              <w:jc w:val="left"/>
              <w:rPr>
                <w:sz w:val="16"/>
                <w:szCs w:val="16"/>
              </w:rPr>
            </w:pPr>
            <w:proofErr w:type="spellStart"/>
            <w:r w:rsidRPr="00314E34">
              <w:rPr>
                <w:sz w:val="16"/>
                <w:szCs w:val="16"/>
              </w:rPr>
              <w:t>DateTime</w:t>
            </w:r>
            <w:proofErr w:type="spellEnd"/>
          </w:p>
        </w:tc>
        <w:tc>
          <w:tcPr>
            <w:tcW w:w="3165" w:type="dxa"/>
          </w:tcPr>
          <w:p w14:paraId="502B2E0A" w14:textId="77777777" w:rsidR="008621DA" w:rsidRPr="00314E34" w:rsidRDefault="008621DA" w:rsidP="00C128E3">
            <w:pPr>
              <w:snapToGrid w:val="0"/>
              <w:spacing w:before="60" w:after="60" w:line="240" w:lineRule="auto"/>
              <w:jc w:val="left"/>
              <w:rPr>
                <w:sz w:val="16"/>
                <w:szCs w:val="16"/>
              </w:rPr>
            </w:pPr>
          </w:p>
        </w:tc>
      </w:tr>
    </w:tbl>
    <w:p w14:paraId="52279E25" w14:textId="77777777" w:rsidR="00261D89" w:rsidRPr="00314E34" w:rsidRDefault="00261D89" w:rsidP="007B1DD6">
      <w:pPr>
        <w:spacing w:after="0" w:line="240" w:lineRule="auto"/>
      </w:pPr>
    </w:p>
    <w:p w14:paraId="39C4D5CE" w14:textId="0FE275B9" w:rsidR="00E73EDF" w:rsidRPr="00314E34" w:rsidRDefault="007653F1" w:rsidP="00323239">
      <w:pPr>
        <w:pStyle w:val="Heading4"/>
        <w:keepLines/>
        <w:tabs>
          <w:tab w:val="clear" w:pos="940"/>
          <w:tab w:val="clear" w:pos="1140"/>
          <w:tab w:val="clear" w:pos="1360"/>
          <w:tab w:val="left" w:pos="993"/>
        </w:tabs>
        <w:spacing w:before="120" w:after="120" w:line="240" w:lineRule="auto"/>
        <w:ind w:left="993" w:hanging="993"/>
      </w:pPr>
      <w:r w:rsidRPr="00314E34">
        <w:t>S10</w:t>
      </w:r>
      <w:r w:rsidR="00E4720B" w:rsidRPr="00314E34">
        <w:t>0</w:t>
      </w:r>
      <w:r w:rsidRPr="00314E34">
        <w:t>_</w:t>
      </w:r>
      <w:r w:rsidR="004632BA" w:rsidRPr="00314E34">
        <w:t>EncodingFormat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314E34" w14:paraId="19E9466A" w14:textId="77777777" w:rsidTr="007028DE">
        <w:trPr>
          <w:cantSplit/>
        </w:trPr>
        <w:tc>
          <w:tcPr>
            <w:tcW w:w="1134" w:type="dxa"/>
            <w:shd w:val="clear" w:color="auto" w:fill="D9D9D9" w:themeFill="background1" w:themeFillShade="D9"/>
          </w:tcPr>
          <w:p w14:paraId="0E1C5F6C" w14:textId="326A8B4F" w:rsidR="00D85821" w:rsidRPr="00314E34" w:rsidRDefault="00A4519A" w:rsidP="00323239">
            <w:pPr>
              <w:keepNext/>
              <w:keepLines/>
              <w:suppressAutoHyphens/>
              <w:snapToGrid w:val="0"/>
              <w:spacing w:before="60" w:after="60" w:line="240" w:lineRule="auto"/>
              <w:rPr>
                <w:b/>
                <w:bCs/>
                <w:sz w:val="16"/>
                <w:szCs w:val="16"/>
                <w:lang w:eastAsia="ar-SA"/>
              </w:rPr>
            </w:pPr>
            <w:r w:rsidRPr="00314E34">
              <w:rPr>
                <w:b/>
                <w:sz w:val="16"/>
                <w:szCs w:val="16"/>
                <w:lang w:eastAsia="ar-SA"/>
              </w:rPr>
              <w:t>Item</w:t>
            </w:r>
          </w:p>
        </w:tc>
        <w:tc>
          <w:tcPr>
            <w:tcW w:w="3006" w:type="dxa"/>
            <w:shd w:val="clear" w:color="auto" w:fill="D9D9D9" w:themeFill="background1" w:themeFillShade="D9"/>
          </w:tcPr>
          <w:p w14:paraId="718560C3"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b/>
                <w:sz w:val="16"/>
                <w:szCs w:val="16"/>
                <w:lang w:eastAsia="ar-SA"/>
              </w:rPr>
              <w:t>Name</w:t>
            </w:r>
          </w:p>
        </w:tc>
        <w:tc>
          <w:tcPr>
            <w:tcW w:w="3420" w:type="dxa"/>
            <w:shd w:val="clear" w:color="auto" w:fill="D9D9D9" w:themeFill="background1" w:themeFillShade="D9"/>
          </w:tcPr>
          <w:p w14:paraId="24DE1154"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764B79FC" w14:textId="3770F4AB" w:rsidR="00D85821" w:rsidRPr="00314E34" w:rsidRDefault="00D85821" w:rsidP="00323239">
            <w:pPr>
              <w:keepNext/>
              <w:keepLines/>
              <w:suppressAutoHyphens/>
              <w:snapToGrid w:val="0"/>
              <w:spacing w:before="60" w:after="60" w:line="240" w:lineRule="auto"/>
              <w:jc w:val="center"/>
              <w:rPr>
                <w:b/>
                <w:bCs/>
                <w:sz w:val="16"/>
                <w:szCs w:val="16"/>
                <w:lang w:eastAsia="ar-SA"/>
              </w:rPr>
            </w:pPr>
            <w:r w:rsidRPr="00314E34">
              <w:rPr>
                <w:b/>
                <w:sz w:val="16"/>
                <w:szCs w:val="16"/>
                <w:lang w:eastAsia="ar-SA"/>
              </w:rPr>
              <w:t>Code</w:t>
            </w:r>
          </w:p>
        </w:tc>
        <w:tc>
          <w:tcPr>
            <w:tcW w:w="5670" w:type="dxa"/>
            <w:shd w:val="clear" w:color="auto" w:fill="D9D9D9" w:themeFill="background1" w:themeFillShade="D9"/>
          </w:tcPr>
          <w:p w14:paraId="66710C14"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b/>
                <w:sz w:val="16"/>
                <w:szCs w:val="16"/>
                <w:lang w:eastAsia="ar-SA"/>
              </w:rPr>
              <w:t>Remarks</w:t>
            </w:r>
          </w:p>
        </w:tc>
      </w:tr>
      <w:tr w:rsidR="002455BA" w:rsidRPr="00314E34" w14:paraId="3DC1021B" w14:textId="77777777" w:rsidTr="007028DE">
        <w:trPr>
          <w:cantSplit/>
        </w:trPr>
        <w:tc>
          <w:tcPr>
            <w:tcW w:w="1134" w:type="dxa"/>
          </w:tcPr>
          <w:p w14:paraId="253F209C" w14:textId="03670696"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Enumeration</w:t>
            </w:r>
          </w:p>
        </w:tc>
        <w:tc>
          <w:tcPr>
            <w:tcW w:w="3006" w:type="dxa"/>
          </w:tcPr>
          <w:p w14:paraId="01D2BAD2" w14:textId="7DCAED61"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S100_</w:t>
            </w:r>
            <w:r w:rsidR="00C82A29" w:rsidRPr="00314E34">
              <w:rPr>
                <w:sz w:val="16"/>
                <w:szCs w:val="16"/>
                <w:lang w:eastAsia="ar-SA"/>
              </w:rPr>
              <w:t>EncodingFormat</w:t>
            </w:r>
          </w:p>
        </w:tc>
        <w:tc>
          <w:tcPr>
            <w:tcW w:w="3420" w:type="dxa"/>
          </w:tcPr>
          <w:p w14:paraId="0C55BBF8"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The encoding format</w:t>
            </w:r>
          </w:p>
        </w:tc>
        <w:tc>
          <w:tcPr>
            <w:tcW w:w="804" w:type="dxa"/>
          </w:tcPr>
          <w:p w14:paraId="5018DCFB" w14:textId="77777777" w:rsidR="00D85821" w:rsidRPr="00314E34" w:rsidRDefault="00D85821" w:rsidP="00323239">
            <w:pPr>
              <w:keepNext/>
              <w:keepLines/>
              <w:suppressAutoHyphens/>
              <w:snapToGrid w:val="0"/>
              <w:spacing w:before="60" w:after="60" w:line="240" w:lineRule="auto"/>
              <w:jc w:val="center"/>
              <w:rPr>
                <w:b/>
                <w:bCs/>
                <w:sz w:val="16"/>
                <w:szCs w:val="16"/>
                <w:lang w:eastAsia="ar-SA"/>
              </w:rPr>
            </w:pPr>
            <w:r w:rsidRPr="00314E34">
              <w:rPr>
                <w:sz w:val="16"/>
                <w:szCs w:val="16"/>
                <w:lang w:eastAsia="ar-SA"/>
              </w:rPr>
              <w:t>-</w:t>
            </w:r>
          </w:p>
        </w:tc>
        <w:tc>
          <w:tcPr>
            <w:tcW w:w="5670" w:type="dxa"/>
          </w:tcPr>
          <w:p w14:paraId="5CF1A7D8" w14:textId="6D01A4C3"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 xml:space="preserve">Values listed in S-100 Part </w:t>
            </w:r>
            <w:r w:rsidR="00F843F9" w:rsidRPr="00314E34">
              <w:rPr>
                <w:sz w:val="16"/>
                <w:szCs w:val="16"/>
                <w:lang w:eastAsia="ar-SA"/>
              </w:rPr>
              <w:t xml:space="preserve">17 </w:t>
            </w:r>
            <w:r w:rsidRPr="00314E34">
              <w:rPr>
                <w:sz w:val="16"/>
                <w:szCs w:val="16"/>
                <w:lang w:eastAsia="ar-SA"/>
              </w:rPr>
              <w:t>but not mentioned in this table are not allowed</w:t>
            </w:r>
          </w:p>
        </w:tc>
      </w:tr>
      <w:tr w:rsidR="002455BA" w:rsidRPr="00314E34" w14:paraId="4192D348" w14:textId="77777777" w:rsidTr="007028DE">
        <w:trPr>
          <w:cantSplit/>
        </w:trPr>
        <w:tc>
          <w:tcPr>
            <w:tcW w:w="1134" w:type="dxa"/>
          </w:tcPr>
          <w:p w14:paraId="307A8A38"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06" w:type="dxa"/>
          </w:tcPr>
          <w:p w14:paraId="681559F6" w14:textId="2B594225"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ISO/IEC 8211</w:t>
            </w:r>
          </w:p>
        </w:tc>
        <w:tc>
          <w:tcPr>
            <w:tcW w:w="3420" w:type="dxa"/>
          </w:tcPr>
          <w:p w14:paraId="1629277C" w14:textId="76D7DA1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rPr>
              <w:t>The ISO 8211 data format as defined in S-100 Part 10a</w:t>
            </w:r>
          </w:p>
        </w:tc>
        <w:tc>
          <w:tcPr>
            <w:tcW w:w="804" w:type="dxa"/>
          </w:tcPr>
          <w:p w14:paraId="43DC6FDA" w14:textId="34FC3C99" w:rsidR="00D85821" w:rsidRPr="00314E34" w:rsidRDefault="004D0544" w:rsidP="00C128E3">
            <w:pPr>
              <w:suppressAutoHyphens/>
              <w:snapToGrid w:val="0"/>
              <w:spacing w:before="60" w:after="60" w:line="240" w:lineRule="auto"/>
              <w:jc w:val="center"/>
              <w:rPr>
                <w:b/>
                <w:bCs/>
                <w:sz w:val="16"/>
                <w:szCs w:val="16"/>
                <w:lang w:eastAsia="ar-SA"/>
              </w:rPr>
            </w:pPr>
            <w:r w:rsidRPr="00314E34">
              <w:rPr>
                <w:b/>
                <w:bCs/>
                <w:sz w:val="16"/>
                <w:szCs w:val="16"/>
                <w:lang w:eastAsia="ar-SA"/>
              </w:rPr>
              <w:t>1</w:t>
            </w:r>
          </w:p>
        </w:tc>
        <w:tc>
          <w:tcPr>
            <w:tcW w:w="5670" w:type="dxa"/>
          </w:tcPr>
          <w:p w14:paraId="12B4EA72" w14:textId="5465CEF0" w:rsidR="00D85821" w:rsidRPr="00314E34"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314E34" w:rsidRDefault="00E73EDF" w:rsidP="007028DE">
      <w:pPr>
        <w:spacing w:after="0" w:line="240" w:lineRule="auto"/>
      </w:pPr>
    </w:p>
    <w:p w14:paraId="44CA81A5" w14:textId="77777777" w:rsidR="00E73EDF" w:rsidRPr="00314E34" w:rsidRDefault="007653F1" w:rsidP="007028DE">
      <w:pPr>
        <w:pStyle w:val="Heading4"/>
        <w:tabs>
          <w:tab w:val="clear" w:pos="940"/>
          <w:tab w:val="clear" w:pos="1140"/>
          <w:tab w:val="clear" w:pos="1360"/>
          <w:tab w:val="left" w:pos="993"/>
        </w:tabs>
        <w:spacing w:before="120" w:after="120" w:line="240" w:lineRule="auto"/>
        <w:ind w:left="993" w:hanging="993"/>
      </w:pPr>
      <w:r w:rsidRPr="00314E34">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314E34" w14:paraId="32383B40" w14:textId="77777777" w:rsidTr="0050482B">
        <w:trPr>
          <w:trHeight w:val="153"/>
          <w:tblHeader/>
        </w:trPr>
        <w:tc>
          <w:tcPr>
            <w:tcW w:w="1135" w:type="dxa"/>
            <w:shd w:val="clear" w:color="auto" w:fill="D9D9D9" w:themeFill="background1" w:themeFillShade="D9"/>
          </w:tcPr>
          <w:p w14:paraId="27DC68C4"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Role Name</w:t>
            </w:r>
          </w:p>
        </w:tc>
        <w:tc>
          <w:tcPr>
            <w:tcW w:w="3079" w:type="dxa"/>
            <w:shd w:val="clear" w:color="auto" w:fill="D9D9D9" w:themeFill="background1" w:themeFillShade="D9"/>
          </w:tcPr>
          <w:p w14:paraId="4DABE82A"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Name</w:t>
            </w:r>
          </w:p>
        </w:tc>
        <w:tc>
          <w:tcPr>
            <w:tcW w:w="3541" w:type="dxa"/>
            <w:shd w:val="clear" w:color="auto" w:fill="D9D9D9" w:themeFill="background1" w:themeFillShade="D9"/>
          </w:tcPr>
          <w:p w14:paraId="56F67F9A"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Description</w:t>
            </w:r>
          </w:p>
        </w:tc>
        <w:tc>
          <w:tcPr>
            <w:tcW w:w="825" w:type="dxa"/>
            <w:shd w:val="clear" w:color="auto" w:fill="D9D9D9" w:themeFill="background1" w:themeFillShade="D9"/>
          </w:tcPr>
          <w:p w14:paraId="498A29CF"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b/>
                <w:sz w:val="16"/>
                <w:szCs w:val="16"/>
              </w:rPr>
              <w:t>Mult</w:t>
            </w:r>
          </w:p>
        </w:tc>
        <w:tc>
          <w:tcPr>
            <w:tcW w:w="2499" w:type="dxa"/>
            <w:shd w:val="clear" w:color="auto" w:fill="D9D9D9" w:themeFill="background1" w:themeFillShade="D9"/>
          </w:tcPr>
          <w:p w14:paraId="5472D57F"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Type</w:t>
            </w:r>
          </w:p>
        </w:tc>
        <w:tc>
          <w:tcPr>
            <w:tcW w:w="3341" w:type="dxa"/>
            <w:shd w:val="clear" w:color="auto" w:fill="D9D9D9" w:themeFill="background1" w:themeFillShade="D9"/>
          </w:tcPr>
          <w:p w14:paraId="5475472C"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Remarks</w:t>
            </w:r>
          </w:p>
        </w:tc>
      </w:tr>
      <w:tr w:rsidR="00E73EDF" w:rsidRPr="00314E34" w14:paraId="61423D79" w14:textId="77777777" w:rsidTr="0050482B">
        <w:trPr>
          <w:trHeight w:val="490"/>
        </w:trPr>
        <w:tc>
          <w:tcPr>
            <w:tcW w:w="1135" w:type="dxa"/>
          </w:tcPr>
          <w:p w14:paraId="3245DF0B"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Class</w:t>
            </w:r>
          </w:p>
        </w:tc>
        <w:tc>
          <w:tcPr>
            <w:tcW w:w="3079" w:type="dxa"/>
          </w:tcPr>
          <w:p w14:paraId="3D8A65D7"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S100_ProductSpecification</w:t>
            </w:r>
          </w:p>
        </w:tc>
        <w:tc>
          <w:tcPr>
            <w:tcW w:w="3541" w:type="dxa"/>
          </w:tcPr>
          <w:p w14:paraId="0171AF78" w14:textId="77777777" w:rsidR="00E73EDF" w:rsidRPr="00314E34" w:rsidRDefault="007653F1" w:rsidP="00C128E3">
            <w:pPr>
              <w:snapToGrid w:val="0"/>
              <w:spacing w:before="60" w:after="60" w:line="240" w:lineRule="auto"/>
              <w:jc w:val="left"/>
              <w:rPr>
                <w:rFonts w:cs="Arial"/>
                <w:b/>
                <w:bCs/>
                <w:sz w:val="16"/>
                <w:szCs w:val="16"/>
              </w:rPr>
            </w:pPr>
            <w:r w:rsidRPr="00314E34">
              <w:rPr>
                <w:rFonts w:cs="Arial"/>
                <w:sz w:val="16"/>
                <w:szCs w:val="16"/>
              </w:rPr>
              <w:t>The Product Specification contains the information needed to build the specified product</w:t>
            </w:r>
          </w:p>
        </w:tc>
        <w:tc>
          <w:tcPr>
            <w:tcW w:w="825" w:type="dxa"/>
          </w:tcPr>
          <w:p w14:paraId="01653137"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w:t>
            </w:r>
          </w:p>
        </w:tc>
        <w:tc>
          <w:tcPr>
            <w:tcW w:w="2499" w:type="dxa"/>
          </w:tcPr>
          <w:p w14:paraId="221DBB50"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w:t>
            </w:r>
          </w:p>
        </w:tc>
        <w:tc>
          <w:tcPr>
            <w:tcW w:w="3341" w:type="dxa"/>
          </w:tcPr>
          <w:p w14:paraId="69A7B11B"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w:t>
            </w:r>
          </w:p>
        </w:tc>
      </w:tr>
      <w:tr w:rsidR="00E73EDF" w:rsidRPr="00314E34" w14:paraId="0BCE4A6A" w14:textId="77777777" w:rsidTr="0050482B">
        <w:trPr>
          <w:trHeight w:val="321"/>
        </w:trPr>
        <w:tc>
          <w:tcPr>
            <w:tcW w:w="1135" w:type="dxa"/>
          </w:tcPr>
          <w:p w14:paraId="453D3940"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Attribute</w:t>
            </w:r>
          </w:p>
        </w:tc>
        <w:tc>
          <w:tcPr>
            <w:tcW w:w="3079" w:type="dxa"/>
          </w:tcPr>
          <w:p w14:paraId="58CA3479"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name</w:t>
            </w:r>
          </w:p>
        </w:tc>
        <w:tc>
          <w:tcPr>
            <w:tcW w:w="3541" w:type="dxa"/>
          </w:tcPr>
          <w:p w14:paraId="604BF932" w14:textId="2B5AC233" w:rsidR="00E73EDF" w:rsidRPr="00314E34" w:rsidRDefault="007653F1" w:rsidP="001B75EB">
            <w:pPr>
              <w:snapToGrid w:val="0"/>
              <w:spacing w:before="60" w:after="60" w:line="240" w:lineRule="auto"/>
              <w:jc w:val="left"/>
              <w:rPr>
                <w:rFonts w:cs="Arial"/>
                <w:b/>
                <w:bCs/>
                <w:sz w:val="16"/>
                <w:szCs w:val="16"/>
              </w:rPr>
            </w:pPr>
            <w:r w:rsidRPr="00314E34">
              <w:rPr>
                <w:rFonts w:cs="Arial"/>
                <w:sz w:val="16"/>
                <w:szCs w:val="16"/>
              </w:rPr>
              <w:t xml:space="preserve">The name of the </w:t>
            </w:r>
            <w:r w:rsidR="001B75EB" w:rsidRPr="00314E34">
              <w:rPr>
                <w:rFonts w:cs="Arial"/>
                <w:sz w:val="16"/>
                <w:szCs w:val="16"/>
              </w:rPr>
              <w:t>P</w:t>
            </w:r>
            <w:r w:rsidRPr="00314E34">
              <w:rPr>
                <w:rFonts w:cs="Arial"/>
                <w:sz w:val="16"/>
                <w:szCs w:val="16"/>
              </w:rPr>
              <w:t xml:space="preserve">roduct </w:t>
            </w:r>
            <w:r w:rsidR="001B75EB" w:rsidRPr="00314E34">
              <w:rPr>
                <w:rFonts w:cs="Arial"/>
                <w:sz w:val="16"/>
                <w:szCs w:val="16"/>
              </w:rPr>
              <w:t>S</w:t>
            </w:r>
            <w:r w:rsidRPr="00314E34">
              <w:rPr>
                <w:rFonts w:cs="Arial"/>
                <w:sz w:val="16"/>
                <w:szCs w:val="16"/>
              </w:rPr>
              <w:t>pecification used to create the datasets</w:t>
            </w:r>
          </w:p>
        </w:tc>
        <w:tc>
          <w:tcPr>
            <w:tcW w:w="825" w:type="dxa"/>
          </w:tcPr>
          <w:p w14:paraId="5DA3DAF0"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1</w:t>
            </w:r>
          </w:p>
        </w:tc>
        <w:tc>
          <w:tcPr>
            <w:tcW w:w="2499" w:type="dxa"/>
          </w:tcPr>
          <w:p w14:paraId="721318FA" w14:textId="77777777" w:rsidR="00E73EDF" w:rsidRPr="00314E34" w:rsidRDefault="007653F1" w:rsidP="00C128E3">
            <w:pPr>
              <w:snapToGrid w:val="0"/>
              <w:spacing w:before="60" w:after="60" w:line="240" w:lineRule="auto"/>
              <w:rPr>
                <w:rFonts w:cs="Arial"/>
                <w:b/>
                <w:bCs/>
                <w:sz w:val="16"/>
                <w:szCs w:val="16"/>
              </w:rPr>
            </w:pPr>
            <w:proofErr w:type="spellStart"/>
            <w:r w:rsidRPr="00314E34">
              <w:rPr>
                <w:rFonts w:cs="Arial"/>
                <w:sz w:val="16"/>
                <w:szCs w:val="16"/>
              </w:rPr>
              <w:t>CharacterString</w:t>
            </w:r>
            <w:proofErr w:type="spellEnd"/>
          </w:p>
        </w:tc>
        <w:tc>
          <w:tcPr>
            <w:tcW w:w="3341" w:type="dxa"/>
          </w:tcPr>
          <w:p w14:paraId="28AA6FD1" w14:textId="2801628F" w:rsidR="00E73EDF" w:rsidRPr="00314E34" w:rsidRDefault="007653F1" w:rsidP="00C128E3">
            <w:pPr>
              <w:snapToGrid w:val="0"/>
              <w:spacing w:before="60" w:after="60" w:line="240" w:lineRule="auto"/>
              <w:rPr>
                <w:rFonts w:cs="Arial"/>
                <w:sz w:val="16"/>
                <w:szCs w:val="16"/>
                <w:lang w:eastAsia="en-US"/>
              </w:rPr>
            </w:pPr>
            <w:r w:rsidRPr="00314E34">
              <w:rPr>
                <w:rFonts w:cs="Arial"/>
                <w:sz w:val="16"/>
                <w:szCs w:val="16"/>
                <w:lang w:eastAsia="en-US"/>
              </w:rPr>
              <w:t>Electronic Navigational Chart</w:t>
            </w:r>
          </w:p>
          <w:p w14:paraId="61B22F52" w14:textId="649A4AD1" w:rsidR="002C6BD2" w:rsidRPr="00314E34" w:rsidRDefault="002C6BD2" w:rsidP="00C128E3">
            <w:pPr>
              <w:snapToGrid w:val="0"/>
              <w:spacing w:before="60" w:after="60" w:line="240" w:lineRule="auto"/>
              <w:rPr>
                <w:rFonts w:cs="Arial"/>
                <w:b/>
                <w:bCs/>
                <w:sz w:val="16"/>
                <w:szCs w:val="16"/>
              </w:rPr>
            </w:pPr>
            <w:r w:rsidRPr="00314E34">
              <w:rPr>
                <w:rFonts w:cs="Arial"/>
                <w:bCs/>
                <w:sz w:val="16"/>
                <w:szCs w:val="16"/>
                <w:lang w:eastAsia="en-US"/>
              </w:rPr>
              <w:t>0..1 multiplicity in S-100 restricted to 1 in S-101</w:t>
            </w:r>
          </w:p>
        </w:tc>
      </w:tr>
      <w:tr w:rsidR="00E73EDF" w:rsidRPr="00314E34" w14:paraId="7660AB4F" w14:textId="77777777" w:rsidTr="0050482B">
        <w:trPr>
          <w:trHeight w:val="337"/>
        </w:trPr>
        <w:tc>
          <w:tcPr>
            <w:tcW w:w="1135" w:type="dxa"/>
          </w:tcPr>
          <w:p w14:paraId="04096E06"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Attribute</w:t>
            </w:r>
          </w:p>
        </w:tc>
        <w:tc>
          <w:tcPr>
            <w:tcW w:w="3079" w:type="dxa"/>
          </w:tcPr>
          <w:p w14:paraId="78CE816A"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version</w:t>
            </w:r>
          </w:p>
        </w:tc>
        <w:tc>
          <w:tcPr>
            <w:tcW w:w="3541" w:type="dxa"/>
          </w:tcPr>
          <w:p w14:paraId="2547CA47" w14:textId="29214FDF" w:rsidR="00E73EDF" w:rsidRPr="00314E34" w:rsidRDefault="007653F1" w:rsidP="001B75EB">
            <w:pPr>
              <w:snapToGrid w:val="0"/>
              <w:spacing w:before="60" w:after="60" w:line="240" w:lineRule="auto"/>
              <w:jc w:val="left"/>
              <w:rPr>
                <w:rFonts w:cs="Arial"/>
                <w:b/>
                <w:bCs/>
                <w:sz w:val="16"/>
                <w:szCs w:val="16"/>
              </w:rPr>
            </w:pPr>
            <w:r w:rsidRPr="00314E34">
              <w:rPr>
                <w:rFonts w:cs="Arial"/>
                <w:sz w:val="16"/>
                <w:szCs w:val="16"/>
              </w:rPr>
              <w:t xml:space="preserve">The version number of the </w:t>
            </w:r>
            <w:r w:rsidR="001B75EB" w:rsidRPr="00314E34">
              <w:rPr>
                <w:rFonts w:cs="Arial"/>
                <w:sz w:val="16"/>
                <w:szCs w:val="16"/>
              </w:rPr>
              <w:t>P</w:t>
            </w:r>
            <w:r w:rsidRPr="00314E34">
              <w:rPr>
                <w:rFonts w:cs="Arial"/>
                <w:sz w:val="16"/>
                <w:szCs w:val="16"/>
              </w:rPr>
              <w:t xml:space="preserve">roduct </w:t>
            </w:r>
            <w:r w:rsidR="001B75EB" w:rsidRPr="00314E34">
              <w:rPr>
                <w:rFonts w:cs="Arial"/>
                <w:sz w:val="16"/>
                <w:szCs w:val="16"/>
              </w:rPr>
              <w:t>S</w:t>
            </w:r>
            <w:r w:rsidRPr="00314E34">
              <w:rPr>
                <w:rFonts w:cs="Arial"/>
                <w:sz w:val="16"/>
                <w:szCs w:val="16"/>
              </w:rPr>
              <w:t>pecification</w:t>
            </w:r>
          </w:p>
        </w:tc>
        <w:tc>
          <w:tcPr>
            <w:tcW w:w="825" w:type="dxa"/>
          </w:tcPr>
          <w:p w14:paraId="4E27C88E"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1</w:t>
            </w:r>
          </w:p>
        </w:tc>
        <w:tc>
          <w:tcPr>
            <w:tcW w:w="2499" w:type="dxa"/>
          </w:tcPr>
          <w:p w14:paraId="6745C35B" w14:textId="77777777" w:rsidR="00E73EDF" w:rsidRPr="00314E34" w:rsidRDefault="007653F1" w:rsidP="00C128E3">
            <w:pPr>
              <w:snapToGrid w:val="0"/>
              <w:spacing w:before="60" w:after="60" w:line="240" w:lineRule="auto"/>
              <w:rPr>
                <w:rFonts w:cs="Arial"/>
                <w:b/>
                <w:bCs/>
                <w:sz w:val="16"/>
                <w:szCs w:val="16"/>
              </w:rPr>
            </w:pPr>
            <w:proofErr w:type="spellStart"/>
            <w:r w:rsidRPr="00314E34">
              <w:rPr>
                <w:rFonts w:cs="Arial"/>
                <w:sz w:val="16"/>
                <w:szCs w:val="16"/>
              </w:rPr>
              <w:t>CharacterString</w:t>
            </w:r>
            <w:proofErr w:type="spellEnd"/>
          </w:p>
        </w:tc>
        <w:tc>
          <w:tcPr>
            <w:tcW w:w="3341" w:type="dxa"/>
          </w:tcPr>
          <w:p w14:paraId="227501FC" w14:textId="483929C1" w:rsidR="00E73EDF" w:rsidRPr="00314E34" w:rsidRDefault="00C72AA6" w:rsidP="00C128E3">
            <w:pPr>
              <w:snapToGrid w:val="0"/>
              <w:spacing w:before="60" w:after="60" w:line="240" w:lineRule="auto"/>
              <w:rPr>
                <w:rFonts w:cs="Arial"/>
                <w:sz w:val="16"/>
                <w:szCs w:val="16"/>
              </w:rPr>
            </w:pPr>
            <w:r w:rsidRPr="00314E34">
              <w:rPr>
                <w:rFonts w:cs="Arial"/>
                <w:sz w:val="16"/>
                <w:szCs w:val="16"/>
              </w:rPr>
              <w:t>2.0</w:t>
            </w:r>
            <w:r w:rsidR="00304936" w:rsidRPr="00314E34">
              <w:rPr>
                <w:rFonts w:cs="Arial"/>
                <w:sz w:val="16"/>
                <w:szCs w:val="16"/>
              </w:rPr>
              <w:t>.0</w:t>
            </w:r>
          </w:p>
          <w:p w14:paraId="7A6456BE" w14:textId="1B7BB1E2" w:rsidR="002C6BD2" w:rsidRPr="00314E34" w:rsidRDefault="002C6BD2" w:rsidP="00C128E3">
            <w:pPr>
              <w:snapToGrid w:val="0"/>
              <w:spacing w:before="60" w:after="60" w:line="240" w:lineRule="auto"/>
              <w:rPr>
                <w:rFonts w:cs="Arial"/>
                <w:b/>
                <w:bCs/>
                <w:sz w:val="16"/>
                <w:szCs w:val="16"/>
              </w:rPr>
            </w:pPr>
            <w:r w:rsidRPr="00314E34">
              <w:rPr>
                <w:rFonts w:cs="Arial"/>
                <w:bCs/>
                <w:sz w:val="16"/>
                <w:szCs w:val="16"/>
                <w:lang w:eastAsia="en-US"/>
              </w:rPr>
              <w:t>0..1 multiplicity in S-100 restricted to 1 in S-101</w:t>
            </w:r>
          </w:p>
        </w:tc>
      </w:tr>
      <w:tr w:rsidR="00E73EDF" w:rsidRPr="00314E34" w14:paraId="7FB7AE88" w14:textId="77777777" w:rsidTr="0050482B">
        <w:trPr>
          <w:trHeight w:val="321"/>
        </w:trPr>
        <w:tc>
          <w:tcPr>
            <w:tcW w:w="1135" w:type="dxa"/>
          </w:tcPr>
          <w:p w14:paraId="7598F24D"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Attribute</w:t>
            </w:r>
          </w:p>
        </w:tc>
        <w:tc>
          <w:tcPr>
            <w:tcW w:w="3079" w:type="dxa"/>
          </w:tcPr>
          <w:p w14:paraId="079476E0"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date</w:t>
            </w:r>
          </w:p>
        </w:tc>
        <w:tc>
          <w:tcPr>
            <w:tcW w:w="3541" w:type="dxa"/>
          </w:tcPr>
          <w:p w14:paraId="65A12F70" w14:textId="308A8192" w:rsidR="00E73EDF" w:rsidRPr="00314E34" w:rsidRDefault="007653F1" w:rsidP="001B75EB">
            <w:pPr>
              <w:snapToGrid w:val="0"/>
              <w:spacing w:before="60" w:after="60" w:line="240" w:lineRule="auto"/>
              <w:jc w:val="left"/>
              <w:rPr>
                <w:rFonts w:cs="Arial"/>
                <w:b/>
                <w:bCs/>
                <w:sz w:val="16"/>
                <w:szCs w:val="16"/>
              </w:rPr>
            </w:pPr>
            <w:r w:rsidRPr="00314E34">
              <w:rPr>
                <w:rFonts w:cs="Arial"/>
                <w:sz w:val="16"/>
                <w:szCs w:val="16"/>
              </w:rPr>
              <w:t xml:space="preserve">The version date of the </w:t>
            </w:r>
            <w:r w:rsidR="001B75EB" w:rsidRPr="00314E34">
              <w:rPr>
                <w:rFonts w:cs="Arial"/>
                <w:sz w:val="16"/>
                <w:szCs w:val="16"/>
              </w:rPr>
              <w:t>P</w:t>
            </w:r>
            <w:r w:rsidRPr="00314E34">
              <w:rPr>
                <w:rFonts w:cs="Arial"/>
                <w:sz w:val="16"/>
                <w:szCs w:val="16"/>
              </w:rPr>
              <w:t xml:space="preserve">roduct </w:t>
            </w:r>
            <w:r w:rsidR="001B75EB" w:rsidRPr="00314E34">
              <w:rPr>
                <w:rFonts w:cs="Arial"/>
                <w:sz w:val="16"/>
                <w:szCs w:val="16"/>
              </w:rPr>
              <w:t>S</w:t>
            </w:r>
            <w:r w:rsidRPr="00314E34">
              <w:rPr>
                <w:rFonts w:cs="Arial"/>
                <w:sz w:val="16"/>
                <w:szCs w:val="16"/>
              </w:rPr>
              <w:t>pecification</w:t>
            </w:r>
          </w:p>
        </w:tc>
        <w:tc>
          <w:tcPr>
            <w:tcW w:w="825" w:type="dxa"/>
          </w:tcPr>
          <w:p w14:paraId="73A5C123"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1</w:t>
            </w:r>
          </w:p>
        </w:tc>
        <w:tc>
          <w:tcPr>
            <w:tcW w:w="2499" w:type="dxa"/>
          </w:tcPr>
          <w:p w14:paraId="38EF59AC"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Date</w:t>
            </w:r>
          </w:p>
        </w:tc>
        <w:tc>
          <w:tcPr>
            <w:tcW w:w="3341" w:type="dxa"/>
          </w:tcPr>
          <w:p w14:paraId="514FDBFF" w14:textId="2B7C8C38" w:rsidR="00E73EDF" w:rsidRPr="00314E34" w:rsidRDefault="002C6BD2" w:rsidP="00C128E3">
            <w:pPr>
              <w:snapToGrid w:val="0"/>
              <w:spacing w:before="60" w:after="60" w:line="240" w:lineRule="auto"/>
              <w:rPr>
                <w:rFonts w:cs="Arial"/>
                <w:b/>
                <w:bCs/>
                <w:sz w:val="16"/>
                <w:szCs w:val="16"/>
              </w:rPr>
            </w:pPr>
            <w:r w:rsidRPr="00314E34">
              <w:rPr>
                <w:rFonts w:cs="Arial"/>
                <w:bCs/>
                <w:sz w:val="16"/>
                <w:szCs w:val="16"/>
                <w:lang w:eastAsia="en-US"/>
              </w:rPr>
              <w:t>0..1 multiplicity in S-100 restricted to 1 in S-101</w:t>
            </w:r>
          </w:p>
        </w:tc>
      </w:tr>
      <w:tr w:rsidR="0001045F" w:rsidRPr="00314E34" w14:paraId="29E40610" w14:textId="77777777" w:rsidTr="0050482B">
        <w:trPr>
          <w:trHeight w:val="321"/>
        </w:trPr>
        <w:tc>
          <w:tcPr>
            <w:tcW w:w="1135" w:type="dxa"/>
          </w:tcPr>
          <w:p w14:paraId="133174A7" w14:textId="7CB172AA" w:rsidR="00E81EF1" w:rsidRPr="00314E34" w:rsidRDefault="0001045F" w:rsidP="00C128E3">
            <w:pPr>
              <w:snapToGrid w:val="0"/>
              <w:spacing w:before="60" w:after="60" w:line="240" w:lineRule="auto"/>
              <w:rPr>
                <w:rFonts w:cs="Arial"/>
                <w:sz w:val="16"/>
                <w:szCs w:val="16"/>
              </w:rPr>
            </w:pPr>
            <w:r w:rsidRPr="00314E34">
              <w:rPr>
                <w:rFonts w:cs="Arial"/>
                <w:sz w:val="16"/>
                <w:szCs w:val="16"/>
              </w:rPr>
              <w:lastRenderedPageBreak/>
              <w:t>Attribute</w:t>
            </w:r>
          </w:p>
        </w:tc>
        <w:tc>
          <w:tcPr>
            <w:tcW w:w="3079" w:type="dxa"/>
          </w:tcPr>
          <w:p w14:paraId="6B54E82F" w14:textId="530C1D5B" w:rsidR="00E81EF1" w:rsidRPr="00314E34" w:rsidRDefault="00E81EF1" w:rsidP="00C128E3">
            <w:pPr>
              <w:snapToGrid w:val="0"/>
              <w:spacing w:before="60" w:after="60" w:line="240" w:lineRule="auto"/>
              <w:rPr>
                <w:rFonts w:cs="Arial"/>
                <w:sz w:val="16"/>
                <w:szCs w:val="16"/>
              </w:rPr>
            </w:pPr>
            <w:proofErr w:type="spellStart"/>
            <w:r w:rsidRPr="00314E34">
              <w:rPr>
                <w:rFonts w:cs="Arial"/>
                <w:sz w:val="16"/>
                <w:szCs w:val="16"/>
              </w:rPr>
              <w:t>productIdentifier</w:t>
            </w:r>
            <w:proofErr w:type="spellEnd"/>
          </w:p>
        </w:tc>
        <w:tc>
          <w:tcPr>
            <w:tcW w:w="3541" w:type="dxa"/>
          </w:tcPr>
          <w:p w14:paraId="335C31C9" w14:textId="1F4AC6DB" w:rsidR="00E81EF1" w:rsidRPr="00314E34" w:rsidRDefault="007863CD" w:rsidP="00C128E3">
            <w:pPr>
              <w:snapToGrid w:val="0"/>
              <w:spacing w:before="60" w:after="60" w:line="240" w:lineRule="auto"/>
              <w:jc w:val="left"/>
              <w:rPr>
                <w:rFonts w:cs="Arial"/>
                <w:sz w:val="16"/>
                <w:szCs w:val="16"/>
              </w:rPr>
            </w:pPr>
            <w:r w:rsidRPr="00314E34">
              <w:rPr>
                <w:rFonts w:cs="Arial"/>
                <w:sz w:val="16"/>
                <w:szCs w:val="16"/>
              </w:rPr>
              <w:t>Machine readable unique identifier of a product type</w:t>
            </w:r>
          </w:p>
        </w:tc>
        <w:tc>
          <w:tcPr>
            <w:tcW w:w="825" w:type="dxa"/>
          </w:tcPr>
          <w:p w14:paraId="72EEB645" w14:textId="3F186767" w:rsidR="00E81EF1" w:rsidRPr="00314E34" w:rsidRDefault="00304936" w:rsidP="00C128E3">
            <w:pPr>
              <w:snapToGrid w:val="0"/>
              <w:spacing w:before="60" w:after="60" w:line="240" w:lineRule="auto"/>
              <w:jc w:val="center"/>
              <w:rPr>
                <w:rFonts w:cs="Arial"/>
                <w:sz w:val="16"/>
                <w:szCs w:val="16"/>
              </w:rPr>
            </w:pPr>
            <w:r w:rsidRPr="00314E34">
              <w:rPr>
                <w:rFonts w:cs="Arial"/>
                <w:sz w:val="16"/>
                <w:szCs w:val="16"/>
              </w:rPr>
              <w:t>1</w:t>
            </w:r>
          </w:p>
        </w:tc>
        <w:tc>
          <w:tcPr>
            <w:tcW w:w="2499" w:type="dxa"/>
          </w:tcPr>
          <w:p w14:paraId="3AAC0262" w14:textId="77777777" w:rsidR="00C637F9" w:rsidRPr="00314E34" w:rsidRDefault="00C637F9" w:rsidP="00C128E3">
            <w:pPr>
              <w:snapToGrid w:val="0"/>
              <w:spacing w:before="60" w:after="60" w:line="240" w:lineRule="auto"/>
              <w:jc w:val="left"/>
              <w:rPr>
                <w:rFonts w:cs="Arial"/>
                <w:sz w:val="16"/>
                <w:szCs w:val="16"/>
              </w:rPr>
            </w:pPr>
            <w:proofErr w:type="spellStart"/>
            <w:r w:rsidRPr="00314E34">
              <w:rPr>
                <w:rFonts w:cs="Arial"/>
                <w:sz w:val="16"/>
                <w:szCs w:val="16"/>
              </w:rPr>
              <w:t>CharacterString</w:t>
            </w:r>
            <w:proofErr w:type="spellEnd"/>
          </w:p>
          <w:p w14:paraId="4AD3757E" w14:textId="27C472A3" w:rsidR="00E81EF1" w:rsidRPr="00314E34" w:rsidRDefault="00C637F9" w:rsidP="007028DE">
            <w:pPr>
              <w:snapToGrid w:val="0"/>
              <w:spacing w:before="60" w:after="60" w:line="240" w:lineRule="auto"/>
              <w:jc w:val="left"/>
              <w:rPr>
                <w:rFonts w:cs="Arial"/>
                <w:sz w:val="16"/>
                <w:szCs w:val="16"/>
              </w:rPr>
            </w:pPr>
            <w:r w:rsidRPr="00314E34">
              <w:rPr>
                <w:rFonts w:cs="Arial"/>
                <w:sz w:val="16"/>
                <w:szCs w:val="16"/>
              </w:rPr>
              <w:t xml:space="preserve">(Restricted to Product ID values from the IHO Product Specification Register, in the IHO Geospatial Information </w:t>
            </w:r>
            <w:r w:rsidR="007028DE" w:rsidRPr="00314E34">
              <w:rPr>
                <w:rFonts w:cs="Arial"/>
                <w:sz w:val="16"/>
                <w:szCs w:val="16"/>
              </w:rPr>
              <w:t xml:space="preserve">(GI) </w:t>
            </w:r>
            <w:r w:rsidRPr="00314E34">
              <w:rPr>
                <w:rFonts w:cs="Arial"/>
                <w:sz w:val="16"/>
                <w:szCs w:val="16"/>
              </w:rPr>
              <w:t>Registry)</w:t>
            </w:r>
          </w:p>
        </w:tc>
        <w:tc>
          <w:tcPr>
            <w:tcW w:w="3341" w:type="dxa"/>
          </w:tcPr>
          <w:p w14:paraId="2D4F4980" w14:textId="2E7DA467" w:rsidR="00E81EF1" w:rsidRPr="00314E34" w:rsidRDefault="0001045F" w:rsidP="00C128E3">
            <w:pPr>
              <w:snapToGrid w:val="0"/>
              <w:spacing w:before="60" w:after="60" w:line="240" w:lineRule="auto"/>
              <w:jc w:val="left"/>
              <w:rPr>
                <w:rFonts w:cs="Arial"/>
                <w:bCs/>
                <w:sz w:val="16"/>
                <w:szCs w:val="16"/>
              </w:rPr>
            </w:pPr>
            <w:r w:rsidRPr="00314E34">
              <w:rPr>
                <w:rFonts w:cs="Arial"/>
                <w:bCs/>
                <w:sz w:val="16"/>
                <w:szCs w:val="16"/>
              </w:rPr>
              <w:t>“S-101” (without quotes)</w:t>
            </w:r>
          </w:p>
        </w:tc>
      </w:tr>
      <w:tr w:rsidR="008A3326" w:rsidRPr="00314E34" w14:paraId="2F0E305B" w14:textId="77777777" w:rsidTr="0050482B">
        <w:trPr>
          <w:trHeight w:val="321"/>
        </w:trPr>
        <w:tc>
          <w:tcPr>
            <w:tcW w:w="1135" w:type="dxa"/>
          </w:tcPr>
          <w:p w14:paraId="4635BC35" w14:textId="15BD01AB" w:rsidR="008A3326" w:rsidRPr="00314E34" w:rsidRDefault="008A3326" w:rsidP="00C128E3">
            <w:pPr>
              <w:snapToGrid w:val="0"/>
              <w:spacing w:before="60" w:after="60" w:line="240" w:lineRule="auto"/>
              <w:rPr>
                <w:rFonts w:cs="Arial"/>
                <w:sz w:val="16"/>
                <w:szCs w:val="16"/>
              </w:rPr>
            </w:pPr>
            <w:r w:rsidRPr="00314E34">
              <w:rPr>
                <w:rFonts w:cs="Arial"/>
                <w:sz w:val="16"/>
                <w:szCs w:val="16"/>
              </w:rPr>
              <w:t>Attribute</w:t>
            </w:r>
          </w:p>
        </w:tc>
        <w:tc>
          <w:tcPr>
            <w:tcW w:w="3079" w:type="dxa"/>
          </w:tcPr>
          <w:p w14:paraId="16821898" w14:textId="04C95522" w:rsidR="008A3326" w:rsidRPr="00314E34" w:rsidRDefault="008A3326" w:rsidP="00C128E3">
            <w:pPr>
              <w:snapToGrid w:val="0"/>
              <w:spacing w:before="60" w:after="60" w:line="240" w:lineRule="auto"/>
              <w:rPr>
                <w:rFonts w:cs="Arial"/>
                <w:sz w:val="16"/>
                <w:szCs w:val="16"/>
              </w:rPr>
            </w:pPr>
            <w:r w:rsidRPr="00314E34">
              <w:rPr>
                <w:rFonts w:cs="Arial"/>
                <w:sz w:val="16"/>
                <w:szCs w:val="16"/>
              </w:rPr>
              <w:t>number</w:t>
            </w:r>
          </w:p>
        </w:tc>
        <w:tc>
          <w:tcPr>
            <w:tcW w:w="3541" w:type="dxa"/>
          </w:tcPr>
          <w:p w14:paraId="17F642CF" w14:textId="7E3A6593" w:rsidR="008A3326" w:rsidRPr="00314E34" w:rsidRDefault="008A3326" w:rsidP="00C128E3">
            <w:pPr>
              <w:snapToGrid w:val="0"/>
              <w:spacing w:before="60" w:after="60" w:line="240" w:lineRule="auto"/>
              <w:jc w:val="left"/>
              <w:rPr>
                <w:rFonts w:cs="Arial"/>
                <w:sz w:val="16"/>
                <w:szCs w:val="16"/>
              </w:rPr>
            </w:pPr>
            <w:r w:rsidRPr="00314E34">
              <w:rPr>
                <w:rFonts w:cs="Arial"/>
                <w:sz w:val="16"/>
                <w:szCs w:val="16"/>
              </w:rPr>
              <w:t xml:space="preserve">The number (registry index) used to lookup the product in the </w:t>
            </w:r>
            <w:r w:rsidR="00E06B9A" w:rsidRPr="00314E34">
              <w:rPr>
                <w:rFonts w:cs="Arial"/>
                <w:sz w:val="16"/>
                <w:szCs w:val="16"/>
              </w:rPr>
              <w:t>P</w:t>
            </w:r>
            <w:r w:rsidRPr="00314E34">
              <w:rPr>
                <w:rFonts w:cs="Arial"/>
                <w:sz w:val="16"/>
                <w:szCs w:val="16"/>
              </w:rPr>
              <w:t xml:space="preserve">roduct </w:t>
            </w:r>
            <w:r w:rsidR="00E06B9A" w:rsidRPr="00314E34">
              <w:rPr>
                <w:rFonts w:cs="Arial"/>
                <w:sz w:val="16"/>
                <w:szCs w:val="16"/>
              </w:rPr>
              <w:t>S</w:t>
            </w:r>
            <w:r w:rsidRPr="00314E34">
              <w:rPr>
                <w:rFonts w:cs="Arial"/>
                <w:sz w:val="16"/>
                <w:szCs w:val="16"/>
              </w:rPr>
              <w:t xml:space="preserve">pecification </w:t>
            </w:r>
            <w:r w:rsidR="00E06B9A" w:rsidRPr="00314E34">
              <w:rPr>
                <w:rFonts w:cs="Arial"/>
                <w:sz w:val="16"/>
                <w:szCs w:val="16"/>
              </w:rPr>
              <w:t>Register</w:t>
            </w:r>
          </w:p>
        </w:tc>
        <w:tc>
          <w:tcPr>
            <w:tcW w:w="825" w:type="dxa"/>
          </w:tcPr>
          <w:p w14:paraId="5D6DAC88" w14:textId="0B2A3664" w:rsidR="008A3326" w:rsidRPr="00314E34" w:rsidRDefault="008A3326" w:rsidP="00C128E3">
            <w:pPr>
              <w:snapToGrid w:val="0"/>
              <w:spacing w:before="60" w:after="60" w:line="240" w:lineRule="auto"/>
              <w:jc w:val="center"/>
              <w:rPr>
                <w:rFonts w:cs="Arial"/>
                <w:sz w:val="16"/>
                <w:szCs w:val="16"/>
              </w:rPr>
            </w:pPr>
            <w:r w:rsidRPr="00314E34">
              <w:rPr>
                <w:rFonts w:cs="Arial"/>
                <w:sz w:val="16"/>
                <w:szCs w:val="16"/>
              </w:rPr>
              <w:t>1</w:t>
            </w:r>
          </w:p>
        </w:tc>
        <w:tc>
          <w:tcPr>
            <w:tcW w:w="2499" w:type="dxa"/>
          </w:tcPr>
          <w:p w14:paraId="5380B320" w14:textId="6D75536C" w:rsidR="008A3326" w:rsidRPr="00314E34" w:rsidRDefault="008A3326" w:rsidP="00C128E3">
            <w:pPr>
              <w:snapToGrid w:val="0"/>
              <w:spacing w:before="60" w:after="60" w:line="240" w:lineRule="auto"/>
              <w:rPr>
                <w:rFonts w:cs="Arial"/>
                <w:sz w:val="16"/>
                <w:szCs w:val="16"/>
              </w:rPr>
            </w:pPr>
            <w:r w:rsidRPr="00314E34">
              <w:rPr>
                <w:rFonts w:cs="Arial"/>
                <w:sz w:val="16"/>
                <w:szCs w:val="16"/>
              </w:rPr>
              <w:t>Integer</w:t>
            </w:r>
          </w:p>
        </w:tc>
        <w:tc>
          <w:tcPr>
            <w:tcW w:w="3341" w:type="dxa"/>
          </w:tcPr>
          <w:p w14:paraId="0B64A4AD" w14:textId="366EA24B" w:rsidR="008A3326" w:rsidRPr="00314E34" w:rsidRDefault="008A3326" w:rsidP="00C128E3">
            <w:pPr>
              <w:snapToGrid w:val="0"/>
              <w:spacing w:before="60" w:after="60" w:line="240" w:lineRule="auto"/>
              <w:jc w:val="left"/>
              <w:rPr>
                <w:rFonts w:cs="Arial"/>
                <w:bCs/>
                <w:sz w:val="16"/>
                <w:szCs w:val="16"/>
              </w:rPr>
            </w:pPr>
            <w:r w:rsidRPr="00314E34">
              <w:rPr>
                <w:rFonts w:cs="Arial"/>
                <w:bCs/>
                <w:sz w:val="16"/>
                <w:szCs w:val="16"/>
              </w:rPr>
              <w:t xml:space="preserve">From the Product Specification Register in the IHO Geospatial Information </w:t>
            </w:r>
            <w:r w:rsidR="007028DE" w:rsidRPr="00314E34">
              <w:rPr>
                <w:rFonts w:cs="Arial"/>
                <w:bCs/>
                <w:sz w:val="16"/>
                <w:szCs w:val="16"/>
              </w:rPr>
              <w:t xml:space="preserve">(GI) </w:t>
            </w:r>
            <w:r w:rsidRPr="00314E34">
              <w:rPr>
                <w:rFonts w:cs="Arial"/>
                <w:bCs/>
                <w:sz w:val="16"/>
                <w:szCs w:val="16"/>
              </w:rPr>
              <w:t>Registry</w:t>
            </w:r>
          </w:p>
        </w:tc>
      </w:tr>
      <w:tr w:rsidR="00241305" w:rsidRPr="00314E34" w14:paraId="1736B440" w14:textId="77777777" w:rsidTr="0050482B">
        <w:trPr>
          <w:trHeight w:val="321"/>
        </w:trPr>
        <w:tc>
          <w:tcPr>
            <w:tcW w:w="1135" w:type="dxa"/>
          </w:tcPr>
          <w:p w14:paraId="1999B7F8" w14:textId="7C1876CC" w:rsidR="009952E2" w:rsidRPr="00314E34" w:rsidRDefault="00BC3507" w:rsidP="00C128E3">
            <w:pPr>
              <w:snapToGrid w:val="0"/>
              <w:spacing w:before="60" w:after="60" w:line="240" w:lineRule="auto"/>
              <w:rPr>
                <w:rFonts w:cs="Arial"/>
                <w:sz w:val="16"/>
                <w:szCs w:val="16"/>
              </w:rPr>
            </w:pPr>
            <w:r w:rsidRPr="00314E34">
              <w:rPr>
                <w:rFonts w:cs="Arial"/>
                <w:sz w:val="16"/>
                <w:szCs w:val="16"/>
              </w:rPr>
              <w:t>Attribute</w:t>
            </w:r>
          </w:p>
        </w:tc>
        <w:tc>
          <w:tcPr>
            <w:tcW w:w="3079" w:type="dxa"/>
          </w:tcPr>
          <w:p w14:paraId="393364A2" w14:textId="7A860EF1" w:rsidR="009952E2" w:rsidRPr="00314E34" w:rsidRDefault="00BC3507" w:rsidP="00C128E3">
            <w:pPr>
              <w:snapToGrid w:val="0"/>
              <w:spacing w:before="60" w:after="60" w:line="240" w:lineRule="auto"/>
              <w:rPr>
                <w:rFonts w:cs="Arial"/>
                <w:sz w:val="16"/>
                <w:szCs w:val="16"/>
              </w:rPr>
            </w:pPr>
            <w:proofErr w:type="spellStart"/>
            <w:r w:rsidRPr="00314E34">
              <w:rPr>
                <w:rFonts w:cs="Arial"/>
                <w:sz w:val="16"/>
                <w:szCs w:val="16"/>
              </w:rPr>
              <w:t>compliancyCategory</w:t>
            </w:r>
            <w:proofErr w:type="spellEnd"/>
          </w:p>
        </w:tc>
        <w:tc>
          <w:tcPr>
            <w:tcW w:w="3541" w:type="dxa"/>
          </w:tcPr>
          <w:p w14:paraId="03A875E5" w14:textId="5A5870B8" w:rsidR="009952E2" w:rsidRPr="00314E34" w:rsidRDefault="009731E5" w:rsidP="00C128E3">
            <w:pPr>
              <w:snapToGrid w:val="0"/>
              <w:spacing w:before="60" w:after="60" w:line="240" w:lineRule="auto"/>
              <w:jc w:val="left"/>
              <w:rPr>
                <w:rFonts w:cs="Arial"/>
                <w:sz w:val="16"/>
                <w:szCs w:val="16"/>
              </w:rPr>
            </w:pPr>
            <w:r w:rsidRPr="00314E34">
              <w:rPr>
                <w:rFonts w:cs="Arial"/>
                <w:sz w:val="16"/>
                <w:szCs w:val="16"/>
              </w:rPr>
              <w:t>The level of compliance of the Product Specification to S-100</w:t>
            </w:r>
          </w:p>
        </w:tc>
        <w:tc>
          <w:tcPr>
            <w:tcW w:w="825" w:type="dxa"/>
          </w:tcPr>
          <w:p w14:paraId="70BF79E7" w14:textId="17E9A775" w:rsidR="009952E2" w:rsidRPr="00314E34" w:rsidRDefault="007F5602" w:rsidP="00C128E3">
            <w:pPr>
              <w:snapToGrid w:val="0"/>
              <w:spacing w:before="60" w:after="60" w:line="240" w:lineRule="auto"/>
              <w:jc w:val="center"/>
              <w:rPr>
                <w:rFonts w:cs="Arial"/>
                <w:sz w:val="16"/>
                <w:szCs w:val="16"/>
              </w:rPr>
            </w:pPr>
            <w:r w:rsidRPr="00314E34">
              <w:rPr>
                <w:rFonts w:cs="Arial"/>
                <w:sz w:val="16"/>
                <w:szCs w:val="16"/>
              </w:rPr>
              <w:t>1</w:t>
            </w:r>
          </w:p>
        </w:tc>
        <w:tc>
          <w:tcPr>
            <w:tcW w:w="2499" w:type="dxa"/>
          </w:tcPr>
          <w:p w14:paraId="7CB47718" w14:textId="21127430" w:rsidR="009952E2" w:rsidRPr="00314E34" w:rsidRDefault="00BC6888" w:rsidP="00C128E3">
            <w:pPr>
              <w:snapToGrid w:val="0"/>
              <w:spacing w:before="60" w:after="60" w:line="240" w:lineRule="auto"/>
              <w:rPr>
                <w:rFonts w:cs="Arial"/>
                <w:sz w:val="16"/>
                <w:szCs w:val="16"/>
              </w:rPr>
            </w:pPr>
            <w:r w:rsidRPr="00314E34">
              <w:rPr>
                <w:rFonts w:cs="Arial"/>
                <w:sz w:val="16"/>
                <w:szCs w:val="16"/>
              </w:rPr>
              <w:t>S100_CompliancyCategory</w:t>
            </w:r>
          </w:p>
        </w:tc>
        <w:tc>
          <w:tcPr>
            <w:tcW w:w="3341" w:type="dxa"/>
          </w:tcPr>
          <w:p w14:paraId="3249CE61" w14:textId="675B8BC8" w:rsidR="009952E2" w:rsidRPr="00314E34" w:rsidRDefault="0001045F" w:rsidP="00C128E3">
            <w:pPr>
              <w:snapToGrid w:val="0"/>
              <w:spacing w:before="60" w:after="60" w:line="240" w:lineRule="auto"/>
              <w:jc w:val="left"/>
              <w:rPr>
                <w:rFonts w:cs="Arial"/>
                <w:bCs/>
                <w:sz w:val="16"/>
                <w:szCs w:val="16"/>
              </w:rPr>
            </w:pPr>
            <w:r w:rsidRPr="00314E34">
              <w:rPr>
                <w:rFonts w:cs="Arial"/>
                <w:sz w:val="16"/>
                <w:szCs w:val="16"/>
                <w:lang w:eastAsia="en-US"/>
              </w:rPr>
              <w:t xml:space="preserve">0..1 multiplicity in S-100 restricted to 1 in S-101. </w:t>
            </w:r>
            <w:r w:rsidRPr="00314E34">
              <w:rPr>
                <w:rFonts w:cs="Arial"/>
                <w:bCs/>
                <w:sz w:val="16"/>
                <w:szCs w:val="16"/>
              </w:rPr>
              <w:t>Needed for S-98 interoperability</w:t>
            </w:r>
          </w:p>
        </w:tc>
      </w:tr>
    </w:tbl>
    <w:p w14:paraId="44AFA2FF" w14:textId="77777777" w:rsidR="00E73EDF" w:rsidRPr="00314E34" w:rsidRDefault="00E73EDF" w:rsidP="001B75EB">
      <w:pPr>
        <w:spacing w:after="0" w:line="240" w:lineRule="auto"/>
      </w:pPr>
    </w:p>
    <w:p w14:paraId="38DE470D" w14:textId="79C9EADF" w:rsidR="001B75EB" w:rsidRPr="00314E34" w:rsidRDefault="001B75EB" w:rsidP="001B75EB">
      <w:pPr>
        <w:pStyle w:val="Heading4"/>
        <w:tabs>
          <w:tab w:val="clear" w:pos="940"/>
          <w:tab w:val="clear" w:pos="1140"/>
          <w:tab w:val="clear" w:pos="1360"/>
          <w:tab w:val="left" w:pos="993"/>
        </w:tabs>
        <w:spacing w:before="120" w:after="120" w:line="240" w:lineRule="auto"/>
        <w:ind w:left="993" w:hanging="993"/>
      </w:pPr>
      <w:r w:rsidRPr="00314E34">
        <w:t>S100_Comp</w:t>
      </w:r>
      <w:r w:rsidR="00641B93" w:rsidRPr="00314E34">
        <w:t>li</w:t>
      </w:r>
      <w:r w:rsidRPr="00314E34">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14E34" w14:paraId="21BB022A" w14:textId="77777777" w:rsidTr="00A535A0">
        <w:trPr>
          <w:cantSplit/>
        </w:trPr>
        <w:tc>
          <w:tcPr>
            <w:tcW w:w="1169" w:type="dxa"/>
            <w:shd w:val="clear" w:color="auto" w:fill="D9D9D9" w:themeFill="background1" w:themeFillShade="D9"/>
          </w:tcPr>
          <w:p w14:paraId="5403E557" w14:textId="1131CACA" w:rsidR="00BC3507" w:rsidRPr="00314E34" w:rsidRDefault="00A4519A" w:rsidP="00C128E3">
            <w:pPr>
              <w:keepNext/>
              <w:keepLines/>
              <w:snapToGrid w:val="0"/>
              <w:spacing w:before="60" w:after="60" w:line="240" w:lineRule="auto"/>
              <w:jc w:val="left"/>
              <w:rPr>
                <w:b/>
                <w:sz w:val="16"/>
                <w:szCs w:val="16"/>
              </w:rPr>
            </w:pPr>
            <w:r w:rsidRPr="00314E34">
              <w:rPr>
                <w:b/>
                <w:sz w:val="16"/>
                <w:szCs w:val="16"/>
              </w:rPr>
              <w:t>Item</w:t>
            </w:r>
          </w:p>
        </w:tc>
        <w:tc>
          <w:tcPr>
            <w:tcW w:w="3102" w:type="dxa"/>
            <w:shd w:val="clear" w:color="auto" w:fill="D9D9D9" w:themeFill="background1" w:themeFillShade="D9"/>
          </w:tcPr>
          <w:p w14:paraId="34821113" w14:textId="77777777" w:rsidR="00BC3507" w:rsidRPr="00314E34" w:rsidRDefault="00BC3507" w:rsidP="00C128E3">
            <w:pPr>
              <w:keepNext/>
              <w:keepLines/>
              <w:snapToGrid w:val="0"/>
              <w:spacing w:before="60" w:after="60" w:line="240" w:lineRule="auto"/>
              <w:jc w:val="left"/>
              <w:rPr>
                <w:b/>
                <w:sz w:val="16"/>
                <w:szCs w:val="16"/>
              </w:rPr>
            </w:pPr>
            <w:r w:rsidRPr="00314E34">
              <w:rPr>
                <w:b/>
                <w:sz w:val="16"/>
                <w:szCs w:val="16"/>
              </w:rPr>
              <w:t>Name</w:t>
            </w:r>
          </w:p>
        </w:tc>
        <w:tc>
          <w:tcPr>
            <w:tcW w:w="3529" w:type="dxa"/>
            <w:shd w:val="clear" w:color="auto" w:fill="D9D9D9" w:themeFill="background1" w:themeFillShade="D9"/>
          </w:tcPr>
          <w:p w14:paraId="7CD5D0E7" w14:textId="77777777" w:rsidR="00BC3507" w:rsidRPr="00314E34" w:rsidRDefault="00BC3507" w:rsidP="00C128E3">
            <w:pPr>
              <w:keepNext/>
              <w:keepLines/>
              <w:snapToGrid w:val="0"/>
              <w:spacing w:before="60" w:after="60" w:line="240" w:lineRule="auto"/>
              <w:jc w:val="left"/>
              <w:rPr>
                <w:b/>
                <w:sz w:val="16"/>
                <w:szCs w:val="16"/>
              </w:rPr>
            </w:pPr>
            <w:r w:rsidRPr="00314E34">
              <w:rPr>
                <w:b/>
                <w:sz w:val="16"/>
                <w:szCs w:val="16"/>
              </w:rPr>
              <w:t>Description</w:t>
            </w:r>
          </w:p>
        </w:tc>
        <w:tc>
          <w:tcPr>
            <w:tcW w:w="830" w:type="dxa"/>
            <w:shd w:val="clear" w:color="auto" w:fill="D9D9D9" w:themeFill="background1" w:themeFillShade="D9"/>
          </w:tcPr>
          <w:p w14:paraId="31BC274E" w14:textId="77777777" w:rsidR="00BC3507" w:rsidRPr="00314E34" w:rsidRDefault="00BC3507" w:rsidP="00C128E3">
            <w:pPr>
              <w:keepNext/>
              <w:keepLines/>
              <w:snapToGrid w:val="0"/>
              <w:spacing w:before="60" w:after="60" w:line="240" w:lineRule="auto"/>
              <w:jc w:val="center"/>
              <w:rPr>
                <w:b/>
                <w:sz w:val="16"/>
                <w:szCs w:val="16"/>
              </w:rPr>
            </w:pPr>
            <w:r w:rsidRPr="00314E34">
              <w:rPr>
                <w:b/>
                <w:sz w:val="16"/>
                <w:szCs w:val="16"/>
              </w:rPr>
              <w:t>Code</w:t>
            </w:r>
          </w:p>
        </w:tc>
        <w:tc>
          <w:tcPr>
            <w:tcW w:w="5704" w:type="dxa"/>
            <w:shd w:val="clear" w:color="auto" w:fill="D9D9D9" w:themeFill="background1" w:themeFillShade="D9"/>
          </w:tcPr>
          <w:p w14:paraId="1A3C98B4" w14:textId="77777777" w:rsidR="00BC3507" w:rsidRPr="00314E34" w:rsidRDefault="00BC3507" w:rsidP="00C128E3">
            <w:pPr>
              <w:keepNext/>
              <w:keepLines/>
              <w:snapToGrid w:val="0"/>
              <w:spacing w:before="60" w:after="60" w:line="240" w:lineRule="auto"/>
              <w:jc w:val="left"/>
              <w:rPr>
                <w:b/>
                <w:sz w:val="16"/>
                <w:szCs w:val="16"/>
              </w:rPr>
            </w:pPr>
            <w:r w:rsidRPr="00314E34">
              <w:rPr>
                <w:b/>
                <w:sz w:val="16"/>
                <w:szCs w:val="16"/>
              </w:rPr>
              <w:t>Remarks</w:t>
            </w:r>
          </w:p>
        </w:tc>
      </w:tr>
      <w:tr w:rsidR="00BC3507" w:rsidRPr="00314E34" w14:paraId="1D0F3E52" w14:textId="77777777" w:rsidTr="00A535A0">
        <w:trPr>
          <w:cantSplit/>
        </w:trPr>
        <w:tc>
          <w:tcPr>
            <w:tcW w:w="1169" w:type="dxa"/>
          </w:tcPr>
          <w:p w14:paraId="1E4ED7C2" w14:textId="77777777" w:rsidR="00BC3507" w:rsidRPr="00314E34" w:rsidRDefault="00BC3507" w:rsidP="00C128E3">
            <w:pPr>
              <w:snapToGrid w:val="0"/>
              <w:spacing w:before="60" w:after="60" w:line="240" w:lineRule="auto"/>
              <w:jc w:val="left"/>
              <w:rPr>
                <w:sz w:val="16"/>
                <w:szCs w:val="16"/>
              </w:rPr>
            </w:pPr>
            <w:r w:rsidRPr="00314E34">
              <w:rPr>
                <w:sz w:val="16"/>
                <w:szCs w:val="16"/>
              </w:rPr>
              <w:t>Enumeration</w:t>
            </w:r>
          </w:p>
        </w:tc>
        <w:tc>
          <w:tcPr>
            <w:tcW w:w="3102" w:type="dxa"/>
          </w:tcPr>
          <w:p w14:paraId="51B7E06D" w14:textId="77777777" w:rsidR="00BC3507" w:rsidRPr="00314E34" w:rsidRDefault="00BC3507" w:rsidP="00C128E3">
            <w:pPr>
              <w:snapToGrid w:val="0"/>
              <w:spacing w:before="60" w:after="60" w:line="240" w:lineRule="auto"/>
              <w:jc w:val="left"/>
              <w:rPr>
                <w:sz w:val="16"/>
                <w:szCs w:val="16"/>
              </w:rPr>
            </w:pPr>
            <w:r w:rsidRPr="00314E34">
              <w:rPr>
                <w:sz w:val="16"/>
                <w:szCs w:val="16"/>
              </w:rPr>
              <w:t>S100_CompliancyCategory</w:t>
            </w:r>
          </w:p>
        </w:tc>
        <w:tc>
          <w:tcPr>
            <w:tcW w:w="3529" w:type="dxa"/>
          </w:tcPr>
          <w:p w14:paraId="1629A338" w14:textId="77777777" w:rsidR="00BC3507" w:rsidRPr="00314E34" w:rsidRDefault="00BC3507" w:rsidP="00C128E3">
            <w:pPr>
              <w:snapToGrid w:val="0"/>
              <w:spacing w:before="60" w:after="60" w:line="240" w:lineRule="auto"/>
              <w:jc w:val="left"/>
              <w:rPr>
                <w:sz w:val="16"/>
                <w:szCs w:val="16"/>
              </w:rPr>
            </w:pPr>
          </w:p>
        </w:tc>
        <w:tc>
          <w:tcPr>
            <w:tcW w:w="830" w:type="dxa"/>
          </w:tcPr>
          <w:p w14:paraId="56676B37" w14:textId="77777777" w:rsidR="00BC3507" w:rsidRPr="00314E34" w:rsidRDefault="00BC3507" w:rsidP="00C128E3">
            <w:pPr>
              <w:snapToGrid w:val="0"/>
              <w:spacing w:before="60" w:after="60" w:line="240" w:lineRule="auto"/>
              <w:jc w:val="center"/>
              <w:rPr>
                <w:sz w:val="16"/>
                <w:szCs w:val="16"/>
              </w:rPr>
            </w:pPr>
            <w:r w:rsidRPr="00314E34">
              <w:rPr>
                <w:sz w:val="16"/>
                <w:szCs w:val="16"/>
              </w:rPr>
              <w:t>-</w:t>
            </w:r>
          </w:p>
        </w:tc>
        <w:tc>
          <w:tcPr>
            <w:tcW w:w="5704" w:type="dxa"/>
          </w:tcPr>
          <w:p w14:paraId="58890EF2" w14:textId="52447621" w:rsidR="00BC3507" w:rsidRPr="00314E34" w:rsidRDefault="0001045F" w:rsidP="00C128E3">
            <w:pPr>
              <w:snapToGrid w:val="0"/>
              <w:spacing w:before="60" w:after="60" w:line="240" w:lineRule="auto"/>
              <w:jc w:val="left"/>
              <w:rPr>
                <w:sz w:val="16"/>
                <w:szCs w:val="16"/>
              </w:rPr>
            </w:pPr>
            <w:r w:rsidRPr="00314E34">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14E34" w14:paraId="11B9AE63" w14:textId="77777777" w:rsidTr="00A535A0">
        <w:trPr>
          <w:cantSplit/>
        </w:trPr>
        <w:tc>
          <w:tcPr>
            <w:tcW w:w="1169" w:type="dxa"/>
          </w:tcPr>
          <w:p w14:paraId="09B74275" w14:textId="77777777" w:rsidR="00BC3507" w:rsidRPr="00314E34" w:rsidRDefault="00BC3507" w:rsidP="00C128E3">
            <w:pPr>
              <w:snapToGrid w:val="0"/>
              <w:spacing w:before="60" w:after="60" w:line="240" w:lineRule="auto"/>
              <w:jc w:val="left"/>
              <w:rPr>
                <w:sz w:val="16"/>
                <w:szCs w:val="16"/>
              </w:rPr>
            </w:pPr>
            <w:r w:rsidRPr="00314E34">
              <w:rPr>
                <w:sz w:val="16"/>
                <w:szCs w:val="16"/>
              </w:rPr>
              <w:t>Value</w:t>
            </w:r>
          </w:p>
        </w:tc>
        <w:tc>
          <w:tcPr>
            <w:tcW w:w="3102" w:type="dxa"/>
          </w:tcPr>
          <w:p w14:paraId="567D2C63" w14:textId="77777777" w:rsidR="00BC3507" w:rsidRPr="00314E34" w:rsidRDefault="00BC3507" w:rsidP="00C128E3">
            <w:pPr>
              <w:snapToGrid w:val="0"/>
              <w:spacing w:before="60" w:after="60" w:line="240" w:lineRule="auto"/>
              <w:jc w:val="left"/>
              <w:rPr>
                <w:sz w:val="16"/>
                <w:szCs w:val="16"/>
              </w:rPr>
            </w:pPr>
            <w:r w:rsidRPr="00314E34">
              <w:rPr>
                <w:sz w:val="16"/>
                <w:szCs w:val="16"/>
              </w:rPr>
              <w:t>category3</w:t>
            </w:r>
          </w:p>
        </w:tc>
        <w:tc>
          <w:tcPr>
            <w:tcW w:w="3529" w:type="dxa"/>
          </w:tcPr>
          <w:p w14:paraId="1B1CC069" w14:textId="77777777" w:rsidR="00BC3507" w:rsidRPr="00314E34" w:rsidRDefault="00BC3507" w:rsidP="00C128E3">
            <w:pPr>
              <w:snapToGrid w:val="0"/>
              <w:spacing w:before="60" w:after="60" w:line="240" w:lineRule="auto"/>
              <w:jc w:val="left"/>
              <w:rPr>
                <w:sz w:val="16"/>
                <w:szCs w:val="16"/>
              </w:rPr>
            </w:pPr>
            <w:r w:rsidRPr="00314E34">
              <w:rPr>
                <w:sz w:val="16"/>
                <w:szCs w:val="16"/>
              </w:rPr>
              <w:t>IHO S-100 compliant with standard encoding</w:t>
            </w:r>
          </w:p>
        </w:tc>
        <w:tc>
          <w:tcPr>
            <w:tcW w:w="830" w:type="dxa"/>
          </w:tcPr>
          <w:p w14:paraId="390E4BF2" w14:textId="60A77A77" w:rsidR="00BC3507" w:rsidRPr="00314E34" w:rsidRDefault="004D0544" w:rsidP="00C128E3">
            <w:pPr>
              <w:snapToGrid w:val="0"/>
              <w:spacing w:before="60" w:after="60" w:line="240" w:lineRule="auto"/>
              <w:jc w:val="center"/>
              <w:rPr>
                <w:sz w:val="16"/>
                <w:szCs w:val="16"/>
              </w:rPr>
            </w:pPr>
            <w:r w:rsidRPr="00314E34">
              <w:rPr>
                <w:sz w:val="16"/>
                <w:szCs w:val="16"/>
              </w:rPr>
              <w:t>3</w:t>
            </w:r>
          </w:p>
        </w:tc>
        <w:tc>
          <w:tcPr>
            <w:tcW w:w="5704" w:type="dxa"/>
          </w:tcPr>
          <w:p w14:paraId="7484478C" w14:textId="77777777" w:rsidR="00BC3507" w:rsidRPr="00314E34" w:rsidRDefault="00BC3507" w:rsidP="00C128E3">
            <w:pPr>
              <w:snapToGrid w:val="0"/>
              <w:spacing w:before="60" w:after="60" w:line="240" w:lineRule="auto"/>
              <w:jc w:val="left"/>
              <w:rPr>
                <w:sz w:val="16"/>
                <w:szCs w:val="16"/>
              </w:rPr>
            </w:pPr>
          </w:p>
        </w:tc>
      </w:tr>
      <w:tr w:rsidR="00BC3507" w:rsidRPr="00314E34" w14:paraId="58FD71FB" w14:textId="77777777" w:rsidTr="00A535A0">
        <w:trPr>
          <w:cantSplit/>
        </w:trPr>
        <w:tc>
          <w:tcPr>
            <w:tcW w:w="1169" w:type="dxa"/>
          </w:tcPr>
          <w:p w14:paraId="1B63CE6E" w14:textId="77777777" w:rsidR="00BC3507" w:rsidRPr="00314E34" w:rsidRDefault="00BC3507" w:rsidP="00C128E3">
            <w:pPr>
              <w:snapToGrid w:val="0"/>
              <w:spacing w:before="60" w:after="60" w:line="240" w:lineRule="auto"/>
              <w:jc w:val="left"/>
              <w:rPr>
                <w:sz w:val="16"/>
                <w:szCs w:val="16"/>
              </w:rPr>
            </w:pPr>
            <w:r w:rsidRPr="00314E34">
              <w:rPr>
                <w:sz w:val="16"/>
                <w:szCs w:val="16"/>
              </w:rPr>
              <w:t>Value</w:t>
            </w:r>
          </w:p>
        </w:tc>
        <w:tc>
          <w:tcPr>
            <w:tcW w:w="3102" w:type="dxa"/>
          </w:tcPr>
          <w:p w14:paraId="5EF309DB" w14:textId="77777777" w:rsidR="00BC3507" w:rsidRPr="00314E34" w:rsidRDefault="00BC3507" w:rsidP="00C128E3">
            <w:pPr>
              <w:snapToGrid w:val="0"/>
              <w:spacing w:before="60" w:after="60" w:line="240" w:lineRule="auto"/>
              <w:jc w:val="left"/>
              <w:rPr>
                <w:sz w:val="16"/>
                <w:szCs w:val="16"/>
              </w:rPr>
            </w:pPr>
            <w:r w:rsidRPr="00314E34">
              <w:rPr>
                <w:sz w:val="16"/>
                <w:szCs w:val="16"/>
              </w:rPr>
              <w:t>category4</w:t>
            </w:r>
          </w:p>
        </w:tc>
        <w:tc>
          <w:tcPr>
            <w:tcW w:w="3529" w:type="dxa"/>
          </w:tcPr>
          <w:p w14:paraId="2CCE03BB" w14:textId="77777777" w:rsidR="00BC3507" w:rsidRPr="00314E34" w:rsidRDefault="00BC3507" w:rsidP="00C128E3">
            <w:pPr>
              <w:snapToGrid w:val="0"/>
              <w:spacing w:before="60" w:after="60" w:line="240" w:lineRule="auto"/>
              <w:jc w:val="left"/>
              <w:rPr>
                <w:sz w:val="16"/>
                <w:szCs w:val="16"/>
              </w:rPr>
            </w:pPr>
            <w:r w:rsidRPr="00314E34">
              <w:rPr>
                <w:sz w:val="16"/>
                <w:szCs w:val="16"/>
              </w:rPr>
              <w:t>IHO S-100 and IMO harmonized display compliant</w:t>
            </w:r>
          </w:p>
        </w:tc>
        <w:tc>
          <w:tcPr>
            <w:tcW w:w="830" w:type="dxa"/>
          </w:tcPr>
          <w:p w14:paraId="7671E95C" w14:textId="141217C7" w:rsidR="00BC3507" w:rsidRPr="00314E34" w:rsidRDefault="004D0544" w:rsidP="00C128E3">
            <w:pPr>
              <w:snapToGrid w:val="0"/>
              <w:spacing w:before="60" w:after="60" w:line="240" w:lineRule="auto"/>
              <w:jc w:val="center"/>
              <w:rPr>
                <w:sz w:val="16"/>
                <w:szCs w:val="16"/>
              </w:rPr>
            </w:pPr>
            <w:r w:rsidRPr="00314E34">
              <w:rPr>
                <w:sz w:val="16"/>
                <w:szCs w:val="16"/>
              </w:rPr>
              <w:t>4</w:t>
            </w:r>
          </w:p>
        </w:tc>
        <w:tc>
          <w:tcPr>
            <w:tcW w:w="5704" w:type="dxa"/>
          </w:tcPr>
          <w:p w14:paraId="0B1252C1" w14:textId="77777777" w:rsidR="00BC3507" w:rsidRPr="00314E34" w:rsidRDefault="00BC3507" w:rsidP="00C128E3">
            <w:pPr>
              <w:snapToGrid w:val="0"/>
              <w:spacing w:before="60" w:after="60" w:line="240" w:lineRule="auto"/>
              <w:jc w:val="left"/>
              <w:rPr>
                <w:sz w:val="16"/>
                <w:szCs w:val="16"/>
              </w:rPr>
            </w:pPr>
          </w:p>
        </w:tc>
      </w:tr>
    </w:tbl>
    <w:p w14:paraId="245CC0ED" w14:textId="77777777" w:rsidR="009952E2" w:rsidRPr="00314E34" w:rsidRDefault="009952E2" w:rsidP="001B75EB">
      <w:pPr>
        <w:spacing w:after="0" w:line="240" w:lineRule="auto"/>
      </w:pPr>
    </w:p>
    <w:p w14:paraId="178BBF57" w14:textId="5E8BDBD3" w:rsidR="00962982" w:rsidRPr="00314E34" w:rsidRDefault="00962982" w:rsidP="001B75EB">
      <w:pPr>
        <w:pStyle w:val="Heading4"/>
        <w:tabs>
          <w:tab w:val="clear" w:pos="940"/>
          <w:tab w:val="clear" w:pos="1140"/>
          <w:tab w:val="clear" w:pos="1360"/>
          <w:tab w:val="left" w:pos="993"/>
        </w:tabs>
        <w:spacing w:before="120" w:after="120" w:line="240" w:lineRule="auto"/>
        <w:ind w:left="993" w:hanging="993"/>
      </w:pPr>
      <w:r w:rsidRPr="00314E34">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314E34"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314E34" w:rsidRDefault="00A4519A" w:rsidP="00C128E3">
            <w:pPr>
              <w:suppressAutoHyphens/>
              <w:snapToGrid w:val="0"/>
              <w:spacing w:before="60" w:after="60" w:line="240" w:lineRule="auto"/>
              <w:rPr>
                <w:b/>
                <w:sz w:val="16"/>
                <w:szCs w:val="16"/>
                <w:lang w:eastAsia="ar-SA"/>
              </w:rPr>
            </w:pPr>
            <w:r w:rsidRPr="00314E34">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314E34" w:rsidRDefault="00D85821" w:rsidP="00C128E3">
            <w:pPr>
              <w:suppressAutoHyphens/>
              <w:snapToGrid w:val="0"/>
              <w:spacing w:before="60" w:after="60" w:line="240" w:lineRule="auto"/>
              <w:rPr>
                <w:b/>
                <w:sz w:val="16"/>
                <w:szCs w:val="16"/>
                <w:lang w:eastAsia="ar-SA"/>
              </w:rPr>
            </w:pPr>
            <w:r w:rsidRPr="00314E34">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314E34" w:rsidRDefault="00D85821" w:rsidP="00C128E3">
            <w:pPr>
              <w:suppressAutoHyphens/>
              <w:snapToGrid w:val="0"/>
              <w:spacing w:before="60" w:after="60" w:line="240" w:lineRule="auto"/>
              <w:rPr>
                <w:b/>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07833248" w14:textId="77777777" w:rsidR="00D85821" w:rsidRPr="00314E34" w:rsidRDefault="00D85821" w:rsidP="00C128E3">
            <w:pPr>
              <w:suppressAutoHyphens/>
              <w:snapToGrid w:val="0"/>
              <w:spacing w:before="60" w:after="60" w:line="240" w:lineRule="auto"/>
              <w:jc w:val="center"/>
              <w:rPr>
                <w:b/>
                <w:sz w:val="16"/>
                <w:szCs w:val="16"/>
                <w:lang w:eastAsia="ar-SA"/>
              </w:rPr>
            </w:pPr>
            <w:r w:rsidRPr="00314E34">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314E34" w:rsidRDefault="00D85821" w:rsidP="00C128E3">
            <w:pPr>
              <w:suppressAutoHyphens/>
              <w:snapToGrid w:val="0"/>
              <w:spacing w:before="60" w:after="60" w:line="240" w:lineRule="auto"/>
              <w:rPr>
                <w:b/>
                <w:sz w:val="16"/>
                <w:szCs w:val="16"/>
                <w:lang w:eastAsia="ar-SA"/>
              </w:rPr>
            </w:pPr>
            <w:r w:rsidRPr="00314E34">
              <w:rPr>
                <w:b/>
                <w:sz w:val="16"/>
                <w:szCs w:val="16"/>
                <w:lang w:eastAsia="ar-SA"/>
              </w:rPr>
              <w:t>Remarks</w:t>
            </w:r>
          </w:p>
        </w:tc>
      </w:tr>
      <w:tr w:rsidR="00F7772D" w:rsidRPr="00314E34" w14:paraId="0FB0D3E3" w14:textId="77777777" w:rsidTr="001B75EB">
        <w:trPr>
          <w:cantSplit/>
        </w:trPr>
        <w:tc>
          <w:tcPr>
            <w:tcW w:w="1134" w:type="dxa"/>
            <w:tcMar>
              <w:top w:w="0" w:type="dxa"/>
              <w:bottom w:w="0" w:type="dxa"/>
            </w:tcMar>
          </w:tcPr>
          <w:p w14:paraId="17DB6A1E" w14:textId="77777777" w:rsidR="00D85821" w:rsidRPr="00314E34" w:rsidRDefault="00D85821" w:rsidP="00C128E3">
            <w:pPr>
              <w:suppressAutoHyphens/>
              <w:snapToGrid w:val="0"/>
              <w:spacing w:before="60" w:after="60" w:line="240" w:lineRule="auto"/>
              <w:rPr>
                <w:sz w:val="16"/>
                <w:szCs w:val="16"/>
                <w:lang w:eastAsia="ar-SA"/>
              </w:rPr>
            </w:pPr>
            <w:r w:rsidRPr="00314E34">
              <w:rPr>
                <w:sz w:val="16"/>
                <w:szCs w:val="16"/>
              </w:rPr>
              <w:t>Enumeration</w:t>
            </w:r>
          </w:p>
        </w:tc>
        <w:tc>
          <w:tcPr>
            <w:tcW w:w="3006" w:type="dxa"/>
            <w:tcMar>
              <w:top w:w="0" w:type="dxa"/>
              <w:bottom w:w="0" w:type="dxa"/>
            </w:tcMar>
          </w:tcPr>
          <w:p w14:paraId="5782CE00" w14:textId="54EFB25D" w:rsidR="00D85821" w:rsidRPr="00314E34" w:rsidRDefault="00D85821" w:rsidP="00C128E3">
            <w:pPr>
              <w:suppressAutoHyphens/>
              <w:snapToGrid w:val="0"/>
              <w:spacing w:before="60" w:after="60" w:line="240" w:lineRule="auto"/>
              <w:rPr>
                <w:sz w:val="16"/>
                <w:szCs w:val="16"/>
                <w:lang w:eastAsia="ar-SA"/>
              </w:rPr>
            </w:pPr>
            <w:r w:rsidRPr="00314E34">
              <w:rPr>
                <w:sz w:val="16"/>
                <w:szCs w:val="16"/>
              </w:rPr>
              <w:t>S100_ProtectionScheme</w:t>
            </w:r>
          </w:p>
        </w:tc>
        <w:tc>
          <w:tcPr>
            <w:tcW w:w="3420" w:type="dxa"/>
            <w:tcMar>
              <w:top w:w="0" w:type="dxa"/>
              <w:bottom w:w="0" w:type="dxa"/>
            </w:tcMar>
          </w:tcPr>
          <w:p w14:paraId="5025AC51" w14:textId="667FE2B0" w:rsidR="00D85821" w:rsidRPr="00314E34" w:rsidRDefault="00D85821" w:rsidP="00C128E3">
            <w:pPr>
              <w:suppressAutoHyphens/>
              <w:snapToGrid w:val="0"/>
              <w:spacing w:before="60" w:after="60" w:line="240" w:lineRule="auto"/>
              <w:jc w:val="left"/>
              <w:rPr>
                <w:sz w:val="16"/>
                <w:szCs w:val="16"/>
                <w:lang w:eastAsia="ar-SA"/>
              </w:rPr>
            </w:pPr>
            <w:r w:rsidRPr="00314E34">
              <w:rPr>
                <w:sz w:val="16"/>
                <w:szCs w:val="16"/>
              </w:rPr>
              <w:t>Data protection schemes</w:t>
            </w:r>
          </w:p>
        </w:tc>
        <w:tc>
          <w:tcPr>
            <w:tcW w:w="804" w:type="dxa"/>
          </w:tcPr>
          <w:p w14:paraId="505082DB" w14:textId="4D4B0927" w:rsidR="00D85821" w:rsidRPr="00314E34" w:rsidRDefault="00D85821" w:rsidP="00C128E3">
            <w:pPr>
              <w:suppressAutoHyphens/>
              <w:snapToGrid w:val="0"/>
              <w:spacing w:before="60" w:after="60" w:line="240" w:lineRule="auto"/>
              <w:jc w:val="center"/>
              <w:rPr>
                <w:sz w:val="16"/>
                <w:szCs w:val="16"/>
              </w:rPr>
            </w:pPr>
            <w:r w:rsidRPr="00314E34">
              <w:rPr>
                <w:sz w:val="16"/>
                <w:szCs w:val="16"/>
              </w:rPr>
              <w:t>-</w:t>
            </w:r>
          </w:p>
        </w:tc>
        <w:tc>
          <w:tcPr>
            <w:tcW w:w="5411" w:type="dxa"/>
            <w:tcMar>
              <w:top w:w="0" w:type="dxa"/>
              <w:bottom w:w="0" w:type="dxa"/>
            </w:tcMar>
          </w:tcPr>
          <w:p w14:paraId="3F7BE945" w14:textId="651150EC" w:rsidR="00D85821" w:rsidRPr="00314E34" w:rsidRDefault="00D85821" w:rsidP="00C128E3">
            <w:pPr>
              <w:suppressAutoHyphens/>
              <w:snapToGrid w:val="0"/>
              <w:spacing w:before="60" w:after="60" w:line="240" w:lineRule="auto"/>
              <w:rPr>
                <w:sz w:val="16"/>
                <w:szCs w:val="16"/>
                <w:lang w:eastAsia="ar-SA"/>
              </w:rPr>
            </w:pPr>
            <w:r w:rsidRPr="00314E34">
              <w:rPr>
                <w:sz w:val="16"/>
                <w:szCs w:val="16"/>
              </w:rPr>
              <w:t>-</w:t>
            </w:r>
          </w:p>
        </w:tc>
      </w:tr>
      <w:tr w:rsidR="00F7772D" w:rsidRPr="00314E34" w14:paraId="66CD1483" w14:textId="77777777" w:rsidTr="001B75EB">
        <w:trPr>
          <w:cantSplit/>
        </w:trPr>
        <w:tc>
          <w:tcPr>
            <w:tcW w:w="1134" w:type="dxa"/>
            <w:tcMar>
              <w:top w:w="0" w:type="dxa"/>
              <w:bottom w:w="0" w:type="dxa"/>
            </w:tcMar>
          </w:tcPr>
          <w:p w14:paraId="0DBD5A73" w14:textId="77777777" w:rsidR="00F7772D" w:rsidRPr="00314E34" w:rsidRDefault="00F7772D" w:rsidP="00C128E3">
            <w:pPr>
              <w:suppressAutoHyphens/>
              <w:snapToGrid w:val="0"/>
              <w:spacing w:before="60" w:after="60" w:line="240" w:lineRule="auto"/>
              <w:rPr>
                <w:sz w:val="16"/>
                <w:szCs w:val="16"/>
                <w:lang w:eastAsia="ar-SA"/>
              </w:rPr>
            </w:pPr>
            <w:r w:rsidRPr="00314E34">
              <w:rPr>
                <w:sz w:val="16"/>
                <w:szCs w:val="16"/>
              </w:rPr>
              <w:t>Value</w:t>
            </w:r>
          </w:p>
        </w:tc>
        <w:tc>
          <w:tcPr>
            <w:tcW w:w="3006" w:type="dxa"/>
            <w:tcMar>
              <w:top w:w="0" w:type="dxa"/>
              <w:bottom w:w="0" w:type="dxa"/>
            </w:tcMar>
          </w:tcPr>
          <w:p w14:paraId="34439CFC" w14:textId="2774B96A" w:rsidR="00F7772D" w:rsidRPr="00314E34" w:rsidRDefault="00F7772D" w:rsidP="00C128E3">
            <w:pPr>
              <w:suppressAutoHyphens/>
              <w:snapToGrid w:val="0"/>
              <w:spacing w:before="60" w:after="60" w:line="240" w:lineRule="auto"/>
              <w:rPr>
                <w:sz w:val="16"/>
                <w:szCs w:val="16"/>
                <w:lang w:eastAsia="ar-SA"/>
              </w:rPr>
            </w:pPr>
            <w:r w:rsidRPr="00314E34">
              <w:rPr>
                <w:sz w:val="16"/>
                <w:szCs w:val="16"/>
              </w:rPr>
              <w:t>S100p15</w:t>
            </w:r>
          </w:p>
        </w:tc>
        <w:tc>
          <w:tcPr>
            <w:tcW w:w="3420" w:type="dxa"/>
            <w:tcMar>
              <w:top w:w="0" w:type="dxa"/>
              <w:bottom w:w="0" w:type="dxa"/>
            </w:tcMar>
          </w:tcPr>
          <w:p w14:paraId="20EA33A9" w14:textId="43F9E0CA" w:rsidR="00F7772D" w:rsidRPr="00314E34" w:rsidRDefault="00F7772D" w:rsidP="00C128E3">
            <w:pPr>
              <w:suppressAutoHyphens/>
              <w:snapToGrid w:val="0"/>
              <w:spacing w:before="60" w:after="60" w:line="240" w:lineRule="auto"/>
              <w:jc w:val="left"/>
              <w:rPr>
                <w:sz w:val="16"/>
                <w:szCs w:val="16"/>
                <w:lang w:eastAsia="ar-SA"/>
              </w:rPr>
            </w:pPr>
            <w:r w:rsidRPr="00314E34">
              <w:rPr>
                <w:sz w:val="16"/>
                <w:szCs w:val="16"/>
              </w:rPr>
              <w:t>IHO S-100 Part 15</w:t>
            </w:r>
          </w:p>
        </w:tc>
        <w:tc>
          <w:tcPr>
            <w:tcW w:w="804" w:type="dxa"/>
          </w:tcPr>
          <w:p w14:paraId="53CC9224" w14:textId="54B665DE" w:rsidR="00F7772D" w:rsidRPr="00314E34" w:rsidDel="007A5525" w:rsidRDefault="004D0544" w:rsidP="00C128E3">
            <w:pPr>
              <w:suppressAutoHyphens/>
              <w:snapToGrid w:val="0"/>
              <w:spacing w:before="60" w:after="60" w:line="240" w:lineRule="auto"/>
              <w:jc w:val="center"/>
              <w:rPr>
                <w:sz w:val="16"/>
                <w:szCs w:val="16"/>
              </w:rPr>
            </w:pPr>
            <w:r w:rsidRPr="00314E34">
              <w:rPr>
                <w:sz w:val="16"/>
                <w:szCs w:val="16"/>
              </w:rPr>
              <w:t>1</w:t>
            </w:r>
          </w:p>
        </w:tc>
        <w:tc>
          <w:tcPr>
            <w:tcW w:w="5411" w:type="dxa"/>
            <w:tcMar>
              <w:top w:w="0" w:type="dxa"/>
              <w:bottom w:w="0" w:type="dxa"/>
            </w:tcMar>
          </w:tcPr>
          <w:p w14:paraId="683C27BB" w14:textId="7BBF2AB0" w:rsidR="00F7772D" w:rsidRPr="00314E34" w:rsidRDefault="00F7772D" w:rsidP="00C128E3">
            <w:pPr>
              <w:suppressAutoHyphens/>
              <w:snapToGrid w:val="0"/>
              <w:spacing w:before="60" w:after="60" w:line="240" w:lineRule="auto"/>
              <w:rPr>
                <w:sz w:val="16"/>
                <w:szCs w:val="16"/>
                <w:lang w:eastAsia="ar-SA"/>
              </w:rPr>
            </w:pPr>
            <w:r w:rsidRPr="00314E34">
              <w:rPr>
                <w:sz w:val="16"/>
                <w:szCs w:val="16"/>
              </w:rPr>
              <w:t>See S-100 Part 15</w:t>
            </w:r>
          </w:p>
        </w:tc>
      </w:tr>
    </w:tbl>
    <w:p w14:paraId="6CFAC503" w14:textId="77777777" w:rsidR="00565A9C" w:rsidRPr="00314E34" w:rsidRDefault="00565A9C" w:rsidP="001B75EB">
      <w:pPr>
        <w:spacing w:after="0" w:line="240" w:lineRule="auto"/>
      </w:pPr>
    </w:p>
    <w:p w14:paraId="210CF9C3" w14:textId="60C0A514" w:rsidR="00E73EDF" w:rsidRPr="00314E34" w:rsidRDefault="00E4720B" w:rsidP="008A2C29">
      <w:pPr>
        <w:pStyle w:val="Heading3"/>
        <w:tabs>
          <w:tab w:val="clear" w:pos="660"/>
          <w:tab w:val="clear" w:pos="880"/>
          <w:tab w:val="left" w:pos="851"/>
        </w:tabs>
        <w:spacing w:before="120" w:after="120" w:line="240" w:lineRule="auto"/>
        <w:ind w:left="851" w:hanging="851"/>
        <w:jc w:val="both"/>
      </w:pPr>
      <w:bookmarkStart w:id="972" w:name="_Toc439685326"/>
      <w:bookmarkStart w:id="973" w:name="_Toc175558670"/>
      <w:r w:rsidRPr="00314E34">
        <w:lastRenderedPageBreak/>
        <w:t>S100</w:t>
      </w:r>
      <w:r w:rsidR="007653F1" w:rsidRPr="00314E34">
        <w:t>_SupportFileDiscoveryMetadata</w:t>
      </w:r>
      <w:bookmarkEnd w:id="972"/>
      <w:bookmarkEnd w:id="973"/>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314E34"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314E34" w:rsidRDefault="007653F1" w:rsidP="008A2C29">
            <w:pPr>
              <w:keepNext/>
              <w:spacing w:before="60" w:after="60" w:line="240" w:lineRule="auto"/>
              <w:rPr>
                <w:rFonts w:cs="Arial"/>
                <w:b/>
                <w:bCs/>
                <w:sz w:val="16"/>
                <w:szCs w:val="16"/>
                <w:lang w:eastAsia="en-US"/>
              </w:rPr>
            </w:pPr>
            <w:r w:rsidRPr="00314E34">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314E34" w:rsidRDefault="00A66719" w:rsidP="00A66719">
            <w:pPr>
              <w:keepNext/>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314E34" w:rsidRDefault="003713AD" w:rsidP="003713AD">
            <w:pPr>
              <w:keepNext/>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314E34" w:rsidRDefault="007653F1" w:rsidP="008A2C29">
            <w:pPr>
              <w:keepNext/>
              <w:spacing w:before="60" w:after="60" w:line="240" w:lineRule="auto"/>
              <w:rPr>
                <w:rFonts w:cs="Arial"/>
                <w:b/>
                <w:bCs/>
                <w:sz w:val="16"/>
                <w:szCs w:val="16"/>
                <w:lang w:eastAsia="en-US"/>
              </w:rPr>
            </w:pPr>
            <w:r w:rsidRPr="00314E34">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314E34" w:rsidRDefault="007653F1" w:rsidP="008A2C29">
            <w:pPr>
              <w:keepNext/>
              <w:spacing w:before="60" w:after="60" w:line="240" w:lineRule="auto"/>
              <w:rPr>
                <w:rFonts w:cs="Arial"/>
                <w:b/>
                <w:bCs/>
                <w:sz w:val="16"/>
                <w:szCs w:val="16"/>
                <w:lang w:eastAsia="en-US"/>
              </w:rPr>
            </w:pPr>
            <w:r w:rsidRPr="00314E34">
              <w:rPr>
                <w:rFonts w:cs="Arial"/>
                <w:b/>
                <w:bCs/>
                <w:sz w:val="16"/>
                <w:szCs w:val="16"/>
                <w:lang w:eastAsia="en-US"/>
              </w:rPr>
              <w:t>Remarks</w:t>
            </w:r>
          </w:p>
        </w:tc>
      </w:tr>
      <w:tr w:rsidR="00A66719" w:rsidRPr="00314E34"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tcMar>
              <w:left w:w="108" w:type="dxa"/>
              <w:right w:w="108" w:type="dxa"/>
            </w:tcMar>
          </w:tcPr>
          <w:p w14:paraId="23D8DBCE" w14:textId="46D92D4C"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tcMar>
              <w:left w:w="108" w:type="dxa"/>
              <w:right w:w="108" w:type="dxa"/>
            </w:tcMar>
          </w:tcPr>
          <w:p w14:paraId="517529C8" w14:textId="2E163D87" w:rsidR="003713AD" w:rsidRPr="00314E34" w:rsidRDefault="00A66719"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tcMar>
              <w:left w:w="108" w:type="dxa"/>
              <w:right w:w="108" w:type="dxa"/>
            </w:tcMar>
          </w:tcPr>
          <w:p w14:paraId="16D0B420" w14:textId="156BCEE2"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5F9AFAA0"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78DC582"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w:t>
            </w:r>
          </w:p>
        </w:tc>
      </w:tr>
      <w:tr w:rsidR="00A66719" w:rsidRPr="00314E34"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tcMar>
              <w:left w:w="108" w:type="dxa"/>
              <w:right w:w="108" w:type="dxa"/>
            </w:tcMar>
          </w:tcPr>
          <w:p w14:paraId="27A85AC7"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tcMar>
              <w:left w:w="108" w:type="dxa"/>
              <w:right w:w="108" w:type="dxa"/>
            </w:tcMar>
          </w:tcPr>
          <w:p w14:paraId="00AF56F1" w14:textId="26433AD0" w:rsidR="003713AD" w:rsidRPr="00314E34" w:rsidRDefault="00A66719"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tcMar>
              <w:left w:w="108" w:type="dxa"/>
              <w:right w:w="108" w:type="dxa"/>
            </w:tcMar>
          </w:tcPr>
          <w:p w14:paraId="61A71C70" w14:textId="63EC7A28"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62FADA11" w14:textId="7C33FE13" w:rsidR="003713AD" w:rsidRPr="00314E34" w:rsidRDefault="00353431"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C8C9A43" w14:textId="0CF329ED" w:rsidR="003713AD" w:rsidRPr="00314E34" w:rsidRDefault="00353431"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See S-100 Part</w:t>
            </w:r>
            <w:r w:rsidR="00717BB7" w:rsidRPr="00314E34">
              <w:rPr>
                <w:rFonts w:ascii="Arial" w:hAnsi="Arial" w:cs="Arial"/>
                <w:sz w:val="16"/>
                <w:szCs w:val="16"/>
              </w:rPr>
              <w:t xml:space="preserve"> </w:t>
            </w:r>
            <w:r w:rsidRPr="00314E34">
              <w:rPr>
                <w:rFonts w:ascii="Arial" w:hAnsi="Arial" w:cs="Arial"/>
                <w:sz w:val="16"/>
                <w:szCs w:val="16"/>
              </w:rPr>
              <w:t>1, clause 1-4.6</w:t>
            </w:r>
          </w:p>
        </w:tc>
      </w:tr>
      <w:tr w:rsidR="00A66719" w:rsidRPr="00314E34" w14:paraId="57C4B151"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6300AD06" w14:textId="2FE328B4"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tcMar>
              <w:left w:w="108" w:type="dxa"/>
              <w:right w:w="108" w:type="dxa"/>
            </w:tcMar>
          </w:tcPr>
          <w:p w14:paraId="2BFAA4B6" w14:textId="389D4427"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498D9250" w14:textId="528CB8F6"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tcMar>
              <w:top w:w="0" w:type="dxa"/>
              <w:left w:w="108" w:type="dxa"/>
              <w:bottom w:w="0" w:type="dxa"/>
              <w:right w:w="108" w:type="dxa"/>
            </w:tcMar>
          </w:tcPr>
          <w:p w14:paraId="573E0054" w14:textId="044C5FF1"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0FDE21D5" w14:textId="27EDD929" w:rsidR="003713AD" w:rsidRPr="00314E34" w:rsidRDefault="003713AD" w:rsidP="003713AD">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For example new, replacement, etc</w:t>
            </w:r>
          </w:p>
        </w:tc>
      </w:tr>
      <w:tr w:rsidR="00A66719" w:rsidRPr="00314E34" w14:paraId="3C9F00F8"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2FD3662D" w14:textId="77777777" w:rsidR="003713AD" w:rsidRPr="00314E34"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314E34">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tcMar>
              <w:left w:w="108" w:type="dxa"/>
              <w:right w:w="108" w:type="dxa"/>
            </w:tcMar>
          </w:tcPr>
          <w:p w14:paraId="5C03A42A" w14:textId="010956E1"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12BDB49B" w14:textId="7BA093C7"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tcMar>
              <w:top w:w="0" w:type="dxa"/>
              <w:left w:w="108" w:type="dxa"/>
              <w:bottom w:w="0" w:type="dxa"/>
              <w:right w:w="108" w:type="dxa"/>
            </w:tcMar>
          </w:tcPr>
          <w:p w14:paraId="12C64D84" w14:textId="5E569D4D"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623594EC" w14:textId="63B87DA5" w:rsidR="003713AD" w:rsidRPr="00314E34" w:rsidRDefault="003713AD" w:rsidP="003713AD">
            <w:pPr>
              <w:spacing w:before="60" w:after="60" w:line="240" w:lineRule="auto"/>
              <w:jc w:val="left"/>
              <w:rPr>
                <w:rFonts w:cs="Arial"/>
                <w:b/>
                <w:bCs/>
                <w:sz w:val="16"/>
                <w:szCs w:val="16"/>
                <w:lang w:eastAsia="en-US"/>
              </w:rPr>
            </w:pPr>
            <w:r w:rsidRPr="00314E34">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314E34" w14:paraId="38F614DF"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3AF4FEC3"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tcMar>
              <w:left w:w="108" w:type="dxa"/>
              <w:right w:w="108" w:type="dxa"/>
            </w:tcMar>
          </w:tcPr>
          <w:p w14:paraId="63DE626B" w14:textId="37B91B34"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65728C12" w14:textId="535561D2"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tcMar>
              <w:top w:w="0" w:type="dxa"/>
              <w:left w:w="108" w:type="dxa"/>
              <w:bottom w:w="0" w:type="dxa"/>
              <w:right w:w="108" w:type="dxa"/>
            </w:tcMar>
          </w:tcPr>
          <w:p w14:paraId="76746946"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6AF7A15B" w14:textId="0D969D85" w:rsidR="003713AD" w:rsidRPr="00314E34" w:rsidRDefault="003713AD" w:rsidP="003713AD">
            <w:pPr>
              <w:pStyle w:val="NormalWeb"/>
              <w:spacing w:before="60" w:beforeAutospacing="0" w:after="60" w:afterAutospacing="0"/>
              <w:rPr>
                <w:rFonts w:ascii="Arial" w:hAnsi="Arial" w:cs="Arial"/>
                <w:b/>
                <w:bCs/>
                <w:sz w:val="16"/>
                <w:szCs w:val="16"/>
              </w:rPr>
            </w:pPr>
          </w:p>
        </w:tc>
      </w:tr>
      <w:tr w:rsidR="00A66719" w:rsidRPr="00314E34" w14:paraId="10F5CA38"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538B8FBE" w14:textId="3B68E76B"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tcMar>
              <w:left w:w="108" w:type="dxa"/>
              <w:right w:w="108" w:type="dxa"/>
            </w:tcMar>
          </w:tcPr>
          <w:p w14:paraId="2C1658F9" w14:textId="66259DD4"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705FFFFA" w14:textId="1C63D244"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2DEC0A84" w14:textId="2C5490BC"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tcMar>
              <w:top w:w="0" w:type="dxa"/>
              <w:left w:w="108" w:type="dxa"/>
              <w:bottom w:w="0" w:type="dxa"/>
              <w:right w:w="108" w:type="dxa"/>
            </w:tcMar>
          </w:tcPr>
          <w:p w14:paraId="535C249F" w14:textId="734E5FE8" w:rsidR="003713AD" w:rsidRPr="00314E34" w:rsidRDefault="00353431" w:rsidP="00C3139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0..1 multiplicity in S-100 restricted to 1 in S-101</w:t>
            </w:r>
            <w:r w:rsidR="00D00FE4" w:rsidRPr="00314E34">
              <w:rPr>
                <w:rFonts w:ascii="Arial" w:hAnsi="Arial" w:cs="Arial"/>
                <w:sz w:val="16"/>
                <w:szCs w:val="16"/>
              </w:rPr>
              <w:t xml:space="preserve">. </w:t>
            </w:r>
          </w:p>
        </w:tc>
      </w:tr>
      <w:tr w:rsidR="00A66719" w:rsidRPr="00314E34" w14:paraId="0B8B8F01"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405B93BF"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tcMar>
              <w:left w:w="108" w:type="dxa"/>
              <w:right w:w="108" w:type="dxa"/>
            </w:tcMar>
          </w:tcPr>
          <w:p w14:paraId="143FD238" w14:textId="375EF62D"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6F705AEC" w14:textId="3C86482E"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41A956F7" w14:textId="2C8F809C"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tcMar>
              <w:top w:w="0" w:type="dxa"/>
              <w:left w:w="108" w:type="dxa"/>
              <w:bottom w:w="0" w:type="dxa"/>
              <w:right w:w="108" w:type="dxa"/>
            </w:tcMar>
          </w:tcPr>
          <w:p w14:paraId="58BAA652" w14:textId="63D019F5" w:rsidR="003713AD" w:rsidRPr="00314E34" w:rsidRDefault="00FF4276" w:rsidP="00FF4276">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Constrained to TXT and TIF – see clause 11.4.1</w:t>
            </w:r>
          </w:p>
        </w:tc>
      </w:tr>
      <w:tr w:rsidR="00A66719" w:rsidRPr="00314E34"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5DF7B849"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0365A715" w14:textId="5116F67C"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6DC78CF2" w14:textId="068BDF83"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B770239"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3F9D042C" w14:textId="1494DB42" w:rsidR="003713AD" w:rsidRPr="00314E34" w:rsidRDefault="003713AD" w:rsidP="003713AD">
            <w:pPr>
              <w:spacing w:before="60" w:after="60" w:line="240" w:lineRule="auto"/>
              <w:rPr>
                <w:rFonts w:cs="Arial"/>
                <w:sz w:val="16"/>
                <w:szCs w:val="16"/>
                <w:lang w:eastAsia="en-US"/>
              </w:rPr>
            </w:pPr>
            <w:r w:rsidRPr="00314E34">
              <w:rPr>
                <w:rFonts w:cs="Arial"/>
                <w:sz w:val="16"/>
                <w:szCs w:val="16"/>
                <w:lang w:eastAsia="en-US"/>
              </w:rPr>
              <w:t>Any additional Information</w:t>
            </w:r>
          </w:p>
          <w:p w14:paraId="05B5E00F" w14:textId="78FAE097" w:rsidR="003713AD" w:rsidRPr="00314E34" w:rsidRDefault="003713AD" w:rsidP="003713AD">
            <w:pPr>
              <w:pStyle w:val="NormalWeb"/>
              <w:spacing w:before="60" w:beforeAutospacing="0" w:after="60" w:afterAutospacing="0"/>
              <w:jc w:val="both"/>
              <w:rPr>
                <w:rFonts w:ascii="Arial" w:hAnsi="Arial" w:cs="Arial"/>
                <w:b/>
                <w:bCs/>
                <w:sz w:val="16"/>
                <w:szCs w:val="16"/>
              </w:rPr>
            </w:pPr>
          </w:p>
        </w:tc>
      </w:tr>
      <w:tr w:rsidR="00A66719" w:rsidRPr="00314E34"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2AD54B06" w14:textId="78E25EA8" w:rsidR="003713AD" w:rsidRPr="00314E34" w:rsidRDefault="003713AD" w:rsidP="003713AD">
            <w:pPr>
              <w:pStyle w:val="NormalWeb"/>
              <w:spacing w:before="60" w:beforeAutospacing="0" w:after="60" w:afterAutospacing="0"/>
              <w:jc w:val="both"/>
              <w:rPr>
                <w:rFonts w:ascii="Arial" w:hAnsi="Arial" w:cs="Arial"/>
                <w:sz w:val="16"/>
                <w:szCs w:val="16"/>
              </w:rPr>
            </w:pPr>
            <w:proofErr w:type="spellStart"/>
            <w:r w:rsidRPr="00314E34">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tcMar>
              <w:left w:w="108" w:type="dxa"/>
              <w:right w:w="108" w:type="dxa"/>
            </w:tcMar>
          </w:tcPr>
          <w:p w14:paraId="53ABDEE0" w14:textId="4B86F020"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03920BF9" w14:textId="3F0A4D0D"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4E205B5" w14:textId="2B9F8FBE"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3F1CAA7D" w14:textId="77777777" w:rsidR="003713AD" w:rsidRPr="00314E34" w:rsidRDefault="003713AD" w:rsidP="003713AD">
            <w:pPr>
              <w:snapToGrid w:val="0"/>
              <w:spacing w:before="60" w:after="60" w:line="240" w:lineRule="auto"/>
              <w:jc w:val="left"/>
              <w:rPr>
                <w:rFonts w:cs="Arial"/>
                <w:sz w:val="16"/>
                <w:szCs w:val="16"/>
              </w:rPr>
            </w:pPr>
            <w:r w:rsidRPr="00314E34">
              <w:rPr>
                <w:rFonts w:cs="Arial"/>
                <w:i/>
                <w:sz w:val="16"/>
                <w:szCs w:val="16"/>
              </w:rPr>
              <w:t>True</w:t>
            </w:r>
            <w:r w:rsidRPr="00314E34">
              <w:rPr>
                <w:rFonts w:cs="Arial"/>
                <w:sz w:val="16"/>
                <w:szCs w:val="16"/>
              </w:rPr>
              <w:t xml:space="preserve"> indicates a compressed resource</w:t>
            </w:r>
          </w:p>
          <w:p w14:paraId="3E01B7B6" w14:textId="49C5505B"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i/>
                <w:sz w:val="16"/>
                <w:szCs w:val="16"/>
              </w:rPr>
              <w:t>False</w:t>
            </w:r>
            <w:r w:rsidRPr="00314E34">
              <w:rPr>
                <w:rFonts w:ascii="Arial" w:hAnsi="Arial" w:cs="Arial"/>
                <w:sz w:val="16"/>
                <w:szCs w:val="16"/>
              </w:rPr>
              <w:t xml:space="preserve"> indicates an uncompressed resource</w:t>
            </w:r>
          </w:p>
        </w:tc>
      </w:tr>
      <w:tr w:rsidR="00A66719" w:rsidRPr="00314E34"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0891ECF7" w14:textId="1770A226"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tcMar>
              <w:left w:w="108" w:type="dxa"/>
              <w:right w:w="108" w:type="dxa"/>
            </w:tcMar>
          </w:tcPr>
          <w:p w14:paraId="613C711B" w14:textId="12B6CB6D"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 xml:space="preserve">Specifies the algorithm used to compute </w:t>
            </w:r>
            <w:proofErr w:type="spellStart"/>
            <w:r w:rsidRPr="00314E34">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66CC0D8B" w14:textId="09A6D93C"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3D308D8D" w14:textId="58F270A1"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S100_</w:t>
            </w:r>
            <w:r w:rsidR="004B3B4E" w:rsidRPr="00314E34">
              <w:rPr>
                <w:rFonts w:cs="Arial"/>
                <w:sz w:val="16"/>
                <w:szCs w:val="16"/>
              </w:rPr>
              <w:t>SE_</w:t>
            </w:r>
            <w:r w:rsidRPr="00314E34">
              <w:rPr>
                <w:rFonts w:cs="Arial"/>
                <w:sz w:val="16"/>
                <w:szCs w:val="16"/>
              </w:rPr>
              <w:t>DigitalSignatureReference (see Part 15)</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AB31DF6"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
        </w:tc>
      </w:tr>
      <w:tr w:rsidR="00A66719" w:rsidRPr="00314E34"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1EC437B1"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roofErr w:type="spellStart"/>
            <w:r w:rsidRPr="00314E34">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tcMar>
              <w:left w:w="108" w:type="dxa"/>
              <w:right w:w="108" w:type="dxa"/>
            </w:tcMar>
          </w:tcPr>
          <w:p w14:paraId="68995418" w14:textId="55A763C1"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5D3C11E8" w14:textId="11AABA68" w:rsidR="003713AD" w:rsidRPr="00314E34" w:rsidRDefault="003713AD" w:rsidP="003713AD">
            <w:pPr>
              <w:pStyle w:val="NormalWeb"/>
              <w:spacing w:before="60" w:beforeAutospacing="0" w:after="60" w:afterAutospacing="0"/>
              <w:jc w:val="center"/>
              <w:rPr>
                <w:rFonts w:ascii="Arial" w:hAnsi="Arial" w:cs="Arial"/>
                <w:bCs/>
                <w:sz w:val="16"/>
                <w:szCs w:val="16"/>
              </w:rPr>
            </w:pPr>
            <w:r w:rsidRPr="00314E34">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487CE6A" w14:textId="746ECD3D" w:rsidR="003713AD" w:rsidRPr="00314E34" w:rsidRDefault="003713AD" w:rsidP="004B3B4E">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w:t>
            </w:r>
            <w:r w:rsidR="004B3B4E" w:rsidRPr="00314E34">
              <w:rPr>
                <w:rFonts w:ascii="Arial" w:hAnsi="Arial" w:cs="Arial"/>
                <w:sz w:val="16"/>
                <w:szCs w:val="16"/>
              </w:rPr>
              <w:t>SE_</w:t>
            </w:r>
            <w:r w:rsidRPr="00314E34">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7346E13B" w14:textId="4B44A9F6"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 xml:space="preserve">The value resulting from application of </w:t>
            </w:r>
            <w:proofErr w:type="spellStart"/>
            <w:r w:rsidRPr="00314E34">
              <w:rPr>
                <w:rFonts w:cs="Arial"/>
                <w:sz w:val="16"/>
                <w:szCs w:val="16"/>
              </w:rPr>
              <w:t>digitalSignatureReference</w:t>
            </w:r>
            <w:proofErr w:type="spellEnd"/>
          </w:p>
          <w:p w14:paraId="4906B03E" w14:textId="5DBDF2B5"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Implemented as the digital signature format specified in S-100 Part 15</w:t>
            </w:r>
          </w:p>
        </w:tc>
      </w:tr>
      <w:tr w:rsidR="00A66719" w:rsidRPr="00314E34"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575FC049" w14:textId="5C0CB861" w:rsidR="003713AD" w:rsidRPr="00314E34" w:rsidRDefault="003713AD" w:rsidP="003713AD">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tcMar>
              <w:left w:w="108" w:type="dxa"/>
              <w:right w:w="108" w:type="dxa"/>
            </w:tcMar>
          </w:tcPr>
          <w:p w14:paraId="0F608B1C" w14:textId="5B14FC2B"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05C57BCE" w14:textId="15796056"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042B3E05" w14:textId="1D77B5BA" w:rsidR="003713AD" w:rsidRPr="00314E34" w:rsidRDefault="003713AD" w:rsidP="003713AD">
            <w:pPr>
              <w:pStyle w:val="NormalWeb"/>
              <w:spacing w:before="60" w:beforeAutospacing="0" w:after="60" w:afterAutospacing="0"/>
              <w:rPr>
                <w:rFonts w:ascii="Arial" w:hAnsi="Arial" w:cs="Arial"/>
                <w:i/>
                <w:sz w:val="16"/>
                <w:szCs w:val="16"/>
              </w:rPr>
            </w:pPr>
            <w:proofErr w:type="spellStart"/>
            <w:r w:rsidRPr="00314E34">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9F6F16E" w14:textId="5F733013"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 xml:space="preserve">A support file is expected to use only one </w:t>
            </w:r>
            <w:r w:rsidR="00353431" w:rsidRPr="00314E34">
              <w:rPr>
                <w:rFonts w:cs="Arial"/>
                <w:sz w:val="16"/>
                <w:szCs w:val="16"/>
              </w:rPr>
              <w:t xml:space="preserve">as </w:t>
            </w:r>
            <w:r w:rsidRPr="00314E34">
              <w:rPr>
                <w:rFonts w:cs="Arial"/>
                <w:sz w:val="16"/>
                <w:szCs w:val="16"/>
              </w:rPr>
              <w:t>locale</w:t>
            </w:r>
            <w:r w:rsidR="00353431" w:rsidRPr="00314E34">
              <w:rPr>
                <w:rFonts w:cs="Arial"/>
                <w:sz w:val="16"/>
                <w:szCs w:val="16"/>
              </w:rPr>
              <w:t>. Additional support</w:t>
            </w:r>
            <w:r w:rsidRPr="00314E34">
              <w:rPr>
                <w:rFonts w:cs="Arial"/>
                <w:sz w:val="16"/>
                <w:szCs w:val="16"/>
              </w:rPr>
              <w:t xml:space="preserve"> files can be created for other </w:t>
            </w:r>
            <w:r w:rsidR="00353431" w:rsidRPr="00314E34">
              <w:rPr>
                <w:rFonts w:cs="Arial"/>
                <w:sz w:val="16"/>
                <w:szCs w:val="16"/>
              </w:rPr>
              <w:t>locales</w:t>
            </w:r>
          </w:p>
        </w:tc>
      </w:tr>
      <w:tr w:rsidR="00A66719" w:rsidRPr="00314E34"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25B92A47" w14:textId="6B538979" w:rsidR="003713AD" w:rsidRPr="00314E34" w:rsidRDefault="003713AD" w:rsidP="003713AD">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tcMar>
              <w:left w:w="108" w:type="dxa"/>
              <w:right w:w="108" w:type="dxa"/>
            </w:tcMar>
          </w:tcPr>
          <w:p w14:paraId="4B97A628" w14:textId="610836D2"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13CE277F" w14:textId="6C718D7E"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6CDFA3E" w14:textId="605EB419" w:rsidR="003713AD" w:rsidRPr="00314E34" w:rsidRDefault="003713AD" w:rsidP="003713AD">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70604D4" w14:textId="59C483F6"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 xml:space="preserve">Conventions for identifiers are </w:t>
            </w:r>
            <w:r w:rsidR="00741D53" w:rsidRPr="00314E34">
              <w:rPr>
                <w:rFonts w:cs="Arial"/>
                <w:sz w:val="16"/>
                <w:szCs w:val="16"/>
              </w:rPr>
              <w:t>detailed in S-100 Part 15. S-100 allows file URI, digital signature or cryptographic hash checksums to be used</w:t>
            </w:r>
          </w:p>
        </w:tc>
      </w:tr>
      <w:tr w:rsidR="00A66719" w:rsidRPr="00314E34"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7EBC8B95" w14:textId="69D3E332" w:rsidR="003713AD" w:rsidRPr="00314E34" w:rsidRDefault="003713AD" w:rsidP="003713AD">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tcMar>
              <w:left w:w="108" w:type="dxa"/>
              <w:right w:w="108" w:type="dxa"/>
            </w:tcMar>
          </w:tcPr>
          <w:p w14:paraId="2243DBE0" w14:textId="132C020A"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2056E6E3" w14:textId="5B4E1B33"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0E44305" w14:textId="1161CED2" w:rsidR="003713AD" w:rsidRPr="00314E34" w:rsidRDefault="003713AD" w:rsidP="003713AD">
            <w:pPr>
              <w:pStyle w:val="NormalWeb"/>
              <w:spacing w:before="60" w:beforeAutospacing="0" w:after="60" w:afterAutospacing="0"/>
              <w:rPr>
                <w:rFonts w:ascii="Arial" w:hAnsi="Arial" w:cs="Arial"/>
                <w:sz w:val="16"/>
                <w:szCs w:val="16"/>
              </w:rPr>
            </w:pPr>
            <w:r w:rsidRPr="00314E34">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FEBE545" w14:textId="3CC2F65A"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Identifies how the supporting resource is used</w:t>
            </w:r>
          </w:p>
        </w:tc>
      </w:tr>
    </w:tbl>
    <w:p w14:paraId="532F3420" w14:textId="77777777" w:rsidR="00E73EDF" w:rsidRPr="00314E34" w:rsidRDefault="00E73EDF" w:rsidP="00C128E3">
      <w:pPr>
        <w:spacing w:after="0" w:line="240" w:lineRule="auto"/>
      </w:pPr>
    </w:p>
    <w:p w14:paraId="6B3EF425" w14:textId="064D522B" w:rsidR="00C65996" w:rsidRPr="00314E34" w:rsidRDefault="008D2619" w:rsidP="00E035EC">
      <w:pPr>
        <w:spacing w:after="120" w:line="240" w:lineRule="auto"/>
      </w:pPr>
      <w:r w:rsidRPr="00314E34">
        <w:t xml:space="preserve">NOTE: The optional S-100 field </w:t>
      </w:r>
      <w:proofErr w:type="spellStart"/>
      <w:r w:rsidRPr="00314E34">
        <w:rPr>
          <w:i/>
        </w:rPr>
        <w:t>otherDataTypeDescription</w:t>
      </w:r>
      <w:proofErr w:type="spellEnd"/>
      <w:r w:rsidRPr="00314E34">
        <w:t xml:space="preserve"> is not allowed in S-101.</w:t>
      </w:r>
    </w:p>
    <w:p w14:paraId="54EFA03E" w14:textId="1CD6A9B1" w:rsidR="00E73EDF" w:rsidRPr="00314E34" w:rsidRDefault="00E4720B" w:rsidP="00E035EC">
      <w:pPr>
        <w:pStyle w:val="Heading4"/>
        <w:keepLines/>
        <w:tabs>
          <w:tab w:val="clear" w:pos="940"/>
          <w:tab w:val="clear" w:pos="1140"/>
          <w:tab w:val="clear" w:pos="1360"/>
          <w:tab w:val="left" w:pos="993"/>
        </w:tabs>
        <w:spacing w:before="120" w:after="120" w:line="240" w:lineRule="auto"/>
        <w:ind w:left="993" w:hanging="993"/>
      </w:pPr>
      <w:r w:rsidRPr="00314E34">
        <w:lastRenderedPageBreak/>
        <w:t>S100</w:t>
      </w:r>
      <w:r w:rsidR="007653F1" w:rsidRPr="00314E34">
        <w:t>_Support</w:t>
      </w:r>
      <w:r w:rsidR="00190F85" w:rsidRPr="00314E34">
        <w:t>File</w:t>
      </w:r>
      <w:r w:rsidR="007653F1" w:rsidRPr="00314E34">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314E34" w14:paraId="1865EFAF" w14:textId="77777777" w:rsidTr="00D26480">
        <w:trPr>
          <w:cantSplit/>
        </w:trPr>
        <w:tc>
          <w:tcPr>
            <w:tcW w:w="1163" w:type="dxa"/>
            <w:shd w:val="clear" w:color="auto" w:fill="D9D9D9" w:themeFill="background1" w:themeFillShade="D9"/>
          </w:tcPr>
          <w:p w14:paraId="07E34497" w14:textId="6307564C" w:rsidR="00D85821" w:rsidRPr="00314E34" w:rsidRDefault="00A4519A" w:rsidP="00C128E3">
            <w:pPr>
              <w:keepNext/>
              <w:keepLines/>
              <w:suppressAutoHyphens/>
              <w:snapToGrid w:val="0"/>
              <w:spacing w:before="60" w:after="60" w:line="240" w:lineRule="auto"/>
              <w:rPr>
                <w:b/>
                <w:bCs/>
                <w:sz w:val="16"/>
                <w:szCs w:val="16"/>
                <w:lang w:eastAsia="ar-SA"/>
              </w:rPr>
            </w:pPr>
            <w:r w:rsidRPr="00314E34">
              <w:rPr>
                <w:b/>
                <w:sz w:val="16"/>
                <w:szCs w:val="16"/>
                <w:lang w:eastAsia="ar-SA"/>
              </w:rPr>
              <w:t>Item</w:t>
            </w:r>
          </w:p>
        </w:tc>
        <w:tc>
          <w:tcPr>
            <w:tcW w:w="2994" w:type="dxa"/>
            <w:shd w:val="clear" w:color="auto" w:fill="D9D9D9" w:themeFill="background1" w:themeFillShade="D9"/>
          </w:tcPr>
          <w:p w14:paraId="34CB1512" w14:textId="7777777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b/>
                <w:sz w:val="16"/>
                <w:szCs w:val="16"/>
                <w:lang w:eastAsia="ar-SA"/>
              </w:rPr>
              <w:t>Name</w:t>
            </w:r>
          </w:p>
        </w:tc>
        <w:tc>
          <w:tcPr>
            <w:tcW w:w="3564" w:type="dxa"/>
            <w:shd w:val="clear" w:color="auto" w:fill="D9D9D9" w:themeFill="background1" w:themeFillShade="D9"/>
          </w:tcPr>
          <w:p w14:paraId="6DF42090" w14:textId="7777777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b/>
                <w:sz w:val="16"/>
                <w:szCs w:val="16"/>
                <w:lang w:eastAsia="ar-SA"/>
              </w:rPr>
              <w:t>Description</w:t>
            </w:r>
          </w:p>
        </w:tc>
        <w:tc>
          <w:tcPr>
            <w:tcW w:w="855" w:type="dxa"/>
            <w:shd w:val="clear" w:color="auto" w:fill="D9D9D9" w:themeFill="background1" w:themeFillShade="D9"/>
          </w:tcPr>
          <w:p w14:paraId="49922A06" w14:textId="72389CAD" w:rsidR="00D85821" w:rsidRPr="00314E34" w:rsidRDefault="00D85821" w:rsidP="00C128E3">
            <w:pPr>
              <w:keepNext/>
              <w:keepLines/>
              <w:suppressAutoHyphens/>
              <w:snapToGrid w:val="0"/>
              <w:spacing w:before="60" w:after="60" w:line="240" w:lineRule="auto"/>
              <w:jc w:val="center"/>
              <w:rPr>
                <w:b/>
                <w:bCs/>
                <w:sz w:val="16"/>
                <w:szCs w:val="16"/>
                <w:lang w:eastAsia="ar-SA"/>
              </w:rPr>
            </w:pPr>
            <w:r w:rsidRPr="00314E34">
              <w:rPr>
                <w:b/>
                <w:sz w:val="16"/>
                <w:szCs w:val="16"/>
                <w:lang w:eastAsia="ar-SA"/>
              </w:rPr>
              <w:t>Code</w:t>
            </w:r>
          </w:p>
        </w:tc>
        <w:tc>
          <w:tcPr>
            <w:tcW w:w="5702" w:type="dxa"/>
            <w:shd w:val="clear" w:color="auto" w:fill="D9D9D9" w:themeFill="background1" w:themeFillShade="D9"/>
          </w:tcPr>
          <w:p w14:paraId="7E6233B0" w14:textId="7777777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b/>
                <w:sz w:val="16"/>
                <w:szCs w:val="16"/>
                <w:lang w:eastAsia="ar-SA"/>
              </w:rPr>
              <w:t>Remarks</w:t>
            </w:r>
          </w:p>
        </w:tc>
      </w:tr>
      <w:tr w:rsidR="00D85821" w:rsidRPr="00314E34" w14:paraId="0DFC50F4" w14:textId="77777777" w:rsidTr="00D26480">
        <w:trPr>
          <w:trHeight w:val="263"/>
        </w:trPr>
        <w:tc>
          <w:tcPr>
            <w:tcW w:w="1163" w:type="dxa"/>
          </w:tcPr>
          <w:p w14:paraId="19A8D316" w14:textId="00DF8D9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Enumeration</w:t>
            </w:r>
          </w:p>
        </w:tc>
        <w:tc>
          <w:tcPr>
            <w:tcW w:w="2994" w:type="dxa"/>
          </w:tcPr>
          <w:p w14:paraId="7CB6A38B" w14:textId="49A81FB0"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S100_SupportFileFormat</w:t>
            </w:r>
          </w:p>
        </w:tc>
        <w:tc>
          <w:tcPr>
            <w:tcW w:w="3564" w:type="dxa"/>
          </w:tcPr>
          <w:p w14:paraId="05AD0050" w14:textId="1B478D55"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The format used for the support file</w:t>
            </w:r>
          </w:p>
        </w:tc>
        <w:tc>
          <w:tcPr>
            <w:tcW w:w="855" w:type="dxa"/>
          </w:tcPr>
          <w:p w14:paraId="58F1B76E" w14:textId="77777777" w:rsidR="00D85821" w:rsidRPr="00314E34" w:rsidRDefault="00D85821" w:rsidP="00C128E3">
            <w:pPr>
              <w:keepNext/>
              <w:keepLines/>
              <w:suppressAutoHyphens/>
              <w:snapToGrid w:val="0"/>
              <w:spacing w:before="60" w:after="60" w:line="240" w:lineRule="auto"/>
              <w:jc w:val="center"/>
              <w:rPr>
                <w:b/>
                <w:bCs/>
                <w:sz w:val="16"/>
                <w:szCs w:val="16"/>
                <w:lang w:eastAsia="ar-SA"/>
              </w:rPr>
            </w:pPr>
            <w:r w:rsidRPr="00314E34">
              <w:rPr>
                <w:sz w:val="16"/>
                <w:szCs w:val="16"/>
                <w:lang w:eastAsia="ar-SA"/>
              </w:rPr>
              <w:t>-</w:t>
            </w:r>
          </w:p>
        </w:tc>
        <w:tc>
          <w:tcPr>
            <w:tcW w:w="5702" w:type="dxa"/>
          </w:tcPr>
          <w:p w14:paraId="2532192B" w14:textId="1A56F4C1"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 xml:space="preserve">Values listed in S-100 Part </w:t>
            </w:r>
            <w:r w:rsidR="00C16466" w:rsidRPr="00314E34">
              <w:rPr>
                <w:sz w:val="16"/>
                <w:szCs w:val="16"/>
                <w:lang w:eastAsia="ar-SA"/>
              </w:rPr>
              <w:t>17</w:t>
            </w:r>
            <w:r w:rsidRPr="00314E34">
              <w:rPr>
                <w:sz w:val="16"/>
                <w:szCs w:val="16"/>
                <w:lang w:eastAsia="ar-SA"/>
              </w:rPr>
              <w:t xml:space="preserve"> but not mentioned in this table are not allowed</w:t>
            </w:r>
          </w:p>
        </w:tc>
      </w:tr>
      <w:tr w:rsidR="004F0A00" w:rsidRPr="00314E34" w14:paraId="50BBAE01" w14:textId="77777777" w:rsidTr="00D26480">
        <w:trPr>
          <w:trHeight w:val="263"/>
        </w:trPr>
        <w:tc>
          <w:tcPr>
            <w:tcW w:w="1163" w:type="dxa"/>
          </w:tcPr>
          <w:p w14:paraId="23BA5B50" w14:textId="77777777"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lang w:eastAsia="ar-SA"/>
              </w:rPr>
              <w:t>Value</w:t>
            </w:r>
          </w:p>
        </w:tc>
        <w:tc>
          <w:tcPr>
            <w:tcW w:w="2994" w:type="dxa"/>
          </w:tcPr>
          <w:p w14:paraId="3F4DC828" w14:textId="5403BB23"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lang w:eastAsia="ar-SA"/>
              </w:rPr>
              <w:t>TXT_UTF-8</w:t>
            </w:r>
          </w:p>
        </w:tc>
        <w:tc>
          <w:tcPr>
            <w:tcW w:w="3564" w:type="dxa"/>
          </w:tcPr>
          <w:p w14:paraId="260473EF" w14:textId="24C9478D"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rPr>
              <w:t>UTF-8 text excluding control codes</w:t>
            </w:r>
          </w:p>
        </w:tc>
        <w:tc>
          <w:tcPr>
            <w:tcW w:w="855" w:type="dxa"/>
          </w:tcPr>
          <w:p w14:paraId="13E063A8" w14:textId="44A1DA4E" w:rsidR="004F0A00" w:rsidRPr="00314E34" w:rsidRDefault="004F0A00" w:rsidP="004F0A00">
            <w:pPr>
              <w:keepNext/>
              <w:keepLines/>
              <w:suppressAutoHyphens/>
              <w:snapToGrid w:val="0"/>
              <w:spacing w:before="60" w:after="60" w:line="240" w:lineRule="auto"/>
              <w:jc w:val="center"/>
              <w:rPr>
                <w:bCs/>
                <w:sz w:val="16"/>
                <w:szCs w:val="16"/>
                <w:lang w:eastAsia="ar-SA"/>
              </w:rPr>
            </w:pPr>
            <w:r w:rsidRPr="00314E34">
              <w:rPr>
                <w:bCs/>
                <w:sz w:val="16"/>
                <w:szCs w:val="16"/>
                <w:lang w:eastAsia="ar-SA"/>
              </w:rPr>
              <w:t>1</w:t>
            </w:r>
          </w:p>
        </w:tc>
        <w:tc>
          <w:tcPr>
            <w:tcW w:w="5702" w:type="dxa"/>
          </w:tcPr>
          <w:p w14:paraId="375EF3CC" w14:textId="2E2F0861"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lang w:eastAsia="ar-SA"/>
              </w:rPr>
              <w:t>This is the only format allowed for a textual ENC Support file</w:t>
            </w:r>
          </w:p>
        </w:tc>
      </w:tr>
      <w:tr w:rsidR="004F0A00" w:rsidRPr="00314E34" w14:paraId="0E728F03" w14:textId="77777777" w:rsidTr="00D26480">
        <w:trPr>
          <w:trHeight w:val="289"/>
        </w:trPr>
        <w:tc>
          <w:tcPr>
            <w:tcW w:w="1163" w:type="dxa"/>
          </w:tcPr>
          <w:p w14:paraId="1504E03C" w14:textId="77777777" w:rsidR="004F0A00" w:rsidRPr="00314E34" w:rsidRDefault="004F0A00" w:rsidP="004F0A00">
            <w:pPr>
              <w:suppressAutoHyphens/>
              <w:snapToGrid w:val="0"/>
              <w:spacing w:before="60" w:after="60" w:line="240" w:lineRule="auto"/>
              <w:rPr>
                <w:b/>
                <w:bCs/>
                <w:sz w:val="16"/>
                <w:szCs w:val="16"/>
                <w:lang w:eastAsia="ar-SA"/>
              </w:rPr>
            </w:pPr>
            <w:r w:rsidRPr="00314E34">
              <w:rPr>
                <w:sz w:val="16"/>
                <w:szCs w:val="16"/>
                <w:lang w:eastAsia="ar-SA"/>
              </w:rPr>
              <w:t>Value</w:t>
            </w:r>
          </w:p>
        </w:tc>
        <w:tc>
          <w:tcPr>
            <w:tcW w:w="2994" w:type="dxa"/>
          </w:tcPr>
          <w:p w14:paraId="771B15EA" w14:textId="00F16953" w:rsidR="004F0A00" w:rsidRPr="00314E34" w:rsidRDefault="004F0A00" w:rsidP="004F0A00">
            <w:pPr>
              <w:suppressAutoHyphens/>
              <w:snapToGrid w:val="0"/>
              <w:spacing w:before="60" w:after="60" w:line="240" w:lineRule="auto"/>
              <w:rPr>
                <w:b/>
                <w:bCs/>
                <w:sz w:val="16"/>
                <w:szCs w:val="16"/>
                <w:lang w:eastAsia="ar-SA"/>
              </w:rPr>
            </w:pPr>
            <w:r w:rsidRPr="00314E34">
              <w:rPr>
                <w:sz w:val="16"/>
                <w:szCs w:val="16"/>
                <w:lang w:eastAsia="ar-SA"/>
              </w:rPr>
              <w:t>TIFF</w:t>
            </w:r>
          </w:p>
        </w:tc>
        <w:tc>
          <w:tcPr>
            <w:tcW w:w="3564" w:type="dxa"/>
          </w:tcPr>
          <w:p w14:paraId="6524B415" w14:textId="580533B2" w:rsidR="004F0A00" w:rsidRPr="00314E34" w:rsidRDefault="004F0A00" w:rsidP="004F0A00">
            <w:pPr>
              <w:tabs>
                <w:tab w:val="left" w:pos="877"/>
              </w:tabs>
              <w:suppressAutoHyphens/>
              <w:snapToGrid w:val="0"/>
              <w:spacing w:before="60" w:after="60" w:line="240" w:lineRule="auto"/>
              <w:rPr>
                <w:b/>
                <w:bCs/>
                <w:sz w:val="16"/>
                <w:szCs w:val="16"/>
                <w:lang w:eastAsia="ar-SA"/>
              </w:rPr>
            </w:pPr>
            <w:r w:rsidRPr="00314E34">
              <w:rPr>
                <w:sz w:val="16"/>
                <w:szCs w:val="16"/>
              </w:rPr>
              <w:t>Tagged Image File Format</w:t>
            </w:r>
          </w:p>
        </w:tc>
        <w:tc>
          <w:tcPr>
            <w:tcW w:w="855" w:type="dxa"/>
          </w:tcPr>
          <w:p w14:paraId="4C1D700E" w14:textId="4E26D39F" w:rsidR="004F0A00" w:rsidRPr="00314E34" w:rsidRDefault="004F0A00" w:rsidP="004F0A00">
            <w:pPr>
              <w:suppressAutoHyphens/>
              <w:snapToGrid w:val="0"/>
              <w:spacing w:before="60" w:after="60" w:line="240" w:lineRule="auto"/>
              <w:jc w:val="center"/>
              <w:rPr>
                <w:bCs/>
                <w:sz w:val="16"/>
                <w:szCs w:val="16"/>
                <w:lang w:eastAsia="ar-SA"/>
              </w:rPr>
            </w:pPr>
            <w:r w:rsidRPr="00314E34">
              <w:rPr>
                <w:bCs/>
                <w:sz w:val="16"/>
                <w:szCs w:val="16"/>
                <w:lang w:eastAsia="ar-SA"/>
              </w:rPr>
              <w:t>7</w:t>
            </w:r>
          </w:p>
        </w:tc>
        <w:tc>
          <w:tcPr>
            <w:tcW w:w="5702" w:type="dxa"/>
          </w:tcPr>
          <w:p w14:paraId="3814BBBA" w14:textId="38412584" w:rsidR="004F0A00" w:rsidRPr="00314E34" w:rsidRDefault="004F0A00" w:rsidP="004F0A00">
            <w:pPr>
              <w:suppressAutoHyphens/>
              <w:snapToGrid w:val="0"/>
              <w:spacing w:before="60" w:after="60" w:line="240" w:lineRule="auto"/>
              <w:rPr>
                <w:b/>
                <w:bCs/>
                <w:sz w:val="16"/>
                <w:szCs w:val="16"/>
                <w:lang w:eastAsia="ar-SA"/>
              </w:rPr>
            </w:pPr>
            <w:r w:rsidRPr="00314E34">
              <w:rPr>
                <w:sz w:val="16"/>
                <w:szCs w:val="16"/>
                <w:lang w:eastAsia="ar-SA"/>
              </w:rPr>
              <w:t>This is the only format allowed for a textual ENC Support file</w:t>
            </w:r>
          </w:p>
        </w:tc>
      </w:tr>
    </w:tbl>
    <w:p w14:paraId="5BE521A8" w14:textId="77777777" w:rsidR="00E73EDF" w:rsidRPr="00314E34" w:rsidRDefault="00E73EDF" w:rsidP="00E035EC">
      <w:pPr>
        <w:spacing w:after="0" w:line="240" w:lineRule="auto"/>
      </w:pPr>
    </w:p>
    <w:p w14:paraId="00491362" w14:textId="14F84FA8" w:rsidR="00E73EDF" w:rsidRPr="00314E34" w:rsidRDefault="007653F1" w:rsidP="00E035EC">
      <w:pPr>
        <w:pStyle w:val="Heading4"/>
        <w:tabs>
          <w:tab w:val="clear" w:pos="940"/>
          <w:tab w:val="clear" w:pos="1140"/>
          <w:tab w:val="clear" w:pos="1360"/>
          <w:tab w:val="left" w:pos="993"/>
        </w:tabs>
        <w:spacing w:before="120" w:after="120" w:line="240" w:lineRule="auto"/>
        <w:ind w:left="993" w:hanging="993"/>
      </w:pPr>
      <w:r w:rsidRPr="00314E34">
        <w:t>S100_</w:t>
      </w:r>
      <w:r w:rsidR="009F7A34" w:rsidRPr="00314E34">
        <w:t>SupportFileRevisionStatus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314E34" w14:paraId="181E4795" w14:textId="77777777" w:rsidTr="00353431">
        <w:trPr>
          <w:cantSplit/>
        </w:trPr>
        <w:tc>
          <w:tcPr>
            <w:tcW w:w="1159" w:type="dxa"/>
            <w:shd w:val="clear" w:color="auto" w:fill="D9D9D9" w:themeFill="background1" w:themeFillShade="D9"/>
          </w:tcPr>
          <w:p w14:paraId="0E7958EB" w14:textId="638DC1AD" w:rsidR="00D85821" w:rsidRPr="00314E34" w:rsidRDefault="00A4519A" w:rsidP="00C128E3">
            <w:pPr>
              <w:suppressAutoHyphens/>
              <w:snapToGrid w:val="0"/>
              <w:spacing w:before="60" w:after="60" w:line="240" w:lineRule="auto"/>
              <w:rPr>
                <w:b/>
                <w:bCs/>
                <w:sz w:val="16"/>
                <w:szCs w:val="16"/>
                <w:lang w:eastAsia="ar-SA"/>
              </w:rPr>
            </w:pPr>
            <w:r w:rsidRPr="00314E34">
              <w:rPr>
                <w:b/>
                <w:sz w:val="16"/>
                <w:szCs w:val="16"/>
                <w:lang w:eastAsia="ar-SA"/>
              </w:rPr>
              <w:t>Item</w:t>
            </w:r>
          </w:p>
        </w:tc>
        <w:tc>
          <w:tcPr>
            <w:tcW w:w="3070" w:type="dxa"/>
            <w:shd w:val="clear" w:color="auto" w:fill="D9D9D9" w:themeFill="background1" w:themeFillShade="D9"/>
          </w:tcPr>
          <w:p w14:paraId="6054D955" w14:textId="77777777" w:rsidR="00D85821" w:rsidRPr="00314E34" w:rsidRDefault="00D85821" w:rsidP="00C128E3">
            <w:pPr>
              <w:suppressAutoHyphens/>
              <w:snapToGrid w:val="0"/>
              <w:spacing w:before="60" w:after="60" w:line="240" w:lineRule="auto"/>
              <w:rPr>
                <w:b/>
                <w:bCs/>
                <w:sz w:val="16"/>
                <w:szCs w:val="16"/>
                <w:lang w:eastAsia="ar-SA"/>
              </w:rPr>
            </w:pPr>
            <w:r w:rsidRPr="00314E34">
              <w:rPr>
                <w:b/>
                <w:sz w:val="16"/>
                <w:szCs w:val="16"/>
                <w:lang w:eastAsia="ar-SA"/>
              </w:rPr>
              <w:t>Name</w:t>
            </w:r>
          </w:p>
        </w:tc>
        <w:tc>
          <w:tcPr>
            <w:tcW w:w="3529" w:type="dxa"/>
            <w:shd w:val="clear" w:color="auto" w:fill="D9D9D9" w:themeFill="background1" w:themeFillShade="D9"/>
          </w:tcPr>
          <w:p w14:paraId="32226F4C" w14:textId="77777777" w:rsidR="00D85821" w:rsidRPr="00314E34" w:rsidRDefault="00D85821" w:rsidP="00C128E3">
            <w:pPr>
              <w:suppressAutoHyphens/>
              <w:snapToGrid w:val="0"/>
              <w:spacing w:before="60" w:after="60" w:line="240" w:lineRule="auto"/>
              <w:rPr>
                <w:b/>
                <w:bCs/>
                <w:sz w:val="16"/>
                <w:szCs w:val="16"/>
                <w:lang w:eastAsia="ar-SA"/>
              </w:rPr>
            </w:pPr>
            <w:r w:rsidRPr="00314E34">
              <w:rPr>
                <w:b/>
                <w:sz w:val="16"/>
                <w:szCs w:val="16"/>
                <w:lang w:eastAsia="ar-SA"/>
              </w:rPr>
              <w:t>Description</w:t>
            </w:r>
          </w:p>
        </w:tc>
        <w:tc>
          <w:tcPr>
            <w:tcW w:w="850" w:type="dxa"/>
            <w:shd w:val="clear" w:color="auto" w:fill="D9D9D9" w:themeFill="background1" w:themeFillShade="D9"/>
          </w:tcPr>
          <w:p w14:paraId="6E14855B" w14:textId="1B4078A0" w:rsidR="00D85821" w:rsidRPr="00314E34" w:rsidRDefault="00D85821" w:rsidP="00C128E3">
            <w:pPr>
              <w:suppressAutoHyphens/>
              <w:snapToGrid w:val="0"/>
              <w:spacing w:before="60" w:after="60" w:line="240" w:lineRule="auto"/>
              <w:jc w:val="center"/>
              <w:rPr>
                <w:b/>
                <w:bCs/>
                <w:sz w:val="16"/>
                <w:szCs w:val="16"/>
                <w:lang w:eastAsia="ar-SA"/>
              </w:rPr>
            </w:pPr>
            <w:r w:rsidRPr="00314E34">
              <w:rPr>
                <w:b/>
                <w:sz w:val="16"/>
                <w:szCs w:val="16"/>
                <w:lang w:eastAsia="ar-SA"/>
              </w:rPr>
              <w:t>Code</w:t>
            </w:r>
          </w:p>
        </w:tc>
        <w:tc>
          <w:tcPr>
            <w:tcW w:w="5726" w:type="dxa"/>
            <w:shd w:val="clear" w:color="auto" w:fill="D9D9D9" w:themeFill="background1" w:themeFillShade="D9"/>
          </w:tcPr>
          <w:p w14:paraId="36B6A680" w14:textId="77777777" w:rsidR="00D85821" w:rsidRPr="00314E34" w:rsidRDefault="00D85821" w:rsidP="00C128E3">
            <w:pPr>
              <w:suppressAutoHyphens/>
              <w:snapToGrid w:val="0"/>
              <w:spacing w:before="60" w:after="60" w:line="240" w:lineRule="auto"/>
              <w:rPr>
                <w:b/>
                <w:bCs/>
                <w:sz w:val="16"/>
                <w:szCs w:val="16"/>
                <w:lang w:eastAsia="ar-SA"/>
              </w:rPr>
            </w:pPr>
            <w:r w:rsidRPr="00314E34">
              <w:rPr>
                <w:b/>
                <w:sz w:val="16"/>
                <w:szCs w:val="16"/>
                <w:lang w:eastAsia="ar-SA"/>
              </w:rPr>
              <w:t>Remarks</w:t>
            </w:r>
          </w:p>
        </w:tc>
      </w:tr>
      <w:tr w:rsidR="00D85821" w:rsidRPr="00314E34" w14:paraId="0BCE59E6" w14:textId="77777777" w:rsidTr="00353431">
        <w:tc>
          <w:tcPr>
            <w:tcW w:w="1159" w:type="dxa"/>
          </w:tcPr>
          <w:p w14:paraId="5CACD2C1" w14:textId="136053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Enumeration</w:t>
            </w:r>
          </w:p>
        </w:tc>
        <w:tc>
          <w:tcPr>
            <w:tcW w:w="3070" w:type="dxa"/>
          </w:tcPr>
          <w:p w14:paraId="6D1E15B8" w14:textId="151494B5" w:rsidR="00D85821" w:rsidRPr="00314E34" w:rsidRDefault="00D85821" w:rsidP="007B4FED">
            <w:pPr>
              <w:suppressAutoHyphens/>
              <w:snapToGrid w:val="0"/>
              <w:spacing w:before="60" w:after="60" w:line="240" w:lineRule="auto"/>
              <w:rPr>
                <w:b/>
                <w:bCs/>
                <w:sz w:val="16"/>
                <w:szCs w:val="16"/>
                <w:lang w:eastAsia="ar-SA"/>
              </w:rPr>
            </w:pPr>
            <w:r w:rsidRPr="00314E34">
              <w:rPr>
                <w:sz w:val="16"/>
                <w:szCs w:val="16"/>
                <w:lang w:eastAsia="ar-SA"/>
              </w:rPr>
              <w:t>S100_</w:t>
            </w:r>
            <w:r w:rsidR="007B4FED" w:rsidRPr="00314E34">
              <w:rPr>
                <w:sz w:val="16"/>
                <w:szCs w:val="16"/>
                <w:lang w:eastAsia="ar-SA"/>
              </w:rPr>
              <w:t>SupportFileRevisionStatus</w:t>
            </w:r>
          </w:p>
        </w:tc>
        <w:tc>
          <w:tcPr>
            <w:tcW w:w="3529" w:type="dxa"/>
          </w:tcPr>
          <w:p w14:paraId="36342B5B"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The reason for inclusion of the support file in this exchange set</w:t>
            </w:r>
          </w:p>
        </w:tc>
        <w:tc>
          <w:tcPr>
            <w:tcW w:w="850" w:type="dxa"/>
          </w:tcPr>
          <w:p w14:paraId="0A70111D" w14:textId="77777777" w:rsidR="00D85821" w:rsidRPr="00314E34" w:rsidRDefault="00D85821" w:rsidP="00C128E3">
            <w:pPr>
              <w:suppressAutoHyphens/>
              <w:snapToGrid w:val="0"/>
              <w:spacing w:before="60" w:after="60" w:line="240" w:lineRule="auto"/>
              <w:jc w:val="center"/>
              <w:rPr>
                <w:b/>
                <w:bCs/>
                <w:sz w:val="16"/>
                <w:szCs w:val="16"/>
                <w:lang w:eastAsia="ar-SA"/>
              </w:rPr>
            </w:pPr>
            <w:r w:rsidRPr="00314E34">
              <w:rPr>
                <w:sz w:val="16"/>
                <w:szCs w:val="16"/>
                <w:lang w:eastAsia="ar-SA"/>
              </w:rPr>
              <w:t>-</w:t>
            </w:r>
          </w:p>
        </w:tc>
        <w:tc>
          <w:tcPr>
            <w:tcW w:w="5726" w:type="dxa"/>
          </w:tcPr>
          <w:p w14:paraId="1371B235"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w:t>
            </w:r>
          </w:p>
        </w:tc>
      </w:tr>
      <w:tr w:rsidR="00D85821" w:rsidRPr="00314E34" w14:paraId="00144D92" w14:textId="77777777" w:rsidTr="00353431">
        <w:tc>
          <w:tcPr>
            <w:tcW w:w="1159" w:type="dxa"/>
          </w:tcPr>
          <w:p w14:paraId="065B7A57"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70" w:type="dxa"/>
          </w:tcPr>
          <w:p w14:paraId="7E710E67"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new</w:t>
            </w:r>
          </w:p>
        </w:tc>
        <w:tc>
          <w:tcPr>
            <w:tcW w:w="3529" w:type="dxa"/>
          </w:tcPr>
          <w:p w14:paraId="52428B77"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A file which is new</w:t>
            </w:r>
          </w:p>
        </w:tc>
        <w:tc>
          <w:tcPr>
            <w:tcW w:w="850" w:type="dxa"/>
          </w:tcPr>
          <w:p w14:paraId="5DED2C6B" w14:textId="47E74400" w:rsidR="00D85821" w:rsidRPr="00314E34" w:rsidRDefault="0010513F" w:rsidP="00C128E3">
            <w:pPr>
              <w:suppressAutoHyphens/>
              <w:snapToGrid w:val="0"/>
              <w:spacing w:before="60" w:after="60" w:line="240" w:lineRule="auto"/>
              <w:jc w:val="center"/>
              <w:rPr>
                <w:bCs/>
                <w:sz w:val="16"/>
                <w:szCs w:val="16"/>
                <w:lang w:eastAsia="ar-SA"/>
              </w:rPr>
            </w:pPr>
            <w:r w:rsidRPr="00314E34">
              <w:rPr>
                <w:bCs/>
                <w:sz w:val="16"/>
                <w:szCs w:val="16"/>
                <w:lang w:eastAsia="ar-SA"/>
              </w:rPr>
              <w:t>1</w:t>
            </w:r>
          </w:p>
        </w:tc>
        <w:tc>
          <w:tcPr>
            <w:tcW w:w="5726" w:type="dxa"/>
          </w:tcPr>
          <w:p w14:paraId="6F71E969" w14:textId="40966A90"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Signifies a new file</w:t>
            </w:r>
          </w:p>
        </w:tc>
      </w:tr>
      <w:tr w:rsidR="00D85821" w:rsidRPr="00314E34" w14:paraId="5C6A2A51" w14:textId="77777777" w:rsidTr="00353431">
        <w:tc>
          <w:tcPr>
            <w:tcW w:w="1159" w:type="dxa"/>
          </w:tcPr>
          <w:p w14:paraId="25F08739"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70" w:type="dxa"/>
          </w:tcPr>
          <w:p w14:paraId="17805D7E"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replacement</w:t>
            </w:r>
          </w:p>
        </w:tc>
        <w:tc>
          <w:tcPr>
            <w:tcW w:w="3529" w:type="dxa"/>
          </w:tcPr>
          <w:p w14:paraId="328F6C56"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A file which replaces an existing file</w:t>
            </w:r>
          </w:p>
        </w:tc>
        <w:tc>
          <w:tcPr>
            <w:tcW w:w="850" w:type="dxa"/>
          </w:tcPr>
          <w:p w14:paraId="433BF69C" w14:textId="0AF7AA1E" w:rsidR="00D85821" w:rsidRPr="00314E34" w:rsidRDefault="0010513F" w:rsidP="00C128E3">
            <w:pPr>
              <w:suppressAutoHyphens/>
              <w:snapToGrid w:val="0"/>
              <w:spacing w:before="60" w:after="60" w:line="240" w:lineRule="auto"/>
              <w:jc w:val="center"/>
              <w:rPr>
                <w:bCs/>
                <w:sz w:val="16"/>
                <w:szCs w:val="16"/>
                <w:lang w:eastAsia="ar-SA"/>
              </w:rPr>
            </w:pPr>
            <w:r w:rsidRPr="00314E34">
              <w:rPr>
                <w:bCs/>
                <w:sz w:val="16"/>
                <w:szCs w:val="16"/>
                <w:lang w:eastAsia="ar-SA"/>
              </w:rPr>
              <w:t>2</w:t>
            </w:r>
          </w:p>
        </w:tc>
        <w:tc>
          <w:tcPr>
            <w:tcW w:w="5726" w:type="dxa"/>
          </w:tcPr>
          <w:p w14:paraId="6F66F8F8"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Signifies a replacement for a file of the same name</w:t>
            </w:r>
          </w:p>
        </w:tc>
      </w:tr>
      <w:tr w:rsidR="00D85821" w:rsidRPr="00314E34" w14:paraId="4327A958" w14:textId="77777777" w:rsidTr="00353431">
        <w:tc>
          <w:tcPr>
            <w:tcW w:w="1159" w:type="dxa"/>
          </w:tcPr>
          <w:p w14:paraId="6FE658BD"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70" w:type="dxa"/>
          </w:tcPr>
          <w:p w14:paraId="72E73967"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deletion</w:t>
            </w:r>
          </w:p>
        </w:tc>
        <w:tc>
          <w:tcPr>
            <w:tcW w:w="3529" w:type="dxa"/>
          </w:tcPr>
          <w:p w14:paraId="2B92103E"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Deletes an existing file</w:t>
            </w:r>
          </w:p>
        </w:tc>
        <w:tc>
          <w:tcPr>
            <w:tcW w:w="850" w:type="dxa"/>
          </w:tcPr>
          <w:p w14:paraId="1D85DCB0" w14:textId="5402DB41" w:rsidR="00D85821" w:rsidRPr="00314E34" w:rsidRDefault="0010513F" w:rsidP="00C128E3">
            <w:pPr>
              <w:suppressAutoHyphens/>
              <w:snapToGrid w:val="0"/>
              <w:spacing w:before="60" w:after="60" w:line="240" w:lineRule="auto"/>
              <w:jc w:val="center"/>
              <w:rPr>
                <w:bCs/>
                <w:sz w:val="16"/>
                <w:szCs w:val="16"/>
                <w:lang w:eastAsia="ar-SA"/>
              </w:rPr>
            </w:pPr>
            <w:r w:rsidRPr="00314E34">
              <w:rPr>
                <w:bCs/>
                <w:sz w:val="16"/>
                <w:szCs w:val="16"/>
                <w:lang w:eastAsia="ar-SA"/>
              </w:rPr>
              <w:t>3</w:t>
            </w:r>
          </w:p>
        </w:tc>
        <w:tc>
          <w:tcPr>
            <w:tcW w:w="5726" w:type="dxa"/>
          </w:tcPr>
          <w:p w14:paraId="6CE25D71"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Signifies deletion of a file of that name</w:t>
            </w:r>
          </w:p>
        </w:tc>
      </w:tr>
    </w:tbl>
    <w:p w14:paraId="63986105" w14:textId="77777777" w:rsidR="00E73EDF" w:rsidRPr="00314E34" w:rsidRDefault="00E73EDF" w:rsidP="00E035EC">
      <w:pPr>
        <w:spacing w:after="0" w:line="240" w:lineRule="auto"/>
      </w:pPr>
    </w:p>
    <w:p w14:paraId="09D667B8" w14:textId="086E93AA" w:rsidR="009B1476" w:rsidRPr="00314E34" w:rsidRDefault="009B1476" w:rsidP="00E035EC">
      <w:pPr>
        <w:pStyle w:val="Heading4"/>
        <w:tabs>
          <w:tab w:val="clear" w:pos="940"/>
          <w:tab w:val="clear" w:pos="1140"/>
          <w:tab w:val="clear" w:pos="1360"/>
          <w:tab w:val="left" w:pos="993"/>
        </w:tabs>
        <w:spacing w:before="120" w:after="120" w:line="240" w:lineRule="auto"/>
        <w:ind w:left="993" w:hanging="993"/>
      </w:pPr>
      <w:r w:rsidRPr="00314E34">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314E34" w14:paraId="2EC85A12" w14:textId="77777777" w:rsidTr="00E035EC">
        <w:trPr>
          <w:cantSplit/>
        </w:trPr>
        <w:tc>
          <w:tcPr>
            <w:tcW w:w="1106" w:type="dxa"/>
            <w:shd w:val="clear" w:color="auto" w:fill="D9D9D9" w:themeFill="background1" w:themeFillShade="D9"/>
          </w:tcPr>
          <w:p w14:paraId="0155B79E" w14:textId="77777777" w:rsidR="009B1476" w:rsidRPr="00314E34" w:rsidRDefault="009B1476" w:rsidP="00C128E3">
            <w:pPr>
              <w:snapToGrid w:val="0"/>
              <w:spacing w:before="60" w:after="60" w:line="240" w:lineRule="auto"/>
              <w:rPr>
                <w:b/>
                <w:bCs/>
                <w:sz w:val="16"/>
                <w:szCs w:val="16"/>
              </w:rPr>
            </w:pPr>
            <w:r w:rsidRPr="00314E34">
              <w:rPr>
                <w:b/>
                <w:sz w:val="16"/>
                <w:szCs w:val="16"/>
              </w:rPr>
              <w:t>Role Name</w:t>
            </w:r>
          </w:p>
        </w:tc>
        <w:tc>
          <w:tcPr>
            <w:tcW w:w="3034" w:type="dxa"/>
            <w:shd w:val="clear" w:color="auto" w:fill="D9D9D9" w:themeFill="background1" w:themeFillShade="D9"/>
          </w:tcPr>
          <w:p w14:paraId="5071DD99" w14:textId="77777777" w:rsidR="009B1476" w:rsidRPr="00314E34" w:rsidRDefault="009B1476" w:rsidP="00C128E3">
            <w:pPr>
              <w:snapToGrid w:val="0"/>
              <w:spacing w:before="60" w:after="60" w:line="240" w:lineRule="auto"/>
              <w:rPr>
                <w:b/>
                <w:bCs/>
                <w:sz w:val="16"/>
                <w:szCs w:val="16"/>
              </w:rPr>
            </w:pPr>
            <w:r w:rsidRPr="00314E34">
              <w:rPr>
                <w:b/>
                <w:sz w:val="16"/>
                <w:szCs w:val="16"/>
              </w:rPr>
              <w:t>Name</w:t>
            </w:r>
          </w:p>
        </w:tc>
        <w:tc>
          <w:tcPr>
            <w:tcW w:w="3420" w:type="dxa"/>
            <w:shd w:val="clear" w:color="auto" w:fill="D9D9D9" w:themeFill="background1" w:themeFillShade="D9"/>
          </w:tcPr>
          <w:p w14:paraId="3B4F0F13" w14:textId="77777777" w:rsidR="009B1476" w:rsidRPr="00314E34" w:rsidRDefault="009B1476" w:rsidP="00C128E3">
            <w:pPr>
              <w:snapToGrid w:val="0"/>
              <w:spacing w:before="60" w:after="60" w:line="240" w:lineRule="auto"/>
              <w:rPr>
                <w:b/>
                <w:bCs/>
                <w:sz w:val="16"/>
                <w:szCs w:val="16"/>
              </w:rPr>
            </w:pPr>
            <w:r w:rsidRPr="00314E34">
              <w:rPr>
                <w:b/>
                <w:sz w:val="16"/>
                <w:szCs w:val="16"/>
              </w:rPr>
              <w:t>Description</w:t>
            </w:r>
          </w:p>
        </w:tc>
        <w:tc>
          <w:tcPr>
            <w:tcW w:w="804" w:type="dxa"/>
            <w:shd w:val="clear" w:color="auto" w:fill="D9D9D9" w:themeFill="background1" w:themeFillShade="D9"/>
          </w:tcPr>
          <w:p w14:paraId="63021EB2" w14:textId="77777777" w:rsidR="009B1476" w:rsidRPr="00314E34" w:rsidRDefault="009B1476" w:rsidP="00C128E3">
            <w:pPr>
              <w:snapToGrid w:val="0"/>
              <w:spacing w:before="60" w:after="60" w:line="240" w:lineRule="auto"/>
              <w:jc w:val="center"/>
              <w:rPr>
                <w:b/>
                <w:bCs/>
                <w:sz w:val="16"/>
                <w:szCs w:val="16"/>
              </w:rPr>
            </w:pPr>
            <w:r w:rsidRPr="00314E34">
              <w:rPr>
                <w:b/>
                <w:sz w:val="16"/>
                <w:szCs w:val="16"/>
              </w:rPr>
              <w:t>Mult</w:t>
            </w:r>
          </w:p>
        </w:tc>
        <w:tc>
          <w:tcPr>
            <w:tcW w:w="2436" w:type="dxa"/>
            <w:shd w:val="clear" w:color="auto" w:fill="D9D9D9" w:themeFill="background1" w:themeFillShade="D9"/>
          </w:tcPr>
          <w:p w14:paraId="636087DA" w14:textId="77777777" w:rsidR="009B1476" w:rsidRPr="00314E34" w:rsidRDefault="009B1476" w:rsidP="00C128E3">
            <w:pPr>
              <w:snapToGrid w:val="0"/>
              <w:spacing w:before="60" w:after="60" w:line="240" w:lineRule="auto"/>
              <w:rPr>
                <w:b/>
                <w:bCs/>
                <w:sz w:val="16"/>
                <w:szCs w:val="16"/>
              </w:rPr>
            </w:pPr>
            <w:r w:rsidRPr="00314E34">
              <w:rPr>
                <w:b/>
                <w:sz w:val="16"/>
                <w:szCs w:val="16"/>
              </w:rPr>
              <w:t>Type</w:t>
            </w:r>
          </w:p>
        </w:tc>
        <w:tc>
          <w:tcPr>
            <w:tcW w:w="3060" w:type="dxa"/>
            <w:shd w:val="clear" w:color="auto" w:fill="D9D9D9" w:themeFill="background1" w:themeFillShade="D9"/>
          </w:tcPr>
          <w:p w14:paraId="09489356" w14:textId="77777777" w:rsidR="009B1476" w:rsidRPr="00314E34" w:rsidRDefault="009B1476" w:rsidP="00C128E3">
            <w:pPr>
              <w:snapToGrid w:val="0"/>
              <w:spacing w:before="60" w:after="60" w:line="240" w:lineRule="auto"/>
              <w:rPr>
                <w:b/>
                <w:bCs/>
                <w:sz w:val="16"/>
                <w:szCs w:val="16"/>
              </w:rPr>
            </w:pPr>
            <w:r w:rsidRPr="00314E34">
              <w:rPr>
                <w:b/>
                <w:sz w:val="16"/>
                <w:szCs w:val="16"/>
              </w:rPr>
              <w:t>Remarks</w:t>
            </w:r>
          </w:p>
        </w:tc>
      </w:tr>
      <w:tr w:rsidR="001E42E8" w:rsidRPr="00314E34" w14:paraId="78AF1286" w14:textId="77777777" w:rsidTr="00E035EC">
        <w:trPr>
          <w:trHeight w:val="490"/>
        </w:trPr>
        <w:tc>
          <w:tcPr>
            <w:tcW w:w="1106" w:type="dxa"/>
          </w:tcPr>
          <w:p w14:paraId="49F57C21" w14:textId="01459474" w:rsidR="009B1476" w:rsidRPr="00314E34" w:rsidRDefault="009B1476" w:rsidP="00C128E3">
            <w:pPr>
              <w:snapToGrid w:val="0"/>
              <w:spacing w:before="60" w:after="60" w:line="240" w:lineRule="auto"/>
              <w:rPr>
                <w:b/>
                <w:bCs/>
                <w:sz w:val="16"/>
                <w:szCs w:val="16"/>
              </w:rPr>
            </w:pPr>
            <w:r w:rsidRPr="00314E34">
              <w:rPr>
                <w:sz w:val="16"/>
                <w:szCs w:val="16"/>
              </w:rPr>
              <w:t>Class</w:t>
            </w:r>
          </w:p>
        </w:tc>
        <w:tc>
          <w:tcPr>
            <w:tcW w:w="3034" w:type="dxa"/>
          </w:tcPr>
          <w:p w14:paraId="69A7DCB2" w14:textId="3582BAAB" w:rsidR="009B1476" w:rsidRPr="00314E34" w:rsidRDefault="009B1476" w:rsidP="00C128E3">
            <w:pPr>
              <w:snapToGrid w:val="0"/>
              <w:spacing w:before="60" w:after="60" w:line="240" w:lineRule="auto"/>
              <w:rPr>
                <w:b/>
                <w:bCs/>
                <w:sz w:val="16"/>
                <w:szCs w:val="16"/>
              </w:rPr>
            </w:pPr>
            <w:r w:rsidRPr="00314E34">
              <w:rPr>
                <w:sz w:val="16"/>
                <w:szCs w:val="16"/>
              </w:rPr>
              <w:t>S100_SupportFileSpecification</w:t>
            </w:r>
          </w:p>
        </w:tc>
        <w:tc>
          <w:tcPr>
            <w:tcW w:w="3420" w:type="dxa"/>
          </w:tcPr>
          <w:p w14:paraId="67CA8947" w14:textId="79BEBD8E" w:rsidR="009B1476" w:rsidRPr="00314E34" w:rsidRDefault="009B1476" w:rsidP="00C128E3">
            <w:pPr>
              <w:snapToGrid w:val="0"/>
              <w:spacing w:before="60" w:after="60" w:line="240" w:lineRule="auto"/>
              <w:jc w:val="left"/>
              <w:rPr>
                <w:b/>
                <w:bCs/>
                <w:sz w:val="16"/>
                <w:szCs w:val="16"/>
              </w:rPr>
            </w:pPr>
            <w:r w:rsidRPr="00314E34">
              <w:rPr>
                <w:sz w:val="16"/>
                <w:szCs w:val="16"/>
              </w:rPr>
              <w:t>The standard or specification to which a support file conforms</w:t>
            </w:r>
          </w:p>
        </w:tc>
        <w:tc>
          <w:tcPr>
            <w:tcW w:w="804" w:type="dxa"/>
          </w:tcPr>
          <w:p w14:paraId="60016938" w14:textId="77C7CEE3" w:rsidR="009B1476" w:rsidRPr="00314E34" w:rsidRDefault="009B1476" w:rsidP="00C128E3">
            <w:pPr>
              <w:snapToGrid w:val="0"/>
              <w:spacing w:before="60" w:after="60" w:line="240" w:lineRule="auto"/>
              <w:jc w:val="center"/>
              <w:rPr>
                <w:b/>
                <w:bCs/>
                <w:sz w:val="16"/>
                <w:szCs w:val="16"/>
              </w:rPr>
            </w:pPr>
            <w:r w:rsidRPr="00314E34">
              <w:rPr>
                <w:sz w:val="16"/>
                <w:szCs w:val="16"/>
              </w:rPr>
              <w:t>-</w:t>
            </w:r>
          </w:p>
        </w:tc>
        <w:tc>
          <w:tcPr>
            <w:tcW w:w="2436" w:type="dxa"/>
          </w:tcPr>
          <w:p w14:paraId="312E6FEC" w14:textId="34935D6C" w:rsidR="009B1476" w:rsidRPr="00314E34" w:rsidRDefault="009B1476" w:rsidP="00C128E3">
            <w:pPr>
              <w:snapToGrid w:val="0"/>
              <w:spacing w:before="60" w:after="60" w:line="240" w:lineRule="auto"/>
              <w:rPr>
                <w:b/>
                <w:bCs/>
                <w:sz w:val="16"/>
                <w:szCs w:val="16"/>
              </w:rPr>
            </w:pPr>
            <w:r w:rsidRPr="00314E34">
              <w:rPr>
                <w:sz w:val="16"/>
                <w:szCs w:val="16"/>
              </w:rPr>
              <w:t>-</w:t>
            </w:r>
          </w:p>
        </w:tc>
        <w:tc>
          <w:tcPr>
            <w:tcW w:w="3060" w:type="dxa"/>
          </w:tcPr>
          <w:p w14:paraId="5D887DC2" w14:textId="378334C7" w:rsidR="009B1476" w:rsidRPr="00314E34" w:rsidRDefault="009B1476" w:rsidP="00C128E3">
            <w:pPr>
              <w:snapToGrid w:val="0"/>
              <w:spacing w:before="60" w:after="60" w:line="240" w:lineRule="auto"/>
              <w:rPr>
                <w:b/>
                <w:bCs/>
                <w:sz w:val="16"/>
                <w:szCs w:val="16"/>
              </w:rPr>
            </w:pPr>
            <w:r w:rsidRPr="00314E34">
              <w:rPr>
                <w:sz w:val="16"/>
                <w:szCs w:val="16"/>
              </w:rPr>
              <w:t>-</w:t>
            </w:r>
          </w:p>
        </w:tc>
      </w:tr>
      <w:tr w:rsidR="001E42E8" w:rsidRPr="00314E34" w14:paraId="382B27B3" w14:textId="77777777" w:rsidTr="00E035EC">
        <w:trPr>
          <w:trHeight w:val="321"/>
        </w:trPr>
        <w:tc>
          <w:tcPr>
            <w:tcW w:w="1106" w:type="dxa"/>
          </w:tcPr>
          <w:p w14:paraId="2DFC25FD" w14:textId="0CFE2B7C" w:rsidR="009B1476" w:rsidRPr="00314E34" w:rsidRDefault="009B1476" w:rsidP="00C128E3">
            <w:pPr>
              <w:snapToGrid w:val="0"/>
              <w:spacing w:before="60" w:after="60" w:line="240" w:lineRule="auto"/>
              <w:rPr>
                <w:b/>
                <w:bCs/>
                <w:sz w:val="16"/>
                <w:szCs w:val="16"/>
              </w:rPr>
            </w:pPr>
            <w:r w:rsidRPr="00314E34">
              <w:rPr>
                <w:sz w:val="16"/>
                <w:szCs w:val="16"/>
              </w:rPr>
              <w:t>Attribute</w:t>
            </w:r>
          </w:p>
        </w:tc>
        <w:tc>
          <w:tcPr>
            <w:tcW w:w="3034" w:type="dxa"/>
          </w:tcPr>
          <w:p w14:paraId="3D4A35CC" w14:textId="0B4E50E5" w:rsidR="009B1476" w:rsidRPr="00314E34" w:rsidRDefault="009B1476" w:rsidP="00C128E3">
            <w:pPr>
              <w:snapToGrid w:val="0"/>
              <w:spacing w:before="60" w:after="60" w:line="240" w:lineRule="auto"/>
              <w:rPr>
                <w:b/>
                <w:bCs/>
                <w:sz w:val="16"/>
                <w:szCs w:val="16"/>
              </w:rPr>
            </w:pPr>
            <w:r w:rsidRPr="00314E34">
              <w:rPr>
                <w:sz w:val="16"/>
                <w:szCs w:val="16"/>
              </w:rPr>
              <w:t>name</w:t>
            </w:r>
          </w:p>
        </w:tc>
        <w:tc>
          <w:tcPr>
            <w:tcW w:w="3420" w:type="dxa"/>
          </w:tcPr>
          <w:p w14:paraId="62FEB99C" w14:textId="5785141C" w:rsidR="009B1476" w:rsidRPr="00314E34" w:rsidRDefault="009B1476" w:rsidP="00C128E3">
            <w:pPr>
              <w:snapToGrid w:val="0"/>
              <w:spacing w:before="60" w:after="60" w:line="240" w:lineRule="auto"/>
              <w:jc w:val="left"/>
              <w:rPr>
                <w:b/>
                <w:bCs/>
                <w:sz w:val="16"/>
                <w:szCs w:val="16"/>
              </w:rPr>
            </w:pPr>
            <w:r w:rsidRPr="00314E34">
              <w:rPr>
                <w:sz w:val="16"/>
                <w:szCs w:val="16"/>
              </w:rPr>
              <w:t>The name of the specification used to create the support file</w:t>
            </w:r>
          </w:p>
        </w:tc>
        <w:tc>
          <w:tcPr>
            <w:tcW w:w="804" w:type="dxa"/>
          </w:tcPr>
          <w:p w14:paraId="61238217" w14:textId="5EAE4D93" w:rsidR="009B1476" w:rsidRPr="00314E34" w:rsidRDefault="009B1476" w:rsidP="00C128E3">
            <w:pPr>
              <w:snapToGrid w:val="0"/>
              <w:spacing w:before="60" w:after="60" w:line="240" w:lineRule="auto"/>
              <w:jc w:val="center"/>
              <w:rPr>
                <w:b/>
                <w:bCs/>
                <w:sz w:val="16"/>
                <w:szCs w:val="16"/>
              </w:rPr>
            </w:pPr>
            <w:r w:rsidRPr="00314E34">
              <w:rPr>
                <w:sz w:val="16"/>
                <w:szCs w:val="16"/>
              </w:rPr>
              <w:t>1</w:t>
            </w:r>
          </w:p>
        </w:tc>
        <w:tc>
          <w:tcPr>
            <w:tcW w:w="2436" w:type="dxa"/>
          </w:tcPr>
          <w:p w14:paraId="2A42A631" w14:textId="1F621119" w:rsidR="009B1476" w:rsidRPr="00314E34" w:rsidRDefault="009B1476" w:rsidP="00C128E3">
            <w:pPr>
              <w:snapToGrid w:val="0"/>
              <w:spacing w:before="60" w:after="60" w:line="240" w:lineRule="auto"/>
              <w:rPr>
                <w:b/>
                <w:bCs/>
                <w:sz w:val="16"/>
                <w:szCs w:val="16"/>
              </w:rPr>
            </w:pPr>
            <w:proofErr w:type="spellStart"/>
            <w:r w:rsidRPr="00314E34">
              <w:rPr>
                <w:sz w:val="16"/>
                <w:szCs w:val="16"/>
              </w:rPr>
              <w:t>CharacterString</w:t>
            </w:r>
            <w:proofErr w:type="spellEnd"/>
          </w:p>
        </w:tc>
        <w:tc>
          <w:tcPr>
            <w:tcW w:w="3060" w:type="dxa"/>
          </w:tcPr>
          <w:p w14:paraId="59EE669D" w14:textId="3874B757" w:rsidR="009B1476" w:rsidRPr="00314E34" w:rsidRDefault="009B1476" w:rsidP="00C128E3">
            <w:pPr>
              <w:snapToGrid w:val="0"/>
              <w:spacing w:before="60" w:after="60" w:line="240" w:lineRule="auto"/>
              <w:rPr>
                <w:b/>
                <w:bCs/>
                <w:sz w:val="16"/>
                <w:szCs w:val="16"/>
              </w:rPr>
            </w:pPr>
          </w:p>
        </w:tc>
      </w:tr>
      <w:tr w:rsidR="001E42E8" w:rsidRPr="00314E34" w14:paraId="07238A1C" w14:textId="77777777" w:rsidTr="00E035EC">
        <w:trPr>
          <w:trHeight w:val="337"/>
        </w:trPr>
        <w:tc>
          <w:tcPr>
            <w:tcW w:w="1106" w:type="dxa"/>
          </w:tcPr>
          <w:p w14:paraId="15D0B129" w14:textId="51BF9B0D" w:rsidR="009B1476" w:rsidRPr="00314E34" w:rsidRDefault="009B1476" w:rsidP="00C128E3">
            <w:pPr>
              <w:snapToGrid w:val="0"/>
              <w:spacing w:before="60" w:after="60" w:line="240" w:lineRule="auto"/>
              <w:rPr>
                <w:b/>
                <w:bCs/>
                <w:sz w:val="16"/>
                <w:szCs w:val="16"/>
              </w:rPr>
            </w:pPr>
            <w:r w:rsidRPr="00314E34">
              <w:rPr>
                <w:sz w:val="16"/>
                <w:szCs w:val="16"/>
              </w:rPr>
              <w:t>Attribute</w:t>
            </w:r>
          </w:p>
        </w:tc>
        <w:tc>
          <w:tcPr>
            <w:tcW w:w="3034" w:type="dxa"/>
          </w:tcPr>
          <w:p w14:paraId="02293615" w14:textId="6F140DAB" w:rsidR="009B1476" w:rsidRPr="00314E34" w:rsidRDefault="009B1476" w:rsidP="00C128E3">
            <w:pPr>
              <w:snapToGrid w:val="0"/>
              <w:spacing w:before="60" w:after="60" w:line="240" w:lineRule="auto"/>
              <w:rPr>
                <w:b/>
                <w:bCs/>
                <w:sz w:val="16"/>
                <w:szCs w:val="16"/>
              </w:rPr>
            </w:pPr>
            <w:r w:rsidRPr="00314E34">
              <w:rPr>
                <w:sz w:val="16"/>
                <w:szCs w:val="16"/>
              </w:rPr>
              <w:t>version</w:t>
            </w:r>
          </w:p>
        </w:tc>
        <w:tc>
          <w:tcPr>
            <w:tcW w:w="3420" w:type="dxa"/>
          </w:tcPr>
          <w:p w14:paraId="020C8259" w14:textId="67618320" w:rsidR="009B1476" w:rsidRPr="00314E34" w:rsidRDefault="009B1476" w:rsidP="00C128E3">
            <w:pPr>
              <w:snapToGrid w:val="0"/>
              <w:spacing w:before="60" w:after="60" w:line="240" w:lineRule="auto"/>
              <w:jc w:val="left"/>
              <w:rPr>
                <w:b/>
                <w:bCs/>
                <w:sz w:val="16"/>
                <w:szCs w:val="16"/>
              </w:rPr>
            </w:pPr>
            <w:r w:rsidRPr="00314E34">
              <w:rPr>
                <w:sz w:val="16"/>
                <w:szCs w:val="16"/>
              </w:rPr>
              <w:t>The version number of the specification</w:t>
            </w:r>
          </w:p>
        </w:tc>
        <w:tc>
          <w:tcPr>
            <w:tcW w:w="804" w:type="dxa"/>
          </w:tcPr>
          <w:p w14:paraId="34F14516" w14:textId="7A87F6A2" w:rsidR="009B1476" w:rsidRPr="00314E34" w:rsidRDefault="009B1476" w:rsidP="00C128E3">
            <w:pPr>
              <w:snapToGrid w:val="0"/>
              <w:spacing w:before="60" w:after="60" w:line="240" w:lineRule="auto"/>
              <w:jc w:val="center"/>
              <w:rPr>
                <w:b/>
                <w:bCs/>
                <w:sz w:val="16"/>
                <w:szCs w:val="16"/>
              </w:rPr>
            </w:pPr>
            <w:r w:rsidRPr="00314E34">
              <w:rPr>
                <w:sz w:val="16"/>
                <w:szCs w:val="16"/>
              </w:rPr>
              <w:t>0..1</w:t>
            </w:r>
          </w:p>
        </w:tc>
        <w:tc>
          <w:tcPr>
            <w:tcW w:w="2436" w:type="dxa"/>
          </w:tcPr>
          <w:p w14:paraId="26F422AC" w14:textId="1F1A607E" w:rsidR="009B1476" w:rsidRPr="00314E34" w:rsidRDefault="009B1476" w:rsidP="00C128E3">
            <w:pPr>
              <w:snapToGrid w:val="0"/>
              <w:spacing w:before="60" w:after="60" w:line="240" w:lineRule="auto"/>
              <w:rPr>
                <w:b/>
                <w:bCs/>
                <w:sz w:val="16"/>
                <w:szCs w:val="16"/>
              </w:rPr>
            </w:pPr>
            <w:proofErr w:type="spellStart"/>
            <w:r w:rsidRPr="00314E34">
              <w:rPr>
                <w:sz w:val="16"/>
                <w:szCs w:val="16"/>
              </w:rPr>
              <w:t>CharacterString</w:t>
            </w:r>
            <w:proofErr w:type="spellEnd"/>
          </w:p>
        </w:tc>
        <w:tc>
          <w:tcPr>
            <w:tcW w:w="3060" w:type="dxa"/>
          </w:tcPr>
          <w:p w14:paraId="7EE2EFD4" w14:textId="51F476AC" w:rsidR="009B1476" w:rsidRPr="00314E34" w:rsidRDefault="009B1476" w:rsidP="00C128E3">
            <w:pPr>
              <w:snapToGrid w:val="0"/>
              <w:spacing w:before="60" w:after="60" w:line="240" w:lineRule="auto"/>
              <w:rPr>
                <w:b/>
                <w:bCs/>
                <w:sz w:val="16"/>
                <w:szCs w:val="16"/>
              </w:rPr>
            </w:pPr>
          </w:p>
        </w:tc>
      </w:tr>
      <w:tr w:rsidR="009B1476" w:rsidRPr="00314E34" w14:paraId="78A98788" w14:textId="77777777" w:rsidTr="00E035EC">
        <w:trPr>
          <w:trHeight w:val="321"/>
        </w:trPr>
        <w:tc>
          <w:tcPr>
            <w:tcW w:w="1106" w:type="dxa"/>
          </w:tcPr>
          <w:p w14:paraId="1D457680" w14:textId="134EB80D" w:rsidR="009B1476" w:rsidRPr="00314E34" w:rsidRDefault="009B1476" w:rsidP="00C128E3">
            <w:pPr>
              <w:snapToGrid w:val="0"/>
              <w:spacing w:before="60" w:after="60" w:line="240" w:lineRule="auto"/>
              <w:rPr>
                <w:b/>
                <w:bCs/>
                <w:sz w:val="16"/>
                <w:szCs w:val="16"/>
              </w:rPr>
            </w:pPr>
            <w:r w:rsidRPr="00314E34">
              <w:rPr>
                <w:sz w:val="16"/>
                <w:szCs w:val="16"/>
              </w:rPr>
              <w:t>Attribute</w:t>
            </w:r>
          </w:p>
        </w:tc>
        <w:tc>
          <w:tcPr>
            <w:tcW w:w="3034" w:type="dxa"/>
          </w:tcPr>
          <w:p w14:paraId="0CDFDA94" w14:textId="2A04C3F6" w:rsidR="009B1476" w:rsidRPr="00314E34" w:rsidRDefault="009B1476" w:rsidP="00C128E3">
            <w:pPr>
              <w:snapToGrid w:val="0"/>
              <w:spacing w:before="60" w:after="60" w:line="240" w:lineRule="auto"/>
              <w:rPr>
                <w:b/>
                <w:bCs/>
                <w:sz w:val="16"/>
                <w:szCs w:val="16"/>
              </w:rPr>
            </w:pPr>
            <w:r w:rsidRPr="00314E34">
              <w:rPr>
                <w:sz w:val="16"/>
                <w:szCs w:val="16"/>
              </w:rPr>
              <w:t>date</w:t>
            </w:r>
          </w:p>
        </w:tc>
        <w:tc>
          <w:tcPr>
            <w:tcW w:w="3420" w:type="dxa"/>
          </w:tcPr>
          <w:p w14:paraId="02D11D96" w14:textId="75566131" w:rsidR="009B1476" w:rsidRPr="00314E34" w:rsidRDefault="009B1476" w:rsidP="00C128E3">
            <w:pPr>
              <w:snapToGrid w:val="0"/>
              <w:spacing w:before="60" w:after="60" w:line="240" w:lineRule="auto"/>
              <w:jc w:val="left"/>
              <w:rPr>
                <w:b/>
                <w:bCs/>
                <w:sz w:val="16"/>
                <w:szCs w:val="16"/>
              </w:rPr>
            </w:pPr>
            <w:r w:rsidRPr="00314E34">
              <w:rPr>
                <w:sz w:val="16"/>
                <w:szCs w:val="16"/>
              </w:rPr>
              <w:t>The version date of the specification</w:t>
            </w:r>
          </w:p>
        </w:tc>
        <w:tc>
          <w:tcPr>
            <w:tcW w:w="804" w:type="dxa"/>
          </w:tcPr>
          <w:p w14:paraId="2B68B15A" w14:textId="3B29C21C" w:rsidR="009B1476" w:rsidRPr="00314E34" w:rsidRDefault="009B1476" w:rsidP="00C128E3">
            <w:pPr>
              <w:snapToGrid w:val="0"/>
              <w:spacing w:before="60" w:after="60" w:line="240" w:lineRule="auto"/>
              <w:jc w:val="center"/>
              <w:rPr>
                <w:b/>
                <w:bCs/>
                <w:sz w:val="16"/>
                <w:szCs w:val="16"/>
              </w:rPr>
            </w:pPr>
            <w:r w:rsidRPr="00314E34">
              <w:rPr>
                <w:sz w:val="16"/>
                <w:szCs w:val="16"/>
              </w:rPr>
              <w:t>0..1</w:t>
            </w:r>
          </w:p>
        </w:tc>
        <w:tc>
          <w:tcPr>
            <w:tcW w:w="2436" w:type="dxa"/>
          </w:tcPr>
          <w:p w14:paraId="6A688377" w14:textId="7CAE2268" w:rsidR="009B1476" w:rsidRPr="00314E34" w:rsidRDefault="009B1476" w:rsidP="00C128E3">
            <w:pPr>
              <w:snapToGrid w:val="0"/>
              <w:spacing w:before="60" w:after="60" w:line="240" w:lineRule="auto"/>
              <w:rPr>
                <w:b/>
                <w:bCs/>
                <w:sz w:val="16"/>
                <w:szCs w:val="16"/>
              </w:rPr>
            </w:pPr>
            <w:r w:rsidRPr="00314E34">
              <w:rPr>
                <w:sz w:val="16"/>
                <w:szCs w:val="16"/>
              </w:rPr>
              <w:t>Date</w:t>
            </w:r>
          </w:p>
        </w:tc>
        <w:tc>
          <w:tcPr>
            <w:tcW w:w="3060" w:type="dxa"/>
          </w:tcPr>
          <w:p w14:paraId="46885ECC" w14:textId="77777777" w:rsidR="009B1476" w:rsidRPr="00314E34" w:rsidRDefault="009B1476" w:rsidP="00C128E3">
            <w:pPr>
              <w:snapToGrid w:val="0"/>
              <w:spacing w:before="60" w:after="60" w:line="240" w:lineRule="auto"/>
              <w:rPr>
                <w:b/>
                <w:bCs/>
                <w:sz w:val="16"/>
                <w:szCs w:val="16"/>
              </w:rPr>
            </w:pPr>
          </w:p>
        </w:tc>
      </w:tr>
    </w:tbl>
    <w:p w14:paraId="45591DFD" w14:textId="77777777" w:rsidR="009B1476" w:rsidRPr="00314E34" w:rsidRDefault="009B1476" w:rsidP="007B4FED">
      <w:pPr>
        <w:spacing w:after="0" w:line="240" w:lineRule="auto"/>
      </w:pPr>
    </w:p>
    <w:p w14:paraId="4A6AA9DA" w14:textId="2B4F9684" w:rsidR="007B4FED" w:rsidRPr="00314E34" w:rsidRDefault="007B4FED" w:rsidP="007B4FED">
      <w:pPr>
        <w:pStyle w:val="Heading4"/>
        <w:tabs>
          <w:tab w:val="clear" w:pos="940"/>
          <w:tab w:val="clear" w:pos="1140"/>
          <w:tab w:val="clear" w:pos="1360"/>
          <w:tab w:val="left" w:pos="993"/>
        </w:tabs>
        <w:spacing w:before="120" w:after="120" w:line="240" w:lineRule="auto"/>
        <w:ind w:left="993" w:hanging="993"/>
      </w:pPr>
      <w:r w:rsidRPr="00314E34">
        <w:t>S100_ResourcePurpose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314E34" w14:paraId="025C3CBB" w14:textId="77777777" w:rsidTr="00142BCB">
        <w:trPr>
          <w:cantSplit/>
        </w:trPr>
        <w:tc>
          <w:tcPr>
            <w:tcW w:w="1169" w:type="dxa"/>
            <w:shd w:val="clear" w:color="auto" w:fill="D9D9D9" w:themeFill="background1" w:themeFillShade="D9"/>
          </w:tcPr>
          <w:p w14:paraId="5278F022" w14:textId="504C0089" w:rsidR="00AA4DED" w:rsidRPr="00314E34" w:rsidRDefault="00A4519A" w:rsidP="00C128E3">
            <w:pPr>
              <w:keepNext/>
              <w:keepLines/>
              <w:snapToGrid w:val="0"/>
              <w:spacing w:before="60" w:after="60" w:line="240" w:lineRule="auto"/>
              <w:jc w:val="left"/>
              <w:rPr>
                <w:rFonts w:cs="Arial"/>
                <w:b/>
                <w:sz w:val="16"/>
                <w:szCs w:val="16"/>
              </w:rPr>
            </w:pPr>
            <w:r w:rsidRPr="00314E34">
              <w:rPr>
                <w:rFonts w:cs="Arial"/>
                <w:b/>
                <w:sz w:val="16"/>
                <w:szCs w:val="16"/>
              </w:rPr>
              <w:t>Item</w:t>
            </w:r>
          </w:p>
        </w:tc>
        <w:tc>
          <w:tcPr>
            <w:tcW w:w="3102" w:type="dxa"/>
            <w:shd w:val="clear" w:color="auto" w:fill="D9D9D9" w:themeFill="background1" w:themeFillShade="D9"/>
          </w:tcPr>
          <w:p w14:paraId="04A11EBF" w14:textId="77777777" w:rsidR="00AA4DED" w:rsidRPr="00314E34" w:rsidRDefault="00AA4DED" w:rsidP="00C128E3">
            <w:pPr>
              <w:keepNext/>
              <w:keepLines/>
              <w:snapToGrid w:val="0"/>
              <w:spacing w:before="60" w:after="60" w:line="240" w:lineRule="auto"/>
              <w:jc w:val="left"/>
              <w:rPr>
                <w:rFonts w:cs="Arial"/>
                <w:b/>
                <w:sz w:val="16"/>
                <w:szCs w:val="16"/>
              </w:rPr>
            </w:pPr>
            <w:r w:rsidRPr="00314E34">
              <w:rPr>
                <w:rFonts w:cs="Arial"/>
                <w:b/>
                <w:sz w:val="16"/>
                <w:szCs w:val="16"/>
              </w:rPr>
              <w:t>Name</w:t>
            </w:r>
          </w:p>
        </w:tc>
        <w:tc>
          <w:tcPr>
            <w:tcW w:w="3828" w:type="dxa"/>
            <w:shd w:val="clear" w:color="auto" w:fill="D9D9D9" w:themeFill="background1" w:themeFillShade="D9"/>
          </w:tcPr>
          <w:p w14:paraId="3425496C" w14:textId="77777777" w:rsidR="00AA4DED" w:rsidRPr="00314E34" w:rsidRDefault="00AA4DED" w:rsidP="00C128E3">
            <w:pPr>
              <w:keepNext/>
              <w:keepLines/>
              <w:snapToGrid w:val="0"/>
              <w:spacing w:before="60" w:after="60" w:line="240" w:lineRule="auto"/>
              <w:jc w:val="left"/>
              <w:rPr>
                <w:rFonts w:cs="Arial"/>
                <w:b/>
                <w:sz w:val="16"/>
                <w:szCs w:val="16"/>
              </w:rPr>
            </w:pPr>
            <w:r w:rsidRPr="00314E34">
              <w:rPr>
                <w:rFonts w:cs="Arial"/>
                <w:b/>
                <w:sz w:val="16"/>
                <w:szCs w:val="16"/>
              </w:rPr>
              <w:t>Description</w:t>
            </w:r>
          </w:p>
        </w:tc>
        <w:tc>
          <w:tcPr>
            <w:tcW w:w="732" w:type="dxa"/>
            <w:shd w:val="clear" w:color="auto" w:fill="D9D9D9" w:themeFill="background1" w:themeFillShade="D9"/>
          </w:tcPr>
          <w:p w14:paraId="157E8B61" w14:textId="77777777" w:rsidR="00AA4DED" w:rsidRPr="00314E34" w:rsidRDefault="00AA4DED" w:rsidP="00C128E3">
            <w:pPr>
              <w:keepNext/>
              <w:keepLines/>
              <w:snapToGrid w:val="0"/>
              <w:spacing w:before="60" w:after="60" w:line="240" w:lineRule="auto"/>
              <w:jc w:val="center"/>
              <w:rPr>
                <w:rFonts w:cs="Arial"/>
                <w:b/>
                <w:sz w:val="16"/>
                <w:szCs w:val="16"/>
              </w:rPr>
            </w:pPr>
            <w:r w:rsidRPr="00314E34">
              <w:rPr>
                <w:rFonts w:cs="Arial"/>
                <w:b/>
                <w:sz w:val="16"/>
                <w:szCs w:val="16"/>
              </w:rPr>
              <w:t>Code</w:t>
            </w:r>
          </w:p>
        </w:tc>
        <w:tc>
          <w:tcPr>
            <w:tcW w:w="5503" w:type="dxa"/>
            <w:shd w:val="clear" w:color="auto" w:fill="D9D9D9" w:themeFill="background1" w:themeFillShade="D9"/>
          </w:tcPr>
          <w:p w14:paraId="32B5C53B" w14:textId="77777777" w:rsidR="00AA4DED" w:rsidRPr="00314E34" w:rsidRDefault="00AA4DED" w:rsidP="00C128E3">
            <w:pPr>
              <w:keepNext/>
              <w:keepLines/>
              <w:snapToGrid w:val="0"/>
              <w:spacing w:before="60" w:after="60" w:line="240" w:lineRule="auto"/>
              <w:jc w:val="left"/>
              <w:rPr>
                <w:rFonts w:cs="Arial"/>
                <w:b/>
                <w:sz w:val="16"/>
                <w:szCs w:val="16"/>
              </w:rPr>
            </w:pPr>
            <w:r w:rsidRPr="00314E34">
              <w:rPr>
                <w:rFonts w:cs="Arial"/>
                <w:b/>
                <w:sz w:val="16"/>
                <w:szCs w:val="16"/>
              </w:rPr>
              <w:t>Remarks</w:t>
            </w:r>
          </w:p>
        </w:tc>
      </w:tr>
      <w:tr w:rsidR="00AA4DED" w:rsidRPr="00314E34" w14:paraId="739103E6" w14:textId="77777777" w:rsidTr="00142BCB">
        <w:trPr>
          <w:cantSplit/>
          <w:trHeight w:val="276"/>
        </w:trPr>
        <w:tc>
          <w:tcPr>
            <w:tcW w:w="1169" w:type="dxa"/>
          </w:tcPr>
          <w:p w14:paraId="279292AC"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cs="Arial"/>
                <w:sz w:val="16"/>
                <w:szCs w:val="16"/>
              </w:rPr>
              <w:t>Enumeration</w:t>
            </w:r>
          </w:p>
        </w:tc>
        <w:tc>
          <w:tcPr>
            <w:tcW w:w="3102" w:type="dxa"/>
          </w:tcPr>
          <w:p w14:paraId="3D11A7EE"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cs="Arial"/>
                <w:sz w:val="16"/>
                <w:szCs w:val="16"/>
              </w:rPr>
              <w:t>S100_ResourcePurpose</w:t>
            </w:r>
          </w:p>
        </w:tc>
        <w:tc>
          <w:tcPr>
            <w:tcW w:w="3828" w:type="dxa"/>
          </w:tcPr>
          <w:p w14:paraId="69641EF7"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eastAsia="Times New Roman" w:cs="Arial"/>
                <w:sz w:val="16"/>
                <w:szCs w:val="16"/>
              </w:rPr>
              <w:t>Defines the purpose of the supporting resource</w:t>
            </w:r>
          </w:p>
        </w:tc>
        <w:tc>
          <w:tcPr>
            <w:tcW w:w="732" w:type="dxa"/>
          </w:tcPr>
          <w:p w14:paraId="4104CAD6" w14:textId="77777777" w:rsidR="00AA4DED" w:rsidRPr="00314E34" w:rsidRDefault="00AA4DED" w:rsidP="00C128E3">
            <w:pPr>
              <w:keepNext/>
              <w:keepLines/>
              <w:snapToGrid w:val="0"/>
              <w:spacing w:before="60" w:after="60" w:line="240" w:lineRule="auto"/>
              <w:jc w:val="center"/>
              <w:rPr>
                <w:rFonts w:cs="Arial"/>
                <w:sz w:val="16"/>
                <w:szCs w:val="16"/>
              </w:rPr>
            </w:pPr>
            <w:r w:rsidRPr="00314E34">
              <w:rPr>
                <w:rFonts w:cs="Arial"/>
                <w:sz w:val="16"/>
                <w:szCs w:val="16"/>
              </w:rPr>
              <w:t>-</w:t>
            </w:r>
          </w:p>
        </w:tc>
        <w:tc>
          <w:tcPr>
            <w:tcW w:w="5503" w:type="dxa"/>
          </w:tcPr>
          <w:p w14:paraId="6FE65D2A"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cs="Arial"/>
                <w:sz w:val="16"/>
                <w:szCs w:val="16"/>
              </w:rPr>
              <w:t>-</w:t>
            </w:r>
          </w:p>
        </w:tc>
      </w:tr>
      <w:tr w:rsidR="00AA4DED" w:rsidRPr="00314E34" w14:paraId="6E1125A6" w14:textId="77777777" w:rsidTr="00142BCB">
        <w:trPr>
          <w:cantSplit/>
          <w:trHeight w:val="304"/>
        </w:trPr>
        <w:tc>
          <w:tcPr>
            <w:tcW w:w="1169" w:type="dxa"/>
          </w:tcPr>
          <w:p w14:paraId="7A9A997E"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17FF6BBD" w14:textId="77777777" w:rsidR="00AA4DED" w:rsidRPr="00314E34" w:rsidRDefault="00AA4DED" w:rsidP="00C128E3">
            <w:pPr>
              <w:snapToGrid w:val="0"/>
              <w:spacing w:before="60" w:after="60" w:line="240" w:lineRule="auto"/>
              <w:jc w:val="left"/>
              <w:rPr>
                <w:rFonts w:cs="Arial"/>
                <w:sz w:val="16"/>
                <w:szCs w:val="16"/>
              </w:rPr>
            </w:pPr>
            <w:proofErr w:type="spellStart"/>
            <w:r w:rsidRPr="00314E34">
              <w:rPr>
                <w:rFonts w:cs="Arial"/>
                <w:sz w:val="16"/>
                <w:szCs w:val="16"/>
              </w:rPr>
              <w:t>supportFile</w:t>
            </w:r>
            <w:proofErr w:type="spellEnd"/>
          </w:p>
        </w:tc>
        <w:tc>
          <w:tcPr>
            <w:tcW w:w="3828" w:type="dxa"/>
          </w:tcPr>
          <w:p w14:paraId="3CD4F9F7"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A support file</w:t>
            </w:r>
          </w:p>
        </w:tc>
        <w:tc>
          <w:tcPr>
            <w:tcW w:w="732" w:type="dxa"/>
          </w:tcPr>
          <w:p w14:paraId="51865D6F" w14:textId="0EBD56D2"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1</w:t>
            </w:r>
          </w:p>
        </w:tc>
        <w:tc>
          <w:tcPr>
            <w:tcW w:w="5503" w:type="dxa"/>
          </w:tcPr>
          <w:p w14:paraId="2ABB49F6" w14:textId="48366C4B" w:rsidR="00AA4DED" w:rsidRPr="00314E34" w:rsidRDefault="00B21B97" w:rsidP="00C128E3">
            <w:pPr>
              <w:snapToGrid w:val="0"/>
              <w:spacing w:before="60" w:after="60" w:line="240" w:lineRule="auto"/>
              <w:jc w:val="left"/>
              <w:rPr>
                <w:rFonts w:cs="Arial"/>
                <w:sz w:val="16"/>
                <w:szCs w:val="16"/>
              </w:rPr>
            </w:pPr>
            <w:r w:rsidRPr="00314E34">
              <w:rPr>
                <w:rFonts w:cs="Arial"/>
                <w:sz w:val="16"/>
                <w:szCs w:val="16"/>
              </w:rPr>
              <w:t>An ENC support file</w:t>
            </w:r>
          </w:p>
        </w:tc>
      </w:tr>
      <w:tr w:rsidR="00AA4DED" w:rsidRPr="00314E34" w14:paraId="4131D9AE" w14:textId="77777777" w:rsidTr="00142BCB">
        <w:trPr>
          <w:cantSplit/>
          <w:trHeight w:val="304"/>
        </w:trPr>
        <w:tc>
          <w:tcPr>
            <w:tcW w:w="1169" w:type="dxa"/>
          </w:tcPr>
          <w:p w14:paraId="1D3BEEA5"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1F3EE9A3"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ISO Metadata</w:t>
            </w:r>
          </w:p>
        </w:tc>
        <w:tc>
          <w:tcPr>
            <w:tcW w:w="3828" w:type="dxa"/>
          </w:tcPr>
          <w:p w14:paraId="4B95E6CF"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Dataset metadata in ISO format</w:t>
            </w:r>
          </w:p>
        </w:tc>
        <w:tc>
          <w:tcPr>
            <w:tcW w:w="732" w:type="dxa"/>
          </w:tcPr>
          <w:p w14:paraId="50C46FCF" w14:textId="10B881F8"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2</w:t>
            </w:r>
          </w:p>
        </w:tc>
        <w:tc>
          <w:tcPr>
            <w:tcW w:w="5503" w:type="dxa"/>
          </w:tcPr>
          <w:p w14:paraId="1B024586" w14:textId="2D4C065B" w:rsidR="00AA4DED" w:rsidRPr="00314E34" w:rsidDel="00C30E16" w:rsidRDefault="00CC7D8B" w:rsidP="00C128E3">
            <w:pPr>
              <w:snapToGrid w:val="0"/>
              <w:spacing w:before="60" w:after="60" w:line="240" w:lineRule="auto"/>
              <w:jc w:val="left"/>
              <w:rPr>
                <w:rFonts w:cs="Arial"/>
                <w:sz w:val="16"/>
                <w:szCs w:val="16"/>
              </w:rPr>
            </w:pPr>
            <w:r w:rsidRPr="00314E34">
              <w:rPr>
                <w:rFonts w:cs="Arial"/>
                <w:sz w:val="16"/>
                <w:szCs w:val="16"/>
              </w:rPr>
              <w:t>N</w:t>
            </w:r>
            <w:r w:rsidR="00BC222F" w:rsidRPr="00314E34">
              <w:rPr>
                <w:rFonts w:cs="Arial"/>
                <w:sz w:val="16"/>
                <w:szCs w:val="16"/>
              </w:rPr>
              <w:t>ot to be used for ENC distribution and use in navigational end</w:t>
            </w:r>
            <w:r w:rsidR="00027D85" w:rsidRPr="00314E34">
              <w:rPr>
                <w:rFonts w:cs="Arial"/>
                <w:sz w:val="16"/>
                <w:szCs w:val="16"/>
              </w:rPr>
              <w:t>-</w:t>
            </w:r>
            <w:r w:rsidR="00BC222F" w:rsidRPr="00314E34">
              <w:rPr>
                <w:rFonts w:cs="Arial"/>
                <w:sz w:val="16"/>
                <w:szCs w:val="16"/>
              </w:rPr>
              <w:t>user systems. See clause 11.5</w:t>
            </w:r>
          </w:p>
        </w:tc>
      </w:tr>
      <w:tr w:rsidR="00AA4DED" w:rsidRPr="00314E34" w14:paraId="197B09BD" w14:textId="77777777" w:rsidTr="00142BCB">
        <w:trPr>
          <w:cantSplit/>
          <w:trHeight w:val="304"/>
        </w:trPr>
        <w:tc>
          <w:tcPr>
            <w:tcW w:w="1169" w:type="dxa"/>
          </w:tcPr>
          <w:p w14:paraId="3078C44D"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lastRenderedPageBreak/>
              <w:t>Value</w:t>
            </w:r>
          </w:p>
        </w:tc>
        <w:tc>
          <w:tcPr>
            <w:tcW w:w="3102" w:type="dxa"/>
          </w:tcPr>
          <w:p w14:paraId="240F7A84"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Language Pack</w:t>
            </w:r>
          </w:p>
        </w:tc>
        <w:tc>
          <w:tcPr>
            <w:tcW w:w="3828" w:type="dxa"/>
          </w:tcPr>
          <w:p w14:paraId="00DBEACE"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A Language pack</w:t>
            </w:r>
          </w:p>
        </w:tc>
        <w:tc>
          <w:tcPr>
            <w:tcW w:w="732" w:type="dxa"/>
          </w:tcPr>
          <w:p w14:paraId="0FCB93F1" w14:textId="115ECC1B"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3</w:t>
            </w:r>
          </w:p>
        </w:tc>
        <w:tc>
          <w:tcPr>
            <w:tcW w:w="5503" w:type="dxa"/>
          </w:tcPr>
          <w:p w14:paraId="0FF73363" w14:textId="2ECE2DCA" w:rsidR="00AA4DED" w:rsidRPr="00314E34" w:rsidDel="00C30E16" w:rsidRDefault="004F532E" w:rsidP="00C128E3">
            <w:pPr>
              <w:snapToGrid w:val="0"/>
              <w:spacing w:before="60" w:after="60" w:line="240" w:lineRule="auto"/>
              <w:jc w:val="left"/>
              <w:rPr>
                <w:rFonts w:cs="Arial"/>
                <w:sz w:val="16"/>
                <w:szCs w:val="16"/>
              </w:rPr>
            </w:pPr>
            <w:r w:rsidRPr="00314E34">
              <w:rPr>
                <w:rFonts w:cs="Arial"/>
                <w:sz w:val="16"/>
                <w:szCs w:val="16"/>
              </w:rPr>
              <w:t>A system support file</w:t>
            </w:r>
          </w:p>
        </w:tc>
      </w:tr>
      <w:tr w:rsidR="00AA4DED" w:rsidRPr="00314E34" w14:paraId="3528B578" w14:textId="77777777" w:rsidTr="00142BCB">
        <w:trPr>
          <w:cantSplit/>
          <w:trHeight w:val="304"/>
        </w:trPr>
        <w:tc>
          <w:tcPr>
            <w:tcW w:w="1169" w:type="dxa"/>
          </w:tcPr>
          <w:p w14:paraId="20314C4D"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1E48DD62"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GML Schema</w:t>
            </w:r>
          </w:p>
        </w:tc>
        <w:tc>
          <w:tcPr>
            <w:tcW w:w="3828" w:type="dxa"/>
          </w:tcPr>
          <w:p w14:paraId="6C61CBA8"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GML Application Schema</w:t>
            </w:r>
          </w:p>
        </w:tc>
        <w:tc>
          <w:tcPr>
            <w:tcW w:w="732" w:type="dxa"/>
          </w:tcPr>
          <w:p w14:paraId="7ECEE66C" w14:textId="7CC8E672"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4</w:t>
            </w:r>
          </w:p>
        </w:tc>
        <w:tc>
          <w:tcPr>
            <w:tcW w:w="5503" w:type="dxa"/>
          </w:tcPr>
          <w:p w14:paraId="626AC587" w14:textId="3B50CA7B" w:rsidR="00AA4DED" w:rsidRPr="00314E34" w:rsidDel="00C30E16" w:rsidRDefault="00855053" w:rsidP="00C128E3">
            <w:pPr>
              <w:snapToGrid w:val="0"/>
              <w:spacing w:before="60" w:after="60" w:line="240" w:lineRule="auto"/>
              <w:jc w:val="left"/>
              <w:rPr>
                <w:rFonts w:cs="Arial"/>
                <w:sz w:val="16"/>
                <w:szCs w:val="16"/>
              </w:rPr>
            </w:pPr>
            <w:r w:rsidRPr="00314E34">
              <w:rPr>
                <w:rFonts w:cs="Arial"/>
                <w:sz w:val="16"/>
                <w:szCs w:val="16"/>
              </w:rPr>
              <w:t>N</w:t>
            </w:r>
            <w:r w:rsidR="00BF7B90" w:rsidRPr="00314E34">
              <w:rPr>
                <w:rFonts w:cs="Arial"/>
                <w:sz w:val="16"/>
                <w:szCs w:val="16"/>
              </w:rPr>
              <w:t>ot used in the S-101 ENC Product Specification</w:t>
            </w:r>
          </w:p>
        </w:tc>
      </w:tr>
      <w:tr w:rsidR="00AA4DED" w:rsidRPr="00314E34" w14:paraId="2E254BA6" w14:textId="77777777" w:rsidTr="00142BCB">
        <w:trPr>
          <w:cantSplit/>
          <w:trHeight w:val="304"/>
        </w:trPr>
        <w:tc>
          <w:tcPr>
            <w:tcW w:w="1169" w:type="dxa"/>
          </w:tcPr>
          <w:p w14:paraId="75C685DF"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5C0AAE93"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other</w:t>
            </w:r>
          </w:p>
        </w:tc>
        <w:tc>
          <w:tcPr>
            <w:tcW w:w="3828" w:type="dxa"/>
          </w:tcPr>
          <w:p w14:paraId="20D83344"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A type of resource not otherwise described</w:t>
            </w:r>
          </w:p>
        </w:tc>
        <w:tc>
          <w:tcPr>
            <w:tcW w:w="732" w:type="dxa"/>
          </w:tcPr>
          <w:p w14:paraId="213386D4" w14:textId="77777777" w:rsidR="00AA4DED" w:rsidRPr="00314E34" w:rsidRDefault="00AA4DED" w:rsidP="00C128E3">
            <w:pPr>
              <w:snapToGrid w:val="0"/>
              <w:spacing w:before="60" w:after="60" w:line="240" w:lineRule="auto"/>
              <w:jc w:val="center"/>
              <w:rPr>
                <w:rFonts w:cs="Arial"/>
                <w:sz w:val="16"/>
                <w:szCs w:val="16"/>
              </w:rPr>
            </w:pPr>
            <w:r w:rsidRPr="00314E34">
              <w:rPr>
                <w:rFonts w:cs="Arial"/>
                <w:sz w:val="16"/>
                <w:szCs w:val="16"/>
              </w:rPr>
              <w:t>100</w:t>
            </w:r>
          </w:p>
        </w:tc>
        <w:tc>
          <w:tcPr>
            <w:tcW w:w="5503" w:type="dxa"/>
          </w:tcPr>
          <w:p w14:paraId="50C845A9" w14:textId="2EA7377E" w:rsidR="00AA4DED" w:rsidRPr="00314E34" w:rsidRDefault="00EA55E8" w:rsidP="00C128E3">
            <w:pPr>
              <w:snapToGrid w:val="0"/>
              <w:spacing w:before="60" w:after="60" w:line="240" w:lineRule="auto"/>
              <w:jc w:val="left"/>
              <w:rPr>
                <w:rFonts w:cs="Arial"/>
                <w:sz w:val="16"/>
                <w:szCs w:val="16"/>
              </w:rPr>
            </w:pPr>
            <w:r w:rsidRPr="00314E34">
              <w:rPr>
                <w:rFonts w:cs="Arial"/>
                <w:sz w:val="16"/>
                <w:szCs w:val="16"/>
              </w:rPr>
              <w:t>A system support file</w:t>
            </w:r>
          </w:p>
        </w:tc>
      </w:tr>
    </w:tbl>
    <w:p w14:paraId="67D3DE51" w14:textId="77777777" w:rsidR="00AA4DED" w:rsidRPr="00314E34" w:rsidRDefault="00AA4DED" w:rsidP="007B4FED">
      <w:pPr>
        <w:spacing w:after="0" w:line="240" w:lineRule="auto"/>
      </w:pPr>
    </w:p>
    <w:p w14:paraId="67CEE4AA" w14:textId="2E14DA02" w:rsidR="00E73EDF" w:rsidRPr="00314E34" w:rsidRDefault="00006534" w:rsidP="007B4FED">
      <w:pPr>
        <w:pStyle w:val="Heading3"/>
        <w:tabs>
          <w:tab w:val="clear" w:pos="660"/>
          <w:tab w:val="clear" w:pos="880"/>
          <w:tab w:val="left" w:pos="851"/>
        </w:tabs>
        <w:spacing w:before="120" w:after="120" w:line="240" w:lineRule="auto"/>
        <w:ind w:left="851" w:hanging="851"/>
      </w:pPr>
      <w:bookmarkStart w:id="974" w:name="_Toc439685327"/>
      <w:bookmarkStart w:id="975" w:name="_Toc175558671"/>
      <w:r w:rsidRPr="00314E34">
        <w:t>S100</w:t>
      </w:r>
      <w:r w:rsidR="007653F1" w:rsidRPr="00314E34">
        <w:t>_Catalogue</w:t>
      </w:r>
      <w:r w:rsidR="00741C68" w:rsidRPr="00314E34">
        <w:t>Discovery</w:t>
      </w:r>
      <w:r w:rsidR="007653F1" w:rsidRPr="00314E34">
        <w:t>Metadata</w:t>
      </w:r>
      <w:bookmarkEnd w:id="974"/>
      <w:bookmarkEnd w:id="975"/>
    </w:p>
    <w:p w14:paraId="07274486" w14:textId="322033D7" w:rsidR="00E73EDF" w:rsidRPr="00314E34" w:rsidRDefault="007653F1" w:rsidP="007C62F7">
      <w:pPr>
        <w:spacing w:after="120" w:line="240" w:lineRule="auto"/>
      </w:pPr>
      <w:r w:rsidRPr="00314E34">
        <w:t xml:space="preserve">This is an optional element that allows for the delivery of S-101 </w:t>
      </w:r>
      <w:r w:rsidR="007B4FED" w:rsidRPr="00314E34">
        <w:t>F</w:t>
      </w:r>
      <w:r w:rsidRPr="00314E34">
        <w:t xml:space="preserve">eature and </w:t>
      </w:r>
      <w:r w:rsidR="007B4FED" w:rsidRPr="00314E34">
        <w:t>P</w:t>
      </w:r>
      <w:r w:rsidRPr="00314E34">
        <w:t xml:space="preserve">ortrayal </w:t>
      </w:r>
      <w:r w:rsidR="007B4FED" w:rsidRPr="00314E34">
        <w:t>C</w:t>
      </w:r>
      <w:r w:rsidRPr="00314E34">
        <w:t xml:space="preserve">atalogues within the </w:t>
      </w:r>
      <w:r w:rsidR="007C62F7" w:rsidRPr="00314E34">
        <w:t>E</w:t>
      </w:r>
      <w:r w:rsidRPr="00314E34">
        <w:t xml:space="preserve">xchange </w:t>
      </w:r>
      <w:r w:rsidR="007C62F7" w:rsidRPr="00314E34">
        <w:t>S</w:t>
      </w:r>
      <w:r w:rsidRPr="00314E34">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314E34"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314E34" w:rsidRDefault="007653F1" w:rsidP="007C62F7">
            <w:pPr>
              <w:spacing w:before="60" w:after="60" w:line="240" w:lineRule="auto"/>
              <w:jc w:val="left"/>
              <w:rPr>
                <w:rFonts w:cs="Arial"/>
                <w:b/>
                <w:bCs/>
                <w:sz w:val="16"/>
                <w:szCs w:val="16"/>
                <w:lang w:eastAsia="en-US"/>
              </w:rPr>
            </w:pPr>
            <w:r w:rsidRPr="00314E34">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314E34" w:rsidRDefault="00353431" w:rsidP="00353431">
            <w:pPr>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314E34" w:rsidRDefault="00353431" w:rsidP="00353431">
            <w:pPr>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314E34" w:rsidRDefault="007653F1" w:rsidP="007C62F7">
            <w:pPr>
              <w:spacing w:before="60" w:after="60" w:line="240" w:lineRule="auto"/>
              <w:jc w:val="left"/>
              <w:rPr>
                <w:rFonts w:cs="Arial"/>
                <w:b/>
                <w:bCs/>
                <w:sz w:val="16"/>
                <w:szCs w:val="16"/>
                <w:lang w:eastAsia="en-US"/>
              </w:rPr>
            </w:pPr>
            <w:r w:rsidRPr="00314E34">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314E34" w:rsidRDefault="007653F1" w:rsidP="007C62F7">
            <w:pPr>
              <w:spacing w:before="60" w:after="60" w:line="240" w:lineRule="auto"/>
              <w:jc w:val="left"/>
              <w:rPr>
                <w:rFonts w:cs="Arial"/>
                <w:b/>
                <w:bCs/>
                <w:sz w:val="16"/>
                <w:szCs w:val="16"/>
                <w:lang w:eastAsia="en-US"/>
              </w:rPr>
            </w:pPr>
            <w:r w:rsidRPr="00314E34">
              <w:rPr>
                <w:rFonts w:cs="Arial"/>
                <w:b/>
                <w:bCs/>
                <w:sz w:val="16"/>
                <w:szCs w:val="16"/>
                <w:lang w:eastAsia="en-US"/>
              </w:rPr>
              <w:t>Remarks</w:t>
            </w:r>
          </w:p>
        </w:tc>
      </w:tr>
      <w:tr w:rsidR="00353431" w:rsidRPr="00314E34" w14:paraId="48F7DD0F" w14:textId="77777777" w:rsidTr="00353431">
        <w:trPr>
          <w:cantSplit/>
        </w:trPr>
        <w:tc>
          <w:tcPr>
            <w:tcW w:w="2797" w:type="dxa"/>
            <w:tcMar>
              <w:left w:w="108" w:type="dxa"/>
              <w:right w:w="108" w:type="dxa"/>
            </w:tcMar>
          </w:tcPr>
          <w:p w14:paraId="00816047" w14:textId="758B6389"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S100_CatalogueDiscoveryMetadata</w:t>
            </w:r>
          </w:p>
        </w:tc>
        <w:tc>
          <w:tcPr>
            <w:tcW w:w="3402" w:type="dxa"/>
            <w:tcMar>
              <w:left w:w="108" w:type="dxa"/>
              <w:right w:w="108" w:type="dxa"/>
            </w:tcMar>
          </w:tcPr>
          <w:p w14:paraId="7E57419B" w14:textId="007DC142"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Class for S-100 Catalogue metadata</w:t>
            </w:r>
          </w:p>
        </w:tc>
        <w:tc>
          <w:tcPr>
            <w:tcW w:w="708" w:type="dxa"/>
            <w:tcMar>
              <w:left w:w="108" w:type="dxa"/>
              <w:right w:w="108" w:type="dxa"/>
            </w:tcMar>
          </w:tcPr>
          <w:p w14:paraId="747CD1E4" w14:textId="0383D4F8"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w:t>
            </w:r>
          </w:p>
        </w:tc>
        <w:tc>
          <w:tcPr>
            <w:tcW w:w="2984" w:type="dxa"/>
            <w:tcMar>
              <w:top w:w="0" w:type="dxa"/>
              <w:left w:w="108" w:type="dxa"/>
              <w:bottom w:w="0" w:type="dxa"/>
              <w:right w:w="108" w:type="dxa"/>
            </w:tcMar>
          </w:tcPr>
          <w:p w14:paraId="738D037F"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w:t>
            </w:r>
          </w:p>
        </w:tc>
        <w:tc>
          <w:tcPr>
            <w:tcW w:w="4387" w:type="dxa"/>
            <w:tcMar>
              <w:top w:w="0" w:type="dxa"/>
              <w:left w:w="108" w:type="dxa"/>
              <w:bottom w:w="0" w:type="dxa"/>
              <w:right w:w="108" w:type="dxa"/>
            </w:tcMar>
          </w:tcPr>
          <w:p w14:paraId="03CC2018"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w:t>
            </w:r>
          </w:p>
        </w:tc>
      </w:tr>
      <w:tr w:rsidR="00353431" w:rsidRPr="00314E34" w14:paraId="2B8C19EE" w14:textId="77777777" w:rsidTr="00353431">
        <w:trPr>
          <w:cantSplit/>
        </w:trPr>
        <w:tc>
          <w:tcPr>
            <w:tcW w:w="2797" w:type="dxa"/>
            <w:tcMar>
              <w:left w:w="108" w:type="dxa"/>
              <w:right w:w="108" w:type="dxa"/>
            </w:tcMar>
          </w:tcPr>
          <w:p w14:paraId="67E865F5" w14:textId="736BC037" w:rsidR="00353431" w:rsidRPr="00314E34" w:rsidRDefault="00353431" w:rsidP="00353431">
            <w:pPr>
              <w:pStyle w:val="NormalWeb"/>
              <w:spacing w:before="60" w:beforeAutospacing="0" w:after="60" w:afterAutospacing="0"/>
              <w:rPr>
                <w:rFonts w:ascii="Arial" w:hAnsi="Arial" w:cs="Arial"/>
                <w:b/>
                <w:bCs/>
                <w:sz w:val="16"/>
                <w:szCs w:val="16"/>
              </w:rPr>
            </w:pPr>
            <w:proofErr w:type="spellStart"/>
            <w:r w:rsidRPr="00314E34">
              <w:rPr>
                <w:rFonts w:ascii="Arial" w:hAnsi="Arial" w:cs="Arial"/>
                <w:sz w:val="16"/>
                <w:szCs w:val="16"/>
              </w:rPr>
              <w:t>fileName</w:t>
            </w:r>
            <w:proofErr w:type="spellEnd"/>
          </w:p>
        </w:tc>
        <w:tc>
          <w:tcPr>
            <w:tcW w:w="3402" w:type="dxa"/>
            <w:tcMar>
              <w:left w:w="108" w:type="dxa"/>
              <w:right w:w="108" w:type="dxa"/>
            </w:tcMar>
          </w:tcPr>
          <w:p w14:paraId="599C5C37" w14:textId="0159DC6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name for the Catalogue</w:t>
            </w:r>
          </w:p>
        </w:tc>
        <w:tc>
          <w:tcPr>
            <w:tcW w:w="708" w:type="dxa"/>
            <w:tcMar>
              <w:left w:w="108" w:type="dxa"/>
              <w:right w:w="108" w:type="dxa"/>
            </w:tcMar>
          </w:tcPr>
          <w:p w14:paraId="5E8A9F9E" w14:textId="6F691DA7"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071A50FC" w14:textId="2EA37F63"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URI</w:t>
            </w:r>
          </w:p>
        </w:tc>
        <w:tc>
          <w:tcPr>
            <w:tcW w:w="4387" w:type="dxa"/>
            <w:tcMar>
              <w:top w:w="0" w:type="dxa"/>
              <w:left w:w="108" w:type="dxa"/>
              <w:bottom w:w="0" w:type="dxa"/>
              <w:right w:w="108" w:type="dxa"/>
            </w:tcMar>
          </w:tcPr>
          <w:p w14:paraId="17A18C32" w14:textId="08D89F3F"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See S-100 Part</w:t>
            </w:r>
            <w:r w:rsidR="002279B5" w:rsidRPr="00314E34">
              <w:rPr>
                <w:rFonts w:ascii="Arial" w:hAnsi="Arial" w:cs="Arial"/>
                <w:sz w:val="16"/>
                <w:szCs w:val="16"/>
              </w:rPr>
              <w:t xml:space="preserve"> </w:t>
            </w:r>
            <w:r w:rsidRPr="00314E34">
              <w:rPr>
                <w:rFonts w:ascii="Arial" w:hAnsi="Arial" w:cs="Arial"/>
                <w:sz w:val="16"/>
                <w:szCs w:val="16"/>
              </w:rPr>
              <w:t>1, clause 1-4.6</w:t>
            </w:r>
          </w:p>
        </w:tc>
      </w:tr>
      <w:tr w:rsidR="00353431" w:rsidRPr="00314E34" w14:paraId="1A22D212" w14:textId="77777777" w:rsidTr="00353431">
        <w:trPr>
          <w:cantSplit/>
        </w:trPr>
        <w:tc>
          <w:tcPr>
            <w:tcW w:w="2797" w:type="dxa"/>
            <w:tcMar>
              <w:left w:w="108" w:type="dxa"/>
              <w:right w:w="108" w:type="dxa"/>
            </w:tcMar>
          </w:tcPr>
          <w:p w14:paraId="19F7FD3F" w14:textId="4CE7F15B"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purpose</w:t>
            </w:r>
          </w:p>
        </w:tc>
        <w:tc>
          <w:tcPr>
            <w:tcW w:w="3402" w:type="dxa"/>
            <w:tcMar>
              <w:left w:w="108" w:type="dxa"/>
              <w:right w:w="108" w:type="dxa"/>
            </w:tcMar>
          </w:tcPr>
          <w:p w14:paraId="59BB0D5C" w14:textId="515AD7C0"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The purpose for which the Catalogue has been issued</w:t>
            </w:r>
          </w:p>
        </w:tc>
        <w:tc>
          <w:tcPr>
            <w:tcW w:w="708" w:type="dxa"/>
            <w:tcMar>
              <w:left w:w="108" w:type="dxa"/>
              <w:right w:w="108" w:type="dxa"/>
            </w:tcMar>
          </w:tcPr>
          <w:p w14:paraId="77FC7A74" w14:textId="1EBA2DE3"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2984" w:type="dxa"/>
            <w:tcMar>
              <w:top w:w="0" w:type="dxa"/>
              <w:left w:w="108" w:type="dxa"/>
              <w:bottom w:w="0" w:type="dxa"/>
              <w:right w:w="108" w:type="dxa"/>
            </w:tcMar>
          </w:tcPr>
          <w:p w14:paraId="2BF2B3E5" w14:textId="7F9F7365"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S100_Purpose</w:t>
            </w:r>
          </w:p>
        </w:tc>
        <w:tc>
          <w:tcPr>
            <w:tcW w:w="4387" w:type="dxa"/>
            <w:tcMar>
              <w:top w:w="0" w:type="dxa"/>
              <w:left w:w="108" w:type="dxa"/>
              <w:bottom w:w="0" w:type="dxa"/>
              <w:right w:w="108" w:type="dxa"/>
            </w:tcMar>
          </w:tcPr>
          <w:p w14:paraId="74D5177F" w14:textId="77777777" w:rsidR="00353431" w:rsidRPr="00314E34" w:rsidRDefault="00353431" w:rsidP="00353431">
            <w:pPr>
              <w:spacing w:before="60" w:after="60" w:line="240" w:lineRule="auto"/>
              <w:jc w:val="left"/>
              <w:rPr>
                <w:rFonts w:cs="Arial"/>
                <w:sz w:val="16"/>
                <w:szCs w:val="16"/>
                <w:lang w:eastAsia="en-US"/>
              </w:rPr>
            </w:pPr>
            <w:r w:rsidRPr="00314E34">
              <w:rPr>
                <w:rFonts w:cs="Arial"/>
                <w:sz w:val="16"/>
                <w:szCs w:val="16"/>
                <w:lang w:eastAsia="en-US"/>
              </w:rPr>
              <w:t>The values must be one of the following:</w:t>
            </w:r>
          </w:p>
          <w:p w14:paraId="2DF34AFD" w14:textId="473ACB3B" w:rsidR="00353431" w:rsidRPr="00314E34" w:rsidRDefault="00353431" w:rsidP="00353431">
            <w:pPr>
              <w:spacing w:before="60" w:after="60" w:line="240" w:lineRule="auto"/>
              <w:jc w:val="left"/>
              <w:rPr>
                <w:rFonts w:cs="Arial"/>
                <w:sz w:val="16"/>
                <w:szCs w:val="16"/>
                <w:lang w:eastAsia="en-US"/>
              </w:rPr>
            </w:pPr>
            <w:r w:rsidRPr="00314E34">
              <w:rPr>
                <w:rFonts w:cs="Arial"/>
                <w:sz w:val="16"/>
                <w:szCs w:val="16"/>
                <w:lang w:eastAsia="en-US"/>
              </w:rPr>
              <w:t>2.  new edition</w:t>
            </w:r>
          </w:p>
          <w:p w14:paraId="69909C75" w14:textId="359375AB"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lang w:eastAsia="en-US"/>
              </w:rPr>
              <w:t>5.  cancellation</w:t>
            </w:r>
          </w:p>
          <w:p w14:paraId="18EC267F" w14:textId="6BCF1875"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Default is new edition</w:t>
            </w:r>
          </w:p>
        </w:tc>
      </w:tr>
      <w:tr w:rsidR="00353431" w:rsidRPr="00314E34" w14:paraId="4B626324" w14:textId="77777777" w:rsidTr="00353431">
        <w:trPr>
          <w:cantSplit/>
        </w:trPr>
        <w:tc>
          <w:tcPr>
            <w:tcW w:w="2797" w:type="dxa"/>
            <w:tcMar>
              <w:left w:w="108" w:type="dxa"/>
              <w:right w:w="108" w:type="dxa"/>
            </w:tcMar>
          </w:tcPr>
          <w:p w14:paraId="428B81BA" w14:textId="4AB1C93E" w:rsidR="00353431" w:rsidRPr="00314E34" w:rsidRDefault="00353431" w:rsidP="00353431">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editionNumber</w:t>
            </w:r>
            <w:proofErr w:type="spellEnd"/>
          </w:p>
        </w:tc>
        <w:tc>
          <w:tcPr>
            <w:tcW w:w="3402" w:type="dxa"/>
            <w:tcMar>
              <w:left w:w="108" w:type="dxa"/>
              <w:right w:w="108" w:type="dxa"/>
            </w:tcMar>
          </w:tcPr>
          <w:p w14:paraId="7CFCA58B" w14:textId="231AF702"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The Edition number of the Catalogue</w:t>
            </w:r>
          </w:p>
        </w:tc>
        <w:tc>
          <w:tcPr>
            <w:tcW w:w="708" w:type="dxa"/>
            <w:tcMar>
              <w:left w:w="108" w:type="dxa"/>
              <w:right w:w="108" w:type="dxa"/>
            </w:tcMar>
          </w:tcPr>
          <w:p w14:paraId="0367C8B3" w14:textId="677F25FE"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3F8B309A" w14:textId="38E3D2BD"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Integer</w:t>
            </w:r>
          </w:p>
        </w:tc>
        <w:tc>
          <w:tcPr>
            <w:tcW w:w="4387" w:type="dxa"/>
            <w:tcMar>
              <w:top w:w="0" w:type="dxa"/>
              <w:left w:w="108" w:type="dxa"/>
              <w:bottom w:w="0" w:type="dxa"/>
              <w:right w:w="108" w:type="dxa"/>
            </w:tcMar>
          </w:tcPr>
          <w:p w14:paraId="31A8993C" w14:textId="77777777"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 xml:space="preserve">Initially set to 1 for a given </w:t>
            </w:r>
            <w:proofErr w:type="spellStart"/>
            <w:r w:rsidRPr="00314E34">
              <w:rPr>
                <w:rFonts w:cs="Arial"/>
                <w:sz w:val="16"/>
                <w:szCs w:val="16"/>
              </w:rPr>
              <w:t>productSpecification.number</w:t>
            </w:r>
            <w:proofErr w:type="spellEnd"/>
          </w:p>
          <w:p w14:paraId="2C0B733B" w14:textId="238DADDD"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Increased by 1 for each subsequent New Edition</w:t>
            </w:r>
          </w:p>
          <w:p w14:paraId="59D458EA" w14:textId="4E506F81"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Uniquely identifies the version of the Catalogue</w:t>
            </w:r>
          </w:p>
        </w:tc>
      </w:tr>
      <w:tr w:rsidR="00353431" w:rsidRPr="00314E34" w14:paraId="256DB4A2" w14:textId="77777777" w:rsidTr="00353431">
        <w:trPr>
          <w:cantSplit/>
        </w:trPr>
        <w:tc>
          <w:tcPr>
            <w:tcW w:w="2797" w:type="dxa"/>
            <w:tcMar>
              <w:left w:w="108" w:type="dxa"/>
              <w:right w:w="108" w:type="dxa"/>
            </w:tcMar>
          </w:tcPr>
          <w:p w14:paraId="50ADAF3F"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scope</w:t>
            </w:r>
          </w:p>
        </w:tc>
        <w:tc>
          <w:tcPr>
            <w:tcW w:w="3402" w:type="dxa"/>
            <w:tcMar>
              <w:left w:w="108" w:type="dxa"/>
              <w:right w:w="108" w:type="dxa"/>
            </w:tcMar>
          </w:tcPr>
          <w:p w14:paraId="3228EF69" w14:textId="5C82D161"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Subject domain of the Catalogue</w:t>
            </w:r>
          </w:p>
        </w:tc>
        <w:tc>
          <w:tcPr>
            <w:tcW w:w="708" w:type="dxa"/>
            <w:tcMar>
              <w:left w:w="108" w:type="dxa"/>
              <w:right w:w="108" w:type="dxa"/>
            </w:tcMar>
          </w:tcPr>
          <w:p w14:paraId="67755BB8" w14:textId="21A76549"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1C4C941D"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S100_CatalogueScope</w:t>
            </w:r>
          </w:p>
        </w:tc>
        <w:tc>
          <w:tcPr>
            <w:tcW w:w="4387" w:type="dxa"/>
            <w:tcMar>
              <w:top w:w="0" w:type="dxa"/>
              <w:left w:w="108" w:type="dxa"/>
              <w:bottom w:w="0" w:type="dxa"/>
              <w:right w:w="108" w:type="dxa"/>
            </w:tcMar>
          </w:tcPr>
          <w:p w14:paraId="40DAD016" w14:textId="77777777" w:rsidR="00353431" w:rsidRPr="00314E34"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314E34" w14:paraId="7CF027C6" w14:textId="77777777" w:rsidTr="00353431">
        <w:trPr>
          <w:cantSplit/>
        </w:trPr>
        <w:tc>
          <w:tcPr>
            <w:tcW w:w="2797" w:type="dxa"/>
            <w:tcMar>
              <w:left w:w="108" w:type="dxa"/>
              <w:right w:w="108" w:type="dxa"/>
            </w:tcMar>
          </w:tcPr>
          <w:p w14:paraId="7CB7801E" w14:textId="77777777" w:rsidR="00353431" w:rsidRPr="00314E34" w:rsidRDefault="00353431" w:rsidP="00353431">
            <w:pPr>
              <w:pStyle w:val="NormalWeb"/>
              <w:spacing w:before="60" w:beforeAutospacing="0" w:after="60" w:afterAutospacing="0"/>
              <w:ind w:right="72"/>
              <w:rPr>
                <w:rFonts w:ascii="Arial" w:hAnsi="Arial" w:cs="Arial"/>
                <w:b/>
                <w:bCs/>
                <w:sz w:val="16"/>
                <w:szCs w:val="16"/>
              </w:rPr>
            </w:pPr>
            <w:proofErr w:type="spellStart"/>
            <w:r w:rsidRPr="00314E34">
              <w:rPr>
                <w:rFonts w:ascii="Arial" w:hAnsi="Arial" w:cs="Arial"/>
                <w:sz w:val="16"/>
                <w:szCs w:val="16"/>
              </w:rPr>
              <w:t>versionNumber</w:t>
            </w:r>
            <w:proofErr w:type="spellEnd"/>
          </w:p>
        </w:tc>
        <w:tc>
          <w:tcPr>
            <w:tcW w:w="3402" w:type="dxa"/>
            <w:tcMar>
              <w:left w:w="108" w:type="dxa"/>
              <w:right w:w="108" w:type="dxa"/>
            </w:tcMar>
          </w:tcPr>
          <w:p w14:paraId="26BAF3DD" w14:textId="2DE55C5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version identifier of the Catalogue</w:t>
            </w:r>
          </w:p>
        </w:tc>
        <w:tc>
          <w:tcPr>
            <w:tcW w:w="708" w:type="dxa"/>
            <w:tcMar>
              <w:left w:w="108" w:type="dxa"/>
              <w:right w:w="108" w:type="dxa"/>
            </w:tcMar>
          </w:tcPr>
          <w:p w14:paraId="6D2A2D97" w14:textId="53143FA2"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0623DE90" w14:textId="77777777" w:rsidR="00353431" w:rsidRPr="00314E34" w:rsidRDefault="00353431" w:rsidP="00353431">
            <w:pPr>
              <w:pStyle w:val="NormalWeb"/>
              <w:spacing w:before="60" w:beforeAutospacing="0" w:after="60" w:afterAutospacing="0"/>
              <w:rPr>
                <w:rFonts w:ascii="Arial" w:hAnsi="Arial" w:cs="Arial"/>
                <w:b/>
                <w:bCs/>
                <w:sz w:val="16"/>
                <w:szCs w:val="16"/>
              </w:rPr>
            </w:pPr>
            <w:proofErr w:type="spellStart"/>
            <w:r w:rsidRPr="00314E34">
              <w:rPr>
                <w:rFonts w:ascii="Arial" w:hAnsi="Arial" w:cs="Arial"/>
                <w:sz w:val="16"/>
                <w:szCs w:val="16"/>
              </w:rPr>
              <w:t>CharacterString</w:t>
            </w:r>
            <w:proofErr w:type="spellEnd"/>
          </w:p>
        </w:tc>
        <w:tc>
          <w:tcPr>
            <w:tcW w:w="4387" w:type="dxa"/>
            <w:tcMar>
              <w:top w:w="0" w:type="dxa"/>
              <w:left w:w="108" w:type="dxa"/>
              <w:bottom w:w="0" w:type="dxa"/>
              <w:right w:w="108" w:type="dxa"/>
            </w:tcMar>
          </w:tcPr>
          <w:p w14:paraId="291DF296" w14:textId="1DE510B0" w:rsidR="00353431" w:rsidRPr="00314E34" w:rsidRDefault="00353431" w:rsidP="00353431">
            <w:pPr>
              <w:spacing w:before="60" w:after="60" w:line="240" w:lineRule="auto"/>
              <w:jc w:val="left"/>
              <w:rPr>
                <w:rFonts w:cs="Arial"/>
                <w:b/>
                <w:bCs/>
                <w:sz w:val="16"/>
                <w:szCs w:val="16"/>
                <w:lang w:eastAsia="en-US"/>
              </w:rPr>
            </w:pPr>
            <w:r w:rsidRPr="00314E34">
              <w:rPr>
                <w:sz w:val="16"/>
                <w:szCs w:val="16"/>
              </w:rPr>
              <w:t>Human readable version identifier</w:t>
            </w:r>
          </w:p>
        </w:tc>
      </w:tr>
      <w:tr w:rsidR="00353431" w:rsidRPr="00314E34" w14:paraId="7F54F74A" w14:textId="77777777" w:rsidTr="00353431">
        <w:trPr>
          <w:cantSplit/>
        </w:trPr>
        <w:tc>
          <w:tcPr>
            <w:tcW w:w="2797" w:type="dxa"/>
            <w:tcMar>
              <w:left w:w="108" w:type="dxa"/>
              <w:right w:w="108" w:type="dxa"/>
            </w:tcMar>
          </w:tcPr>
          <w:p w14:paraId="2432DB7B" w14:textId="77777777" w:rsidR="00353431" w:rsidRPr="00314E34" w:rsidRDefault="00353431" w:rsidP="00353431">
            <w:pPr>
              <w:pStyle w:val="NormalWeb"/>
              <w:spacing w:before="60" w:beforeAutospacing="0" w:after="60" w:afterAutospacing="0"/>
              <w:rPr>
                <w:rFonts w:ascii="Arial" w:hAnsi="Arial" w:cs="Arial"/>
                <w:b/>
                <w:bCs/>
                <w:sz w:val="16"/>
                <w:szCs w:val="16"/>
              </w:rPr>
            </w:pPr>
            <w:proofErr w:type="spellStart"/>
            <w:r w:rsidRPr="00314E34">
              <w:rPr>
                <w:rFonts w:ascii="Arial" w:hAnsi="Arial" w:cs="Arial"/>
                <w:sz w:val="16"/>
                <w:szCs w:val="16"/>
              </w:rPr>
              <w:t>issueDate</w:t>
            </w:r>
            <w:proofErr w:type="spellEnd"/>
          </w:p>
        </w:tc>
        <w:tc>
          <w:tcPr>
            <w:tcW w:w="3402" w:type="dxa"/>
            <w:tcMar>
              <w:left w:w="108" w:type="dxa"/>
              <w:right w:w="108" w:type="dxa"/>
            </w:tcMar>
          </w:tcPr>
          <w:p w14:paraId="4E1ABD99" w14:textId="4ADA1560"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issue date of the Catalogue</w:t>
            </w:r>
          </w:p>
        </w:tc>
        <w:tc>
          <w:tcPr>
            <w:tcW w:w="708" w:type="dxa"/>
            <w:tcMar>
              <w:left w:w="108" w:type="dxa"/>
              <w:right w:w="108" w:type="dxa"/>
            </w:tcMar>
          </w:tcPr>
          <w:p w14:paraId="72E86E18" w14:textId="2B72D074"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59D494EA"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Date</w:t>
            </w:r>
          </w:p>
        </w:tc>
        <w:tc>
          <w:tcPr>
            <w:tcW w:w="4387" w:type="dxa"/>
            <w:tcMar>
              <w:top w:w="0" w:type="dxa"/>
              <w:left w:w="108" w:type="dxa"/>
              <w:bottom w:w="0" w:type="dxa"/>
              <w:right w:w="108" w:type="dxa"/>
            </w:tcMar>
          </w:tcPr>
          <w:p w14:paraId="4B61BB22" w14:textId="77777777" w:rsidR="00353431" w:rsidRPr="00314E34" w:rsidRDefault="00353431" w:rsidP="00353431">
            <w:pPr>
              <w:pStyle w:val="NormalWeb"/>
              <w:spacing w:before="60" w:beforeAutospacing="0" w:after="60" w:afterAutospacing="0"/>
              <w:rPr>
                <w:rFonts w:ascii="Arial" w:hAnsi="Arial" w:cs="Arial"/>
                <w:b/>
                <w:bCs/>
                <w:sz w:val="16"/>
                <w:szCs w:val="16"/>
              </w:rPr>
            </w:pPr>
          </w:p>
        </w:tc>
      </w:tr>
      <w:tr w:rsidR="00353431" w:rsidRPr="00314E34" w14:paraId="7B606B2A" w14:textId="77777777" w:rsidTr="00353431">
        <w:trPr>
          <w:cantSplit/>
        </w:trPr>
        <w:tc>
          <w:tcPr>
            <w:tcW w:w="2797" w:type="dxa"/>
            <w:tcMar>
              <w:left w:w="108" w:type="dxa"/>
              <w:right w:w="108" w:type="dxa"/>
            </w:tcMar>
          </w:tcPr>
          <w:p w14:paraId="799FE051" w14:textId="77777777" w:rsidR="00353431" w:rsidRPr="00314E34" w:rsidRDefault="00353431" w:rsidP="00353431">
            <w:pPr>
              <w:pStyle w:val="NormalWeb"/>
              <w:spacing w:before="60" w:beforeAutospacing="0" w:after="60" w:afterAutospacing="0"/>
              <w:rPr>
                <w:rFonts w:ascii="Arial" w:hAnsi="Arial" w:cs="Arial"/>
                <w:b/>
                <w:bCs/>
                <w:sz w:val="16"/>
                <w:szCs w:val="16"/>
              </w:rPr>
            </w:pPr>
            <w:proofErr w:type="spellStart"/>
            <w:r w:rsidRPr="00314E34">
              <w:rPr>
                <w:rFonts w:ascii="Arial" w:hAnsi="Arial" w:cs="Arial"/>
                <w:sz w:val="16"/>
                <w:szCs w:val="16"/>
              </w:rPr>
              <w:t>productSpecification</w:t>
            </w:r>
            <w:proofErr w:type="spellEnd"/>
          </w:p>
        </w:tc>
        <w:tc>
          <w:tcPr>
            <w:tcW w:w="3402" w:type="dxa"/>
            <w:tcMar>
              <w:left w:w="108" w:type="dxa"/>
              <w:right w:w="108" w:type="dxa"/>
            </w:tcMar>
          </w:tcPr>
          <w:p w14:paraId="056D8F2C" w14:textId="6EB3BE0A"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Product Specification used to create this file</w:t>
            </w:r>
          </w:p>
        </w:tc>
        <w:tc>
          <w:tcPr>
            <w:tcW w:w="708" w:type="dxa"/>
            <w:tcMar>
              <w:left w:w="108" w:type="dxa"/>
              <w:right w:w="108" w:type="dxa"/>
            </w:tcMar>
          </w:tcPr>
          <w:p w14:paraId="571A3551" w14:textId="008E85EA"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237C5652"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S100_ProductSpecification</w:t>
            </w:r>
          </w:p>
        </w:tc>
        <w:tc>
          <w:tcPr>
            <w:tcW w:w="4387" w:type="dxa"/>
            <w:tcMar>
              <w:top w:w="0" w:type="dxa"/>
              <w:left w:w="108" w:type="dxa"/>
              <w:bottom w:w="0" w:type="dxa"/>
              <w:right w:w="108" w:type="dxa"/>
            </w:tcMar>
          </w:tcPr>
          <w:p w14:paraId="74083EDC" w14:textId="77777777" w:rsidR="00353431" w:rsidRPr="00314E34" w:rsidRDefault="00353431" w:rsidP="00353431">
            <w:pPr>
              <w:pStyle w:val="NormalWeb"/>
              <w:spacing w:before="60" w:beforeAutospacing="0" w:after="60" w:afterAutospacing="0"/>
              <w:rPr>
                <w:rFonts w:ascii="Arial" w:hAnsi="Arial" w:cs="Arial"/>
                <w:b/>
                <w:bCs/>
                <w:sz w:val="16"/>
                <w:szCs w:val="16"/>
              </w:rPr>
            </w:pPr>
          </w:p>
        </w:tc>
      </w:tr>
      <w:tr w:rsidR="00353431" w:rsidRPr="00314E34" w14:paraId="1944CF7A" w14:textId="77777777" w:rsidTr="00353431">
        <w:trPr>
          <w:cantSplit/>
        </w:trPr>
        <w:tc>
          <w:tcPr>
            <w:tcW w:w="2797" w:type="dxa"/>
            <w:tcMar>
              <w:left w:w="108" w:type="dxa"/>
              <w:right w:w="108" w:type="dxa"/>
            </w:tcMar>
          </w:tcPr>
          <w:p w14:paraId="3CFC242B" w14:textId="77777777" w:rsidR="00353431" w:rsidRPr="00314E34" w:rsidRDefault="00353431" w:rsidP="00353431">
            <w:pPr>
              <w:pStyle w:val="NormalWeb"/>
              <w:spacing w:before="60" w:beforeAutospacing="0" w:after="60" w:afterAutospacing="0"/>
              <w:rPr>
                <w:rFonts w:ascii="Arial" w:hAnsi="Arial" w:cs="Arial"/>
                <w:b/>
                <w:bCs/>
                <w:sz w:val="16"/>
                <w:szCs w:val="16"/>
              </w:rPr>
            </w:pPr>
            <w:proofErr w:type="spellStart"/>
            <w:r w:rsidRPr="00314E34">
              <w:rPr>
                <w:rFonts w:ascii="Arial" w:hAnsi="Arial" w:cs="Arial"/>
                <w:sz w:val="16"/>
                <w:szCs w:val="16"/>
              </w:rPr>
              <w:t>digitalSignatureReference</w:t>
            </w:r>
            <w:proofErr w:type="spellEnd"/>
          </w:p>
        </w:tc>
        <w:tc>
          <w:tcPr>
            <w:tcW w:w="3402" w:type="dxa"/>
            <w:tcMar>
              <w:left w:w="108" w:type="dxa"/>
              <w:right w:w="108" w:type="dxa"/>
            </w:tcMar>
          </w:tcPr>
          <w:p w14:paraId="30044D7B" w14:textId="76B41448"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 xml:space="preserve">Specifies the algorithm used to compute </w:t>
            </w:r>
            <w:proofErr w:type="spellStart"/>
            <w:r w:rsidRPr="00314E34">
              <w:rPr>
                <w:rFonts w:ascii="Arial" w:hAnsi="Arial" w:cs="Arial"/>
                <w:sz w:val="16"/>
                <w:szCs w:val="16"/>
              </w:rPr>
              <w:t>digitalSignatureValue</w:t>
            </w:r>
            <w:proofErr w:type="spellEnd"/>
          </w:p>
        </w:tc>
        <w:tc>
          <w:tcPr>
            <w:tcW w:w="708" w:type="dxa"/>
            <w:tcMar>
              <w:left w:w="108" w:type="dxa"/>
              <w:right w:w="108" w:type="dxa"/>
            </w:tcMar>
          </w:tcPr>
          <w:p w14:paraId="301D2294" w14:textId="2B7D10D5"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68C458C3" w14:textId="67D0E35A"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w:t>
            </w:r>
            <w:r w:rsidR="00E21EBB" w:rsidRPr="00314E34">
              <w:rPr>
                <w:rFonts w:ascii="Arial" w:hAnsi="Arial" w:cs="Arial"/>
                <w:sz w:val="16"/>
                <w:szCs w:val="16"/>
              </w:rPr>
              <w:t>SE_</w:t>
            </w:r>
            <w:r w:rsidRPr="00314E34">
              <w:rPr>
                <w:rFonts w:ascii="Arial" w:hAnsi="Arial" w:cs="Arial"/>
                <w:sz w:val="16"/>
                <w:szCs w:val="16"/>
              </w:rPr>
              <w:t>DigitalSignatureReference (see Part 15)</w:t>
            </w:r>
          </w:p>
        </w:tc>
        <w:tc>
          <w:tcPr>
            <w:tcW w:w="4387" w:type="dxa"/>
            <w:tcMar>
              <w:top w:w="0" w:type="dxa"/>
              <w:left w:w="108" w:type="dxa"/>
              <w:bottom w:w="0" w:type="dxa"/>
              <w:right w:w="108" w:type="dxa"/>
            </w:tcMar>
          </w:tcPr>
          <w:p w14:paraId="4F8E183E" w14:textId="5A3C22E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Reference to the appropriate digital signature algorithm</w:t>
            </w:r>
          </w:p>
        </w:tc>
      </w:tr>
      <w:tr w:rsidR="00353431" w:rsidRPr="00314E34" w14:paraId="0044530B" w14:textId="77777777" w:rsidTr="00353431">
        <w:trPr>
          <w:cantSplit/>
        </w:trPr>
        <w:tc>
          <w:tcPr>
            <w:tcW w:w="2797" w:type="dxa"/>
            <w:tcMar>
              <w:left w:w="108" w:type="dxa"/>
              <w:right w:w="108" w:type="dxa"/>
            </w:tcMar>
          </w:tcPr>
          <w:p w14:paraId="7FD843B3" w14:textId="77777777" w:rsidR="00353431" w:rsidRPr="00314E34" w:rsidRDefault="00353431" w:rsidP="00353431">
            <w:pPr>
              <w:pStyle w:val="NormalWeb"/>
              <w:spacing w:before="60" w:beforeAutospacing="0" w:after="60" w:afterAutospacing="0"/>
              <w:rPr>
                <w:rFonts w:ascii="Arial" w:hAnsi="Arial" w:cs="Arial"/>
                <w:b/>
                <w:bCs/>
                <w:sz w:val="16"/>
                <w:szCs w:val="16"/>
              </w:rPr>
            </w:pPr>
            <w:proofErr w:type="spellStart"/>
            <w:r w:rsidRPr="00314E34">
              <w:rPr>
                <w:rFonts w:ascii="Arial" w:hAnsi="Arial" w:cs="Arial"/>
                <w:sz w:val="16"/>
                <w:szCs w:val="16"/>
              </w:rPr>
              <w:t>digitalSignatureValue</w:t>
            </w:r>
            <w:proofErr w:type="spellEnd"/>
          </w:p>
        </w:tc>
        <w:tc>
          <w:tcPr>
            <w:tcW w:w="3402" w:type="dxa"/>
            <w:tcMar>
              <w:left w:w="108" w:type="dxa"/>
              <w:right w:w="108" w:type="dxa"/>
            </w:tcMar>
          </w:tcPr>
          <w:p w14:paraId="26AA15B4" w14:textId="757B09C9"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Value derived from the digital signature</w:t>
            </w:r>
          </w:p>
        </w:tc>
        <w:tc>
          <w:tcPr>
            <w:tcW w:w="708" w:type="dxa"/>
            <w:tcMar>
              <w:left w:w="108" w:type="dxa"/>
              <w:right w:w="108" w:type="dxa"/>
            </w:tcMar>
          </w:tcPr>
          <w:p w14:paraId="660F4E9D" w14:textId="0C336486"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7447CE06" w14:textId="423D9DEC" w:rsidR="00353431" w:rsidRPr="00314E34" w:rsidRDefault="00353431" w:rsidP="00E21EBB">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w:t>
            </w:r>
            <w:r w:rsidR="00E21EBB" w:rsidRPr="00314E34">
              <w:rPr>
                <w:rFonts w:ascii="Arial" w:hAnsi="Arial" w:cs="Arial"/>
                <w:sz w:val="16"/>
                <w:szCs w:val="16"/>
              </w:rPr>
              <w:t>SE_</w:t>
            </w:r>
            <w:r w:rsidRPr="00314E34">
              <w:rPr>
                <w:rFonts w:ascii="Arial" w:hAnsi="Arial" w:cs="Arial"/>
                <w:sz w:val="16"/>
                <w:szCs w:val="16"/>
              </w:rPr>
              <w:t>DigitalSignature (see Part 15)</w:t>
            </w:r>
          </w:p>
        </w:tc>
        <w:tc>
          <w:tcPr>
            <w:tcW w:w="4387" w:type="dxa"/>
            <w:tcMar>
              <w:top w:w="0" w:type="dxa"/>
              <w:left w:w="108" w:type="dxa"/>
              <w:bottom w:w="0" w:type="dxa"/>
              <w:right w:w="108" w:type="dxa"/>
            </w:tcMar>
          </w:tcPr>
          <w:p w14:paraId="75099E11" w14:textId="77777777"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 xml:space="preserve">The value resulting from application of </w:t>
            </w:r>
            <w:proofErr w:type="spellStart"/>
            <w:r w:rsidRPr="00314E34">
              <w:rPr>
                <w:rFonts w:cs="Arial"/>
                <w:sz w:val="16"/>
                <w:szCs w:val="16"/>
              </w:rPr>
              <w:t>digitalSignatureReference</w:t>
            </w:r>
            <w:proofErr w:type="spellEnd"/>
          </w:p>
          <w:p w14:paraId="01B7B917" w14:textId="0D01DDA0" w:rsidR="00353431" w:rsidRPr="00314E34" w:rsidRDefault="00353431" w:rsidP="00353431">
            <w:pPr>
              <w:spacing w:before="60" w:after="60" w:line="240" w:lineRule="auto"/>
              <w:jc w:val="left"/>
              <w:rPr>
                <w:rFonts w:cs="Arial"/>
                <w:b/>
                <w:bCs/>
                <w:sz w:val="16"/>
                <w:szCs w:val="16"/>
              </w:rPr>
            </w:pPr>
            <w:r w:rsidRPr="00314E34">
              <w:rPr>
                <w:rFonts w:cs="Arial"/>
                <w:sz w:val="16"/>
                <w:szCs w:val="16"/>
              </w:rPr>
              <w:t>Implemented as the digital signature format specified in Part 15</w:t>
            </w:r>
          </w:p>
        </w:tc>
      </w:tr>
      <w:tr w:rsidR="00353431" w:rsidRPr="00314E34" w14:paraId="71573F9B" w14:textId="77777777" w:rsidTr="00353431">
        <w:trPr>
          <w:cantSplit/>
        </w:trPr>
        <w:tc>
          <w:tcPr>
            <w:tcW w:w="2797" w:type="dxa"/>
            <w:tcMar>
              <w:left w:w="108" w:type="dxa"/>
              <w:right w:w="108" w:type="dxa"/>
            </w:tcMar>
          </w:tcPr>
          <w:p w14:paraId="71B6FD76" w14:textId="6F4D6B1A" w:rsidR="00353431" w:rsidRPr="00314E34" w:rsidRDefault="00353431" w:rsidP="00353431">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compressionFlag</w:t>
            </w:r>
            <w:proofErr w:type="spellEnd"/>
          </w:p>
        </w:tc>
        <w:tc>
          <w:tcPr>
            <w:tcW w:w="3402" w:type="dxa"/>
            <w:tcMar>
              <w:left w:w="108" w:type="dxa"/>
              <w:right w:w="108" w:type="dxa"/>
            </w:tcMar>
          </w:tcPr>
          <w:p w14:paraId="142687BD" w14:textId="2AA42FF0"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Indicates if the resource is compressed</w:t>
            </w:r>
          </w:p>
        </w:tc>
        <w:tc>
          <w:tcPr>
            <w:tcW w:w="708" w:type="dxa"/>
            <w:tcMar>
              <w:left w:w="108" w:type="dxa"/>
              <w:right w:w="108" w:type="dxa"/>
            </w:tcMar>
          </w:tcPr>
          <w:p w14:paraId="2532187B" w14:textId="06BE37DE"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0DE1F0B7" w14:textId="6DBB019C"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Boolean</w:t>
            </w:r>
          </w:p>
        </w:tc>
        <w:tc>
          <w:tcPr>
            <w:tcW w:w="4387" w:type="dxa"/>
            <w:tcMar>
              <w:top w:w="0" w:type="dxa"/>
              <w:left w:w="108" w:type="dxa"/>
              <w:bottom w:w="0" w:type="dxa"/>
              <w:right w:w="108" w:type="dxa"/>
            </w:tcMar>
          </w:tcPr>
          <w:p w14:paraId="1D2E4921" w14:textId="77777777" w:rsidR="00353431" w:rsidRPr="00314E34" w:rsidRDefault="00353431" w:rsidP="00353431">
            <w:pPr>
              <w:suppressAutoHyphens/>
              <w:snapToGrid w:val="0"/>
              <w:spacing w:before="60" w:after="60" w:line="240" w:lineRule="auto"/>
              <w:jc w:val="left"/>
              <w:rPr>
                <w:rFonts w:cs="Arial"/>
                <w:sz w:val="16"/>
                <w:szCs w:val="16"/>
                <w:lang w:eastAsia="ar-SA"/>
              </w:rPr>
            </w:pPr>
            <w:r w:rsidRPr="00314E34">
              <w:rPr>
                <w:rFonts w:cs="Arial"/>
                <w:i/>
                <w:sz w:val="16"/>
                <w:szCs w:val="16"/>
                <w:lang w:eastAsia="ar-SA"/>
              </w:rPr>
              <w:t>True</w:t>
            </w:r>
            <w:r w:rsidRPr="00314E34">
              <w:rPr>
                <w:rFonts w:cs="Arial"/>
                <w:sz w:val="16"/>
                <w:szCs w:val="16"/>
                <w:lang w:eastAsia="ar-SA"/>
              </w:rPr>
              <w:t xml:space="preserve"> indicates a compressed resource</w:t>
            </w:r>
          </w:p>
          <w:p w14:paraId="2FDC61A4" w14:textId="13B838C7" w:rsidR="00353431" w:rsidRPr="00314E34" w:rsidRDefault="00353431" w:rsidP="00353431">
            <w:pPr>
              <w:snapToGrid w:val="0"/>
              <w:spacing w:before="60" w:after="60" w:line="240" w:lineRule="auto"/>
              <w:jc w:val="left"/>
              <w:rPr>
                <w:rFonts w:cs="Arial"/>
                <w:sz w:val="16"/>
                <w:szCs w:val="16"/>
              </w:rPr>
            </w:pPr>
            <w:r w:rsidRPr="00314E34">
              <w:rPr>
                <w:rFonts w:cs="Arial"/>
                <w:i/>
                <w:sz w:val="16"/>
                <w:szCs w:val="16"/>
                <w:lang w:eastAsia="ar-SA"/>
              </w:rPr>
              <w:t>False</w:t>
            </w:r>
            <w:r w:rsidRPr="00314E34">
              <w:rPr>
                <w:rFonts w:cs="Arial"/>
                <w:sz w:val="16"/>
                <w:szCs w:val="16"/>
                <w:lang w:eastAsia="ar-SA"/>
              </w:rPr>
              <w:t xml:space="preserve"> indicates an uncompressed resource</w:t>
            </w:r>
          </w:p>
        </w:tc>
      </w:tr>
      <w:tr w:rsidR="00353431" w:rsidRPr="00314E34" w14:paraId="7E0087A6" w14:textId="77777777" w:rsidTr="00353431">
        <w:trPr>
          <w:cantSplit/>
        </w:trPr>
        <w:tc>
          <w:tcPr>
            <w:tcW w:w="2797" w:type="dxa"/>
            <w:tcMar>
              <w:left w:w="108" w:type="dxa"/>
              <w:right w:w="108" w:type="dxa"/>
            </w:tcMar>
          </w:tcPr>
          <w:p w14:paraId="3FB19B3E" w14:textId="3B366F7E" w:rsidR="00353431" w:rsidRPr="00314E34" w:rsidRDefault="00353431" w:rsidP="00353431">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t>defaultLocale</w:t>
            </w:r>
            <w:proofErr w:type="spellEnd"/>
          </w:p>
        </w:tc>
        <w:tc>
          <w:tcPr>
            <w:tcW w:w="3402" w:type="dxa"/>
            <w:tcMar>
              <w:left w:w="108" w:type="dxa"/>
              <w:right w:w="108" w:type="dxa"/>
            </w:tcMar>
          </w:tcPr>
          <w:p w14:paraId="1B9D7DEE" w14:textId="77CFDA0F"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Default language and character set used in the Catalogue</w:t>
            </w:r>
          </w:p>
        </w:tc>
        <w:tc>
          <w:tcPr>
            <w:tcW w:w="708" w:type="dxa"/>
            <w:tcMar>
              <w:left w:w="108" w:type="dxa"/>
              <w:right w:w="108" w:type="dxa"/>
            </w:tcMar>
          </w:tcPr>
          <w:p w14:paraId="03F4D63A" w14:textId="121B5232"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62CB1C7A" w14:textId="7E7BDCDB" w:rsidR="00353431" w:rsidRPr="00314E34" w:rsidRDefault="00353431" w:rsidP="00353431">
            <w:pPr>
              <w:pStyle w:val="NormalWeb"/>
              <w:spacing w:before="60" w:beforeAutospacing="0" w:after="60" w:afterAutospacing="0"/>
              <w:rPr>
                <w:rFonts w:ascii="Arial" w:hAnsi="Arial" w:cs="Arial"/>
                <w:i/>
                <w:sz w:val="16"/>
                <w:szCs w:val="16"/>
              </w:rPr>
            </w:pPr>
            <w:proofErr w:type="spellStart"/>
            <w:r w:rsidRPr="00314E34">
              <w:rPr>
                <w:rFonts w:ascii="Arial" w:hAnsi="Arial" w:cs="Arial"/>
                <w:sz w:val="16"/>
                <w:szCs w:val="16"/>
              </w:rPr>
              <w:t>PT_Locale</w:t>
            </w:r>
            <w:proofErr w:type="spellEnd"/>
          </w:p>
        </w:tc>
        <w:tc>
          <w:tcPr>
            <w:tcW w:w="4387" w:type="dxa"/>
            <w:tcMar>
              <w:top w:w="0" w:type="dxa"/>
              <w:left w:w="108" w:type="dxa"/>
              <w:bottom w:w="0" w:type="dxa"/>
              <w:right w:w="108" w:type="dxa"/>
            </w:tcMar>
          </w:tcPr>
          <w:p w14:paraId="25105102" w14:textId="0F38ACB4"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0..1 multiplicity in S-100 restricted to 1 in S-101</w:t>
            </w:r>
          </w:p>
        </w:tc>
      </w:tr>
      <w:tr w:rsidR="00353431" w:rsidRPr="00314E34" w14:paraId="2F992574" w14:textId="77777777" w:rsidTr="00353431">
        <w:trPr>
          <w:cantSplit/>
        </w:trPr>
        <w:tc>
          <w:tcPr>
            <w:tcW w:w="2797" w:type="dxa"/>
            <w:tcMar>
              <w:left w:w="108" w:type="dxa"/>
              <w:right w:w="108" w:type="dxa"/>
            </w:tcMar>
          </w:tcPr>
          <w:p w14:paraId="4026106B" w14:textId="325FF630" w:rsidR="00353431" w:rsidRPr="00314E34" w:rsidRDefault="00353431" w:rsidP="00353431">
            <w:pPr>
              <w:pStyle w:val="NormalWeb"/>
              <w:spacing w:before="60" w:beforeAutospacing="0" w:after="60" w:afterAutospacing="0"/>
              <w:rPr>
                <w:rFonts w:ascii="Arial" w:hAnsi="Arial" w:cs="Arial"/>
                <w:sz w:val="16"/>
                <w:szCs w:val="16"/>
              </w:rPr>
            </w:pPr>
            <w:proofErr w:type="spellStart"/>
            <w:r w:rsidRPr="00314E34">
              <w:rPr>
                <w:rFonts w:ascii="Arial" w:hAnsi="Arial" w:cs="Arial"/>
                <w:sz w:val="16"/>
                <w:szCs w:val="16"/>
              </w:rPr>
              <w:lastRenderedPageBreak/>
              <w:t>otherLocale</w:t>
            </w:r>
            <w:proofErr w:type="spellEnd"/>
          </w:p>
        </w:tc>
        <w:tc>
          <w:tcPr>
            <w:tcW w:w="3402" w:type="dxa"/>
            <w:tcMar>
              <w:left w:w="108" w:type="dxa"/>
              <w:right w:w="108" w:type="dxa"/>
            </w:tcMar>
          </w:tcPr>
          <w:p w14:paraId="0F50BACE" w14:textId="7BED6369"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Other languages and character sets used in the Catalogue</w:t>
            </w:r>
          </w:p>
        </w:tc>
        <w:tc>
          <w:tcPr>
            <w:tcW w:w="708" w:type="dxa"/>
            <w:tcMar>
              <w:left w:w="108" w:type="dxa"/>
              <w:right w:w="108" w:type="dxa"/>
            </w:tcMar>
          </w:tcPr>
          <w:p w14:paraId="271B33D3" w14:textId="3D2CF9B1"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w:t>
            </w:r>
          </w:p>
        </w:tc>
        <w:tc>
          <w:tcPr>
            <w:tcW w:w="2984" w:type="dxa"/>
            <w:tcMar>
              <w:top w:w="0" w:type="dxa"/>
              <w:left w:w="108" w:type="dxa"/>
              <w:bottom w:w="0" w:type="dxa"/>
              <w:right w:w="108" w:type="dxa"/>
            </w:tcMar>
          </w:tcPr>
          <w:p w14:paraId="599FE7F6" w14:textId="70D4C03B" w:rsidR="00353431" w:rsidRPr="00314E34" w:rsidRDefault="00353431" w:rsidP="00353431">
            <w:pPr>
              <w:pStyle w:val="NormalWeb"/>
              <w:spacing w:before="60" w:beforeAutospacing="0" w:after="60" w:afterAutospacing="0"/>
              <w:rPr>
                <w:rFonts w:ascii="Arial" w:hAnsi="Arial" w:cs="Arial"/>
                <w:i/>
                <w:sz w:val="16"/>
                <w:szCs w:val="16"/>
              </w:rPr>
            </w:pPr>
            <w:proofErr w:type="spellStart"/>
            <w:r w:rsidRPr="00314E34">
              <w:rPr>
                <w:rFonts w:ascii="Arial" w:hAnsi="Arial" w:cs="Arial"/>
                <w:sz w:val="16"/>
                <w:szCs w:val="16"/>
              </w:rPr>
              <w:t>PT_Locale</w:t>
            </w:r>
            <w:proofErr w:type="spellEnd"/>
          </w:p>
        </w:tc>
        <w:tc>
          <w:tcPr>
            <w:tcW w:w="4387" w:type="dxa"/>
            <w:tcMar>
              <w:top w:w="0" w:type="dxa"/>
              <w:left w:w="108" w:type="dxa"/>
              <w:bottom w:w="0" w:type="dxa"/>
              <w:right w:w="108" w:type="dxa"/>
            </w:tcMar>
          </w:tcPr>
          <w:p w14:paraId="6692BF0D" w14:textId="77777777" w:rsidR="00353431" w:rsidRPr="00314E34" w:rsidRDefault="00353431" w:rsidP="00353431">
            <w:pPr>
              <w:snapToGrid w:val="0"/>
              <w:spacing w:before="60" w:after="60" w:line="240" w:lineRule="auto"/>
              <w:jc w:val="left"/>
              <w:rPr>
                <w:rFonts w:cs="Arial"/>
                <w:sz w:val="16"/>
                <w:szCs w:val="16"/>
              </w:rPr>
            </w:pPr>
          </w:p>
        </w:tc>
      </w:tr>
    </w:tbl>
    <w:p w14:paraId="67F4DD29" w14:textId="77777777" w:rsidR="003526BF" w:rsidRPr="00314E34" w:rsidRDefault="003526BF" w:rsidP="00353431">
      <w:pPr>
        <w:spacing w:after="0" w:line="240" w:lineRule="auto"/>
      </w:pPr>
    </w:p>
    <w:p w14:paraId="23DF317C" w14:textId="77777777" w:rsidR="00E73EDF" w:rsidRPr="00314E34" w:rsidRDefault="007653F1" w:rsidP="00353431">
      <w:pPr>
        <w:pStyle w:val="Heading4"/>
        <w:tabs>
          <w:tab w:val="clear" w:pos="940"/>
          <w:tab w:val="clear" w:pos="1140"/>
          <w:tab w:val="clear" w:pos="1360"/>
          <w:tab w:val="left" w:pos="993"/>
        </w:tabs>
        <w:spacing w:before="120" w:after="120" w:line="240" w:lineRule="auto"/>
        <w:ind w:left="993" w:hanging="993"/>
      </w:pPr>
      <w:r w:rsidRPr="00314E34">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314E34" w14:paraId="4DBE441B" w14:textId="77777777" w:rsidTr="00353431">
        <w:trPr>
          <w:cantSplit/>
        </w:trPr>
        <w:tc>
          <w:tcPr>
            <w:tcW w:w="1159" w:type="dxa"/>
            <w:shd w:val="clear" w:color="auto" w:fill="D9D9D9" w:themeFill="background1" w:themeFillShade="D9"/>
          </w:tcPr>
          <w:p w14:paraId="447A1659" w14:textId="50E03FF9" w:rsidR="00D85821" w:rsidRPr="00314E34" w:rsidRDefault="00A4519A" w:rsidP="00C128E3">
            <w:pPr>
              <w:snapToGrid w:val="0"/>
              <w:spacing w:before="60" w:after="60" w:line="240" w:lineRule="auto"/>
              <w:rPr>
                <w:b/>
                <w:bCs/>
                <w:sz w:val="16"/>
                <w:szCs w:val="16"/>
              </w:rPr>
            </w:pPr>
            <w:r w:rsidRPr="00314E34">
              <w:rPr>
                <w:b/>
                <w:sz w:val="16"/>
                <w:szCs w:val="16"/>
              </w:rPr>
              <w:t>Item</w:t>
            </w:r>
          </w:p>
        </w:tc>
        <w:tc>
          <w:tcPr>
            <w:tcW w:w="2981" w:type="dxa"/>
            <w:shd w:val="clear" w:color="auto" w:fill="D9D9D9" w:themeFill="background1" w:themeFillShade="D9"/>
          </w:tcPr>
          <w:p w14:paraId="1AB825EE" w14:textId="77777777" w:rsidR="00D85821" w:rsidRPr="00314E34" w:rsidRDefault="00D85821" w:rsidP="00C128E3">
            <w:pPr>
              <w:snapToGrid w:val="0"/>
              <w:spacing w:before="60" w:after="60" w:line="240" w:lineRule="auto"/>
              <w:rPr>
                <w:b/>
                <w:bCs/>
                <w:sz w:val="16"/>
                <w:szCs w:val="16"/>
              </w:rPr>
            </w:pPr>
            <w:r w:rsidRPr="00314E34">
              <w:rPr>
                <w:b/>
                <w:sz w:val="16"/>
                <w:szCs w:val="16"/>
              </w:rPr>
              <w:t>Name</w:t>
            </w:r>
          </w:p>
        </w:tc>
        <w:tc>
          <w:tcPr>
            <w:tcW w:w="3420" w:type="dxa"/>
            <w:shd w:val="clear" w:color="auto" w:fill="D9D9D9" w:themeFill="background1" w:themeFillShade="D9"/>
          </w:tcPr>
          <w:p w14:paraId="2593EDE2" w14:textId="77777777" w:rsidR="00D85821" w:rsidRPr="00314E34" w:rsidRDefault="00D85821" w:rsidP="00C128E3">
            <w:pPr>
              <w:snapToGrid w:val="0"/>
              <w:spacing w:before="60" w:after="60" w:line="240" w:lineRule="auto"/>
              <w:rPr>
                <w:b/>
                <w:bCs/>
                <w:sz w:val="16"/>
                <w:szCs w:val="16"/>
              </w:rPr>
            </w:pPr>
            <w:r w:rsidRPr="00314E34">
              <w:rPr>
                <w:b/>
                <w:sz w:val="16"/>
                <w:szCs w:val="16"/>
              </w:rPr>
              <w:t>Description</w:t>
            </w:r>
          </w:p>
        </w:tc>
        <w:tc>
          <w:tcPr>
            <w:tcW w:w="804" w:type="dxa"/>
            <w:shd w:val="clear" w:color="auto" w:fill="D9D9D9" w:themeFill="background1" w:themeFillShade="D9"/>
          </w:tcPr>
          <w:p w14:paraId="3719C973" w14:textId="2499432F" w:rsidR="00D85821" w:rsidRPr="00314E34" w:rsidRDefault="00D85821" w:rsidP="00C128E3">
            <w:pPr>
              <w:snapToGrid w:val="0"/>
              <w:spacing w:before="60" w:after="60" w:line="240" w:lineRule="auto"/>
              <w:jc w:val="center"/>
              <w:rPr>
                <w:b/>
                <w:bCs/>
                <w:sz w:val="16"/>
                <w:szCs w:val="16"/>
              </w:rPr>
            </w:pPr>
            <w:r w:rsidRPr="00314E34">
              <w:rPr>
                <w:b/>
                <w:sz w:val="16"/>
                <w:szCs w:val="16"/>
              </w:rPr>
              <w:t>Code</w:t>
            </w:r>
          </w:p>
        </w:tc>
        <w:tc>
          <w:tcPr>
            <w:tcW w:w="5694" w:type="dxa"/>
            <w:shd w:val="clear" w:color="auto" w:fill="D9D9D9" w:themeFill="background1" w:themeFillShade="D9"/>
          </w:tcPr>
          <w:p w14:paraId="2DA92A08" w14:textId="77777777" w:rsidR="00D85821" w:rsidRPr="00314E34" w:rsidRDefault="00D85821" w:rsidP="00C128E3">
            <w:pPr>
              <w:snapToGrid w:val="0"/>
              <w:spacing w:before="60" w:after="60" w:line="240" w:lineRule="auto"/>
              <w:rPr>
                <w:b/>
                <w:bCs/>
                <w:sz w:val="16"/>
                <w:szCs w:val="16"/>
              </w:rPr>
            </w:pPr>
            <w:r w:rsidRPr="00314E34">
              <w:rPr>
                <w:b/>
                <w:sz w:val="16"/>
                <w:szCs w:val="16"/>
              </w:rPr>
              <w:t>Remarks</w:t>
            </w:r>
          </w:p>
        </w:tc>
      </w:tr>
      <w:tr w:rsidR="00D85821" w:rsidRPr="00314E34" w14:paraId="48A7A911" w14:textId="77777777" w:rsidTr="00353431">
        <w:trPr>
          <w:cantSplit/>
        </w:trPr>
        <w:tc>
          <w:tcPr>
            <w:tcW w:w="1159" w:type="dxa"/>
          </w:tcPr>
          <w:p w14:paraId="1747996D" w14:textId="26B32463" w:rsidR="00D85821" w:rsidRPr="00314E34" w:rsidRDefault="00D85821" w:rsidP="00C128E3">
            <w:pPr>
              <w:snapToGrid w:val="0"/>
              <w:spacing w:before="60" w:after="60" w:line="240" w:lineRule="auto"/>
              <w:rPr>
                <w:b/>
                <w:bCs/>
                <w:sz w:val="16"/>
                <w:szCs w:val="16"/>
              </w:rPr>
            </w:pPr>
            <w:r w:rsidRPr="00314E34">
              <w:rPr>
                <w:sz w:val="16"/>
                <w:szCs w:val="16"/>
              </w:rPr>
              <w:t>Enumeration</w:t>
            </w:r>
          </w:p>
        </w:tc>
        <w:tc>
          <w:tcPr>
            <w:tcW w:w="2981" w:type="dxa"/>
          </w:tcPr>
          <w:p w14:paraId="30D5A75E" w14:textId="77777777" w:rsidR="00D85821" w:rsidRPr="00314E34" w:rsidRDefault="00D85821" w:rsidP="00C128E3">
            <w:pPr>
              <w:snapToGrid w:val="0"/>
              <w:spacing w:before="60" w:after="60" w:line="240" w:lineRule="auto"/>
              <w:rPr>
                <w:b/>
                <w:bCs/>
                <w:sz w:val="16"/>
                <w:szCs w:val="16"/>
              </w:rPr>
            </w:pPr>
            <w:r w:rsidRPr="00314E34">
              <w:rPr>
                <w:sz w:val="16"/>
                <w:szCs w:val="16"/>
              </w:rPr>
              <w:t>S100_CatalogueScope</w:t>
            </w:r>
          </w:p>
        </w:tc>
        <w:tc>
          <w:tcPr>
            <w:tcW w:w="3420" w:type="dxa"/>
          </w:tcPr>
          <w:p w14:paraId="0F82808B" w14:textId="5D0BBDFC" w:rsidR="00D85821" w:rsidRPr="00314E34" w:rsidRDefault="00D85821" w:rsidP="00C128E3">
            <w:pPr>
              <w:snapToGrid w:val="0"/>
              <w:spacing w:before="60" w:after="60" w:line="240" w:lineRule="auto"/>
              <w:jc w:val="left"/>
              <w:rPr>
                <w:b/>
                <w:bCs/>
                <w:sz w:val="16"/>
                <w:szCs w:val="16"/>
              </w:rPr>
            </w:pPr>
            <w:r w:rsidRPr="00314E34">
              <w:rPr>
                <w:sz w:val="16"/>
                <w:szCs w:val="16"/>
              </w:rPr>
              <w:t xml:space="preserve">The scope of the </w:t>
            </w:r>
            <w:r w:rsidR="00C8753F" w:rsidRPr="00314E34">
              <w:rPr>
                <w:sz w:val="16"/>
                <w:szCs w:val="16"/>
              </w:rPr>
              <w:t>C</w:t>
            </w:r>
            <w:r w:rsidRPr="00314E34">
              <w:rPr>
                <w:sz w:val="16"/>
                <w:szCs w:val="16"/>
              </w:rPr>
              <w:t>atalogue</w:t>
            </w:r>
          </w:p>
        </w:tc>
        <w:tc>
          <w:tcPr>
            <w:tcW w:w="804" w:type="dxa"/>
          </w:tcPr>
          <w:p w14:paraId="1C89FB3D" w14:textId="77777777" w:rsidR="00D85821" w:rsidRPr="00314E34" w:rsidRDefault="00D85821" w:rsidP="00C128E3">
            <w:pPr>
              <w:snapToGrid w:val="0"/>
              <w:spacing w:before="60" w:after="60" w:line="240" w:lineRule="auto"/>
              <w:jc w:val="center"/>
              <w:rPr>
                <w:b/>
                <w:bCs/>
                <w:sz w:val="16"/>
                <w:szCs w:val="16"/>
              </w:rPr>
            </w:pPr>
            <w:r w:rsidRPr="00314E34">
              <w:rPr>
                <w:sz w:val="16"/>
                <w:szCs w:val="16"/>
              </w:rPr>
              <w:t>-</w:t>
            </w:r>
          </w:p>
        </w:tc>
        <w:tc>
          <w:tcPr>
            <w:tcW w:w="5694" w:type="dxa"/>
          </w:tcPr>
          <w:p w14:paraId="3B1C52F7" w14:textId="77777777" w:rsidR="00D85821" w:rsidRPr="00314E34" w:rsidRDefault="00D85821" w:rsidP="00C128E3">
            <w:pPr>
              <w:snapToGrid w:val="0"/>
              <w:spacing w:before="60" w:after="60" w:line="240" w:lineRule="auto"/>
              <w:rPr>
                <w:b/>
                <w:bCs/>
                <w:sz w:val="16"/>
                <w:szCs w:val="16"/>
              </w:rPr>
            </w:pPr>
            <w:r w:rsidRPr="00314E34">
              <w:rPr>
                <w:sz w:val="16"/>
                <w:szCs w:val="16"/>
              </w:rPr>
              <w:t>-</w:t>
            </w:r>
          </w:p>
        </w:tc>
      </w:tr>
      <w:tr w:rsidR="00D85821" w:rsidRPr="00314E34" w14:paraId="02E6E6BD" w14:textId="77777777" w:rsidTr="00353431">
        <w:trPr>
          <w:cantSplit/>
        </w:trPr>
        <w:tc>
          <w:tcPr>
            <w:tcW w:w="1159" w:type="dxa"/>
          </w:tcPr>
          <w:p w14:paraId="630DDB1F" w14:textId="77777777" w:rsidR="00D85821" w:rsidRPr="00314E34" w:rsidRDefault="00D85821" w:rsidP="00C128E3">
            <w:pPr>
              <w:snapToGrid w:val="0"/>
              <w:spacing w:before="60" w:after="60" w:line="240" w:lineRule="auto"/>
              <w:rPr>
                <w:b/>
                <w:bCs/>
                <w:sz w:val="16"/>
                <w:szCs w:val="16"/>
              </w:rPr>
            </w:pPr>
            <w:r w:rsidRPr="00314E34">
              <w:rPr>
                <w:sz w:val="16"/>
                <w:szCs w:val="16"/>
              </w:rPr>
              <w:t>Value</w:t>
            </w:r>
          </w:p>
        </w:tc>
        <w:tc>
          <w:tcPr>
            <w:tcW w:w="2981" w:type="dxa"/>
          </w:tcPr>
          <w:p w14:paraId="259C2E52" w14:textId="77777777" w:rsidR="00D85821" w:rsidRPr="00314E34" w:rsidRDefault="00D85821" w:rsidP="00C128E3">
            <w:pPr>
              <w:snapToGrid w:val="0"/>
              <w:spacing w:before="60" w:after="60" w:line="240" w:lineRule="auto"/>
              <w:rPr>
                <w:b/>
                <w:bCs/>
                <w:sz w:val="16"/>
                <w:szCs w:val="16"/>
              </w:rPr>
            </w:pPr>
            <w:proofErr w:type="spellStart"/>
            <w:r w:rsidRPr="00314E34">
              <w:rPr>
                <w:sz w:val="16"/>
                <w:szCs w:val="16"/>
              </w:rPr>
              <w:t>featureCatalogue</w:t>
            </w:r>
            <w:proofErr w:type="spellEnd"/>
          </w:p>
        </w:tc>
        <w:tc>
          <w:tcPr>
            <w:tcW w:w="3420" w:type="dxa"/>
          </w:tcPr>
          <w:p w14:paraId="73A9D581" w14:textId="3EE5AF19" w:rsidR="00D85821" w:rsidRPr="00314E34" w:rsidRDefault="00D85821" w:rsidP="00C128E3">
            <w:pPr>
              <w:snapToGrid w:val="0"/>
              <w:spacing w:before="60" w:after="60" w:line="240" w:lineRule="auto"/>
              <w:jc w:val="left"/>
              <w:rPr>
                <w:b/>
                <w:bCs/>
                <w:sz w:val="16"/>
                <w:szCs w:val="16"/>
              </w:rPr>
            </w:pPr>
            <w:r w:rsidRPr="00314E34">
              <w:rPr>
                <w:sz w:val="16"/>
                <w:szCs w:val="16"/>
              </w:rPr>
              <w:t xml:space="preserve">S-100 </w:t>
            </w:r>
            <w:r w:rsidR="00C8753F" w:rsidRPr="00314E34">
              <w:rPr>
                <w:sz w:val="16"/>
                <w:szCs w:val="16"/>
              </w:rPr>
              <w:t>F</w:t>
            </w:r>
            <w:r w:rsidRPr="00314E34">
              <w:rPr>
                <w:sz w:val="16"/>
                <w:szCs w:val="16"/>
              </w:rPr>
              <w:t xml:space="preserve">eature </w:t>
            </w:r>
            <w:r w:rsidR="00C8753F" w:rsidRPr="00314E34">
              <w:rPr>
                <w:sz w:val="16"/>
                <w:szCs w:val="16"/>
              </w:rPr>
              <w:t>C</w:t>
            </w:r>
            <w:r w:rsidRPr="00314E34">
              <w:rPr>
                <w:sz w:val="16"/>
                <w:szCs w:val="16"/>
              </w:rPr>
              <w:t>atalogue</w:t>
            </w:r>
          </w:p>
        </w:tc>
        <w:tc>
          <w:tcPr>
            <w:tcW w:w="804" w:type="dxa"/>
          </w:tcPr>
          <w:p w14:paraId="5570AE46" w14:textId="16225EE8" w:rsidR="00D85821" w:rsidRPr="00314E34" w:rsidRDefault="00C8753F" w:rsidP="00C128E3">
            <w:pPr>
              <w:snapToGrid w:val="0"/>
              <w:spacing w:before="60" w:after="60" w:line="240" w:lineRule="auto"/>
              <w:jc w:val="center"/>
              <w:rPr>
                <w:bCs/>
                <w:sz w:val="16"/>
                <w:szCs w:val="16"/>
              </w:rPr>
            </w:pPr>
            <w:r w:rsidRPr="00314E34">
              <w:rPr>
                <w:bCs/>
                <w:sz w:val="16"/>
                <w:szCs w:val="16"/>
              </w:rPr>
              <w:t>1</w:t>
            </w:r>
          </w:p>
        </w:tc>
        <w:tc>
          <w:tcPr>
            <w:tcW w:w="5694" w:type="dxa"/>
          </w:tcPr>
          <w:p w14:paraId="00D4E878" w14:textId="77777777" w:rsidR="00D85821" w:rsidRPr="00314E34" w:rsidRDefault="00D85821" w:rsidP="00C128E3">
            <w:pPr>
              <w:snapToGrid w:val="0"/>
              <w:spacing w:before="60" w:after="60" w:line="240" w:lineRule="auto"/>
              <w:rPr>
                <w:b/>
                <w:bCs/>
                <w:sz w:val="16"/>
                <w:szCs w:val="16"/>
              </w:rPr>
            </w:pPr>
          </w:p>
        </w:tc>
      </w:tr>
      <w:tr w:rsidR="00D85821" w:rsidRPr="00314E34" w14:paraId="5689E20F" w14:textId="77777777" w:rsidTr="00353431">
        <w:trPr>
          <w:cantSplit/>
        </w:trPr>
        <w:tc>
          <w:tcPr>
            <w:tcW w:w="1159" w:type="dxa"/>
          </w:tcPr>
          <w:p w14:paraId="6F2E9B67" w14:textId="77777777" w:rsidR="00D85821" w:rsidRPr="00314E34" w:rsidRDefault="00D85821" w:rsidP="00C128E3">
            <w:pPr>
              <w:snapToGrid w:val="0"/>
              <w:spacing w:before="60" w:after="60" w:line="240" w:lineRule="auto"/>
              <w:rPr>
                <w:b/>
                <w:bCs/>
                <w:sz w:val="16"/>
                <w:szCs w:val="16"/>
              </w:rPr>
            </w:pPr>
            <w:r w:rsidRPr="00314E34">
              <w:rPr>
                <w:sz w:val="16"/>
                <w:szCs w:val="16"/>
              </w:rPr>
              <w:t>Value</w:t>
            </w:r>
          </w:p>
        </w:tc>
        <w:tc>
          <w:tcPr>
            <w:tcW w:w="2981" w:type="dxa"/>
          </w:tcPr>
          <w:p w14:paraId="6A0CB357" w14:textId="77777777" w:rsidR="00D85821" w:rsidRPr="00314E34" w:rsidRDefault="00D85821" w:rsidP="00C128E3">
            <w:pPr>
              <w:snapToGrid w:val="0"/>
              <w:spacing w:before="60" w:after="60" w:line="240" w:lineRule="auto"/>
              <w:rPr>
                <w:b/>
                <w:bCs/>
                <w:sz w:val="16"/>
                <w:szCs w:val="16"/>
              </w:rPr>
            </w:pPr>
            <w:proofErr w:type="spellStart"/>
            <w:r w:rsidRPr="00314E34">
              <w:rPr>
                <w:sz w:val="16"/>
                <w:szCs w:val="16"/>
              </w:rPr>
              <w:t>portrayalCatalogue</w:t>
            </w:r>
            <w:proofErr w:type="spellEnd"/>
          </w:p>
        </w:tc>
        <w:tc>
          <w:tcPr>
            <w:tcW w:w="3420" w:type="dxa"/>
          </w:tcPr>
          <w:p w14:paraId="0448F7F0" w14:textId="6C2E4FF5" w:rsidR="00D85821" w:rsidRPr="00314E34" w:rsidRDefault="00D85821" w:rsidP="00C128E3">
            <w:pPr>
              <w:snapToGrid w:val="0"/>
              <w:spacing w:before="60" w:after="60" w:line="240" w:lineRule="auto"/>
              <w:jc w:val="left"/>
              <w:rPr>
                <w:b/>
                <w:bCs/>
                <w:sz w:val="16"/>
                <w:szCs w:val="16"/>
              </w:rPr>
            </w:pPr>
            <w:r w:rsidRPr="00314E34">
              <w:rPr>
                <w:sz w:val="16"/>
                <w:szCs w:val="16"/>
              </w:rPr>
              <w:t xml:space="preserve">S-100 </w:t>
            </w:r>
            <w:r w:rsidR="00C8753F" w:rsidRPr="00314E34">
              <w:rPr>
                <w:sz w:val="16"/>
                <w:szCs w:val="16"/>
              </w:rPr>
              <w:t>P</w:t>
            </w:r>
            <w:r w:rsidRPr="00314E34">
              <w:rPr>
                <w:sz w:val="16"/>
                <w:szCs w:val="16"/>
              </w:rPr>
              <w:t xml:space="preserve">ortrayal </w:t>
            </w:r>
            <w:r w:rsidR="00C8753F" w:rsidRPr="00314E34">
              <w:rPr>
                <w:sz w:val="16"/>
                <w:szCs w:val="16"/>
              </w:rPr>
              <w:t>C</w:t>
            </w:r>
            <w:r w:rsidRPr="00314E34">
              <w:rPr>
                <w:sz w:val="16"/>
                <w:szCs w:val="16"/>
              </w:rPr>
              <w:t>atalogue</w:t>
            </w:r>
          </w:p>
        </w:tc>
        <w:tc>
          <w:tcPr>
            <w:tcW w:w="804" w:type="dxa"/>
          </w:tcPr>
          <w:p w14:paraId="7E5C51CE" w14:textId="5A9EDB52" w:rsidR="00D85821" w:rsidRPr="00314E34" w:rsidRDefault="00C8753F" w:rsidP="00C128E3">
            <w:pPr>
              <w:snapToGrid w:val="0"/>
              <w:spacing w:before="60" w:after="60" w:line="240" w:lineRule="auto"/>
              <w:jc w:val="center"/>
              <w:rPr>
                <w:bCs/>
                <w:sz w:val="16"/>
                <w:szCs w:val="16"/>
              </w:rPr>
            </w:pPr>
            <w:r w:rsidRPr="00314E34">
              <w:rPr>
                <w:bCs/>
                <w:sz w:val="16"/>
                <w:szCs w:val="16"/>
              </w:rPr>
              <w:t>2</w:t>
            </w:r>
          </w:p>
        </w:tc>
        <w:tc>
          <w:tcPr>
            <w:tcW w:w="5694" w:type="dxa"/>
          </w:tcPr>
          <w:p w14:paraId="48614466" w14:textId="77777777" w:rsidR="00D85821" w:rsidRPr="00314E34" w:rsidRDefault="00D85821" w:rsidP="00C128E3">
            <w:pPr>
              <w:snapToGrid w:val="0"/>
              <w:spacing w:before="60" w:after="60" w:line="240" w:lineRule="auto"/>
              <w:rPr>
                <w:b/>
                <w:bCs/>
                <w:sz w:val="16"/>
                <w:szCs w:val="16"/>
              </w:rPr>
            </w:pPr>
          </w:p>
        </w:tc>
      </w:tr>
      <w:tr w:rsidR="00D85821" w:rsidRPr="00314E34" w14:paraId="4A62524F" w14:textId="77777777" w:rsidTr="00353431">
        <w:trPr>
          <w:cantSplit/>
        </w:trPr>
        <w:tc>
          <w:tcPr>
            <w:tcW w:w="1159" w:type="dxa"/>
          </w:tcPr>
          <w:p w14:paraId="09B0D0CA" w14:textId="5285E9F4" w:rsidR="00D85821" w:rsidRPr="00314E34" w:rsidRDefault="00D85821" w:rsidP="00C128E3">
            <w:pPr>
              <w:snapToGrid w:val="0"/>
              <w:spacing w:before="60" w:after="60" w:line="240" w:lineRule="auto"/>
              <w:rPr>
                <w:sz w:val="16"/>
                <w:szCs w:val="16"/>
              </w:rPr>
            </w:pPr>
            <w:r w:rsidRPr="00314E34">
              <w:rPr>
                <w:sz w:val="16"/>
                <w:szCs w:val="16"/>
              </w:rPr>
              <w:t>Value</w:t>
            </w:r>
          </w:p>
        </w:tc>
        <w:tc>
          <w:tcPr>
            <w:tcW w:w="2981" w:type="dxa"/>
          </w:tcPr>
          <w:p w14:paraId="5F46985E" w14:textId="766D0FDA" w:rsidR="00D85821" w:rsidRPr="00314E34" w:rsidRDefault="00D85821" w:rsidP="00C128E3">
            <w:pPr>
              <w:snapToGrid w:val="0"/>
              <w:spacing w:before="60" w:after="60" w:line="240" w:lineRule="auto"/>
              <w:rPr>
                <w:sz w:val="16"/>
                <w:szCs w:val="16"/>
              </w:rPr>
            </w:pPr>
            <w:proofErr w:type="spellStart"/>
            <w:r w:rsidRPr="00314E34">
              <w:rPr>
                <w:sz w:val="16"/>
                <w:szCs w:val="16"/>
              </w:rPr>
              <w:t>interoperabilityCatalogue</w:t>
            </w:r>
            <w:proofErr w:type="spellEnd"/>
          </w:p>
        </w:tc>
        <w:tc>
          <w:tcPr>
            <w:tcW w:w="3420" w:type="dxa"/>
          </w:tcPr>
          <w:p w14:paraId="325036D3" w14:textId="6AD5B4D9" w:rsidR="00D85821" w:rsidRPr="00314E34" w:rsidRDefault="00D85821" w:rsidP="00C128E3">
            <w:pPr>
              <w:snapToGrid w:val="0"/>
              <w:spacing w:before="60" w:after="60" w:line="240" w:lineRule="auto"/>
              <w:jc w:val="left"/>
              <w:rPr>
                <w:b/>
                <w:bCs/>
                <w:sz w:val="16"/>
                <w:szCs w:val="16"/>
              </w:rPr>
            </w:pPr>
            <w:r w:rsidRPr="00314E34">
              <w:rPr>
                <w:sz w:val="16"/>
                <w:szCs w:val="16"/>
              </w:rPr>
              <w:t xml:space="preserve">S-100 </w:t>
            </w:r>
            <w:r w:rsidR="00C8753F" w:rsidRPr="00314E34">
              <w:rPr>
                <w:sz w:val="16"/>
                <w:szCs w:val="16"/>
              </w:rPr>
              <w:t>I</w:t>
            </w:r>
            <w:r w:rsidRPr="00314E34">
              <w:rPr>
                <w:sz w:val="16"/>
                <w:szCs w:val="16"/>
              </w:rPr>
              <w:t xml:space="preserve">nteroperability </w:t>
            </w:r>
            <w:r w:rsidR="00C8753F" w:rsidRPr="00314E34">
              <w:rPr>
                <w:sz w:val="16"/>
                <w:szCs w:val="16"/>
              </w:rPr>
              <w:t>Catalogue</w:t>
            </w:r>
          </w:p>
        </w:tc>
        <w:tc>
          <w:tcPr>
            <w:tcW w:w="804" w:type="dxa"/>
          </w:tcPr>
          <w:p w14:paraId="4A540CFA" w14:textId="21BA407C" w:rsidR="00D85821" w:rsidRPr="00314E34" w:rsidRDefault="00C8753F" w:rsidP="00C128E3">
            <w:pPr>
              <w:snapToGrid w:val="0"/>
              <w:spacing w:before="60" w:after="60" w:line="240" w:lineRule="auto"/>
              <w:jc w:val="center"/>
              <w:rPr>
                <w:bCs/>
                <w:sz w:val="16"/>
                <w:szCs w:val="16"/>
              </w:rPr>
            </w:pPr>
            <w:r w:rsidRPr="00314E34">
              <w:rPr>
                <w:bCs/>
                <w:sz w:val="16"/>
                <w:szCs w:val="16"/>
              </w:rPr>
              <w:t>3</w:t>
            </w:r>
          </w:p>
        </w:tc>
        <w:tc>
          <w:tcPr>
            <w:tcW w:w="5694" w:type="dxa"/>
          </w:tcPr>
          <w:p w14:paraId="4F88B3B0" w14:textId="77777777" w:rsidR="00D85821" w:rsidRPr="00314E34" w:rsidRDefault="00D85821" w:rsidP="00C128E3">
            <w:pPr>
              <w:snapToGrid w:val="0"/>
              <w:spacing w:before="60" w:after="60" w:line="240" w:lineRule="auto"/>
              <w:rPr>
                <w:b/>
                <w:bCs/>
                <w:sz w:val="16"/>
                <w:szCs w:val="16"/>
              </w:rPr>
            </w:pPr>
          </w:p>
        </w:tc>
      </w:tr>
    </w:tbl>
    <w:p w14:paraId="02B22D99" w14:textId="77777777" w:rsidR="00E73EDF" w:rsidRPr="00314E34" w:rsidRDefault="00E73EDF" w:rsidP="00353431">
      <w:pPr>
        <w:spacing w:after="0" w:line="240" w:lineRule="auto"/>
      </w:pPr>
    </w:p>
    <w:p w14:paraId="3FF6F038" w14:textId="2F00EA8B" w:rsidR="00D360CD" w:rsidRPr="00314E34"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rsidRPr="00314E34">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314E34" w14:paraId="3C595293" w14:textId="77777777" w:rsidTr="00D360CD">
        <w:trPr>
          <w:cantSplit/>
        </w:trPr>
        <w:tc>
          <w:tcPr>
            <w:tcW w:w="1080" w:type="dxa"/>
            <w:shd w:val="clear" w:color="auto" w:fill="D9D9D9" w:themeFill="background1" w:themeFillShade="D9"/>
          </w:tcPr>
          <w:p w14:paraId="3DFEC2AE"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Role Name</w:t>
            </w:r>
          </w:p>
        </w:tc>
        <w:tc>
          <w:tcPr>
            <w:tcW w:w="3060" w:type="dxa"/>
            <w:shd w:val="clear" w:color="auto" w:fill="D9D9D9" w:themeFill="background1" w:themeFillShade="D9"/>
          </w:tcPr>
          <w:p w14:paraId="717F62C7"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Name</w:t>
            </w:r>
          </w:p>
        </w:tc>
        <w:tc>
          <w:tcPr>
            <w:tcW w:w="3420" w:type="dxa"/>
            <w:shd w:val="clear" w:color="auto" w:fill="D9D9D9" w:themeFill="background1" w:themeFillShade="D9"/>
          </w:tcPr>
          <w:p w14:paraId="3EFD56C4"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Description</w:t>
            </w:r>
          </w:p>
        </w:tc>
        <w:tc>
          <w:tcPr>
            <w:tcW w:w="804" w:type="dxa"/>
            <w:shd w:val="clear" w:color="auto" w:fill="D9D9D9" w:themeFill="background1" w:themeFillShade="D9"/>
          </w:tcPr>
          <w:p w14:paraId="17F67B64" w14:textId="77777777" w:rsidR="00F43633" w:rsidRPr="00314E34" w:rsidRDefault="00F43633" w:rsidP="00D360CD">
            <w:pPr>
              <w:keepNext/>
              <w:keepLines/>
              <w:snapToGrid w:val="0"/>
              <w:spacing w:before="60" w:after="60" w:line="240" w:lineRule="auto"/>
              <w:jc w:val="center"/>
              <w:rPr>
                <w:b/>
                <w:sz w:val="16"/>
                <w:szCs w:val="16"/>
              </w:rPr>
            </w:pPr>
            <w:r w:rsidRPr="00314E34">
              <w:rPr>
                <w:b/>
                <w:sz w:val="16"/>
                <w:szCs w:val="16"/>
              </w:rPr>
              <w:t>Mult</w:t>
            </w:r>
          </w:p>
        </w:tc>
        <w:tc>
          <w:tcPr>
            <w:tcW w:w="2436" w:type="dxa"/>
            <w:shd w:val="clear" w:color="auto" w:fill="D9D9D9" w:themeFill="background1" w:themeFillShade="D9"/>
          </w:tcPr>
          <w:p w14:paraId="65E86B2A"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Type</w:t>
            </w:r>
          </w:p>
        </w:tc>
        <w:tc>
          <w:tcPr>
            <w:tcW w:w="3060" w:type="dxa"/>
            <w:shd w:val="clear" w:color="auto" w:fill="D9D9D9" w:themeFill="background1" w:themeFillShade="D9"/>
          </w:tcPr>
          <w:p w14:paraId="2064212C"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Remarks</w:t>
            </w:r>
          </w:p>
        </w:tc>
      </w:tr>
      <w:tr w:rsidR="00F43633" w:rsidRPr="00314E34" w14:paraId="4D379A79" w14:textId="77777777" w:rsidTr="00D360CD">
        <w:trPr>
          <w:cantSplit/>
          <w:trHeight w:val="305"/>
        </w:trPr>
        <w:tc>
          <w:tcPr>
            <w:tcW w:w="1080" w:type="dxa"/>
          </w:tcPr>
          <w:p w14:paraId="49C1B714" w14:textId="77777777" w:rsidR="00F43633" w:rsidRPr="00314E34" w:rsidRDefault="00F43633" w:rsidP="00D360CD">
            <w:pPr>
              <w:snapToGrid w:val="0"/>
              <w:spacing w:before="60" w:after="60" w:line="240" w:lineRule="auto"/>
              <w:jc w:val="left"/>
              <w:rPr>
                <w:sz w:val="16"/>
                <w:szCs w:val="16"/>
              </w:rPr>
            </w:pPr>
            <w:r w:rsidRPr="00314E34">
              <w:rPr>
                <w:sz w:val="16"/>
                <w:szCs w:val="16"/>
              </w:rPr>
              <w:t>Class</w:t>
            </w:r>
          </w:p>
        </w:tc>
        <w:tc>
          <w:tcPr>
            <w:tcW w:w="3060" w:type="dxa"/>
          </w:tcPr>
          <w:p w14:paraId="279966C3" w14:textId="77777777" w:rsidR="00F43633" w:rsidRPr="00314E34" w:rsidRDefault="00F43633" w:rsidP="00D360CD">
            <w:pPr>
              <w:snapToGrid w:val="0"/>
              <w:spacing w:before="60" w:after="60" w:line="240" w:lineRule="auto"/>
              <w:jc w:val="left"/>
              <w:rPr>
                <w:sz w:val="16"/>
                <w:szCs w:val="16"/>
              </w:rPr>
            </w:pPr>
            <w:proofErr w:type="spellStart"/>
            <w:r w:rsidRPr="00314E34">
              <w:rPr>
                <w:sz w:val="16"/>
                <w:szCs w:val="16"/>
              </w:rPr>
              <w:t>MD_MaintenanceInformation</w:t>
            </w:r>
            <w:proofErr w:type="spellEnd"/>
          </w:p>
        </w:tc>
        <w:tc>
          <w:tcPr>
            <w:tcW w:w="3420" w:type="dxa"/>
          </w:tcPr>
          <w:p w14:paraId="43082147" w14:textId="77777777" w:rsidR="00F43633" w:rsidRPr="00314E34" w:rsidRDefault="00F43633" w:rsidP="00D360CD">
            <w:pPr>
              <w:snapToGrid w:val="0"/>
              <w:spacing w:before="60" w:after="60" w:line="240" w:lineRule="auto"/>
              <w:jc w:val="left"/>
              <w:rPr>
                <w:sz w:val="16"/>
                <w:szCs w:val="16"/>
              </w:rPr>
            </w:pPr>
            <w:r w:rsidRPr="00314E34">
              <w:rPr>
                <w:sz w:val="16"/>
                <w:szCs w:val="16"/>
              </w:rPr>
              <w:t>Information about the scope and frequency of updating</w:t>
            </w:r>
          </w:p>
        </w:tc>
        <w:tc>
          <w:tcPr>
            <w:tcW w:w="804" w:type="dxa"/>
          </w:tcPr>
          <w:p w14:paraId="29F183DA" w14:textId="77777777" w:rsidR="00F43633" w:rsidRPr="00314E34" w:rsidRDefault="00F43633" w:rsidP="00D360CD">
            <w:pPr>
              <w:snapToGrid w:val="0"/>
              <w:spacing w:before="60" w:after="60" w:line="240" w:lineRule="auto"/>
              <w:jc w:val="center"/>
              <w:rPr>
                <w:sz w:val="16"/>
                <w:szCs w:val="16"/>
              </w:rPr>
            </w:pPr>
            <w:r w:rsidRPr="00314E34">
              <w:rPr>
                <w:sz w:val="16"/>
                <w:szCs w:val="16"/>
              </w:rPr>
              <w:t>-</w:t>
            </w:r>
          </w:p>
        </w:tc>
        <w:tc>
          <w:tcPr>
            <w:tcW w:w="2436" w:type="dxa"/>
          </w:tcPr>
          <w:p w14:paraId="315BFA9E" w14:textId="77777777" w:rsidR="00F43633" w:rsidRPr="00314E34" w:rsidRDefault="00F43633" w:rsidP="00D360CD">
            <w:pPr>
              <w:snapToGrid w:val="0"/>
              <w:spacing w:before="60" w:after="60" w:line="240" w:lineRule="auto"/>
              <w:jc w:val="left"/>
              <w:rPr>
                <w:sz w:val="16"/>
                <w:szCs w:val="16"/>
              </w:rPr>
            </w:pPr>
            <w:r w:rsidRPr="00314E34">
              <w:rPr>
                <w:sz w:val="16"/>
                <w:szCs w:val="16"/>
              </w:rPr>
              <w:t>-</w:t>
            </w:r>
          </w:p>
        </w:tc>
        <w:tc>
          <w:tcPr>
            <w:tcW w:w="3060" w:type="dxa"/>
            <w:vAlign w:val="center"/>
          </w:tcPr>
          <w:p w14:paraId="30AA509F" w14:textId="77777777" w:rsidR="00F43633" w:rsidRPr="00314E34" w:rsidRDefault="00F43633" w:rsidP="00F56D1C">
            <w:pPr>
              <w:snapToGrid w:val="0"/>
              <w:spacing w:before="60" w:after="0" w:line="240" w:lineRule="auto"/>
              <w:rPr>
                <w:sz w:val="16"/>
                <w:szCs w:val="16"/>
              </w:rPr>
            </w:pPr>
            <w:r w:rsidRPr="00314E34">
              <w:rPr>
                <w:sz w:val="16"/>
                <w:szCs w:val="16"/>
              </w:rPr>
              <w:t>S-100 restricts the ISO 19115-class to:</w:t>
            </w:r>
          </w:p>
          <w:p w14:paraId="10E3B9B5" w14:textId="77777777" w:rsidR="00F43633" w:rsidRPr="00314E34" w:rsidRDefault="00F43633" w:rsidP="001D02B5">
            <w:pPr>
              <w:pStyle w:val="ListParagraph"/>
              <w:numPr>
                <w:ilvl w:val="0"/>
                <w:numId w:val="25"/>
              </w:numPr>
              <w:snapToGrid w:val="0"/>
              <w:spacing w:after="0" w:line="240" w:lineRule="auto"/>
              <w:contextualSpacing w:val="0"/>
              <w:jc w:val="left"/>
              <w:rPr>
                <w:rFonts w:cs="Arial"/>
                <w:sz w:val="16"/>
                <w:szCs w:val="16"/>
              </w:rPr>
            </w:pPr>
            <w:r w:rsidRPr="00314E34">
              <w:rPr>
                <w:rFonts w:cs="Arial"/>
                <w:sz w:val="16"/>
                <w:szCs w:val="16"/>
              </w:rPr>
              <w:t xml:space="preserve">prohibit </w:t>
            </w:r>
            <w:proofErr w:type="spellStart"/>
            <w:r w:rsidRPr="00314E34">
              <w:rPr>
                <w:rFonts w:cs="Arial"/>
                <w:sz w:val="16"/>
                <w:szCs w:val="16"/>
              </w:rPr>
              <w:t>maintenanceScope</w:t>
            </w:r>
            <w:proofErr w:type="spellEnd"/>
            <w:r w:rsidRPr="00314E34">
              <w:rPr>
                <w:rFonts w:cs="Arial"/>
                <w:sz w:val="16"/>
                <w:szCs w:val="16"/>
              </w:rPr>
              <w:t xml:space="preserve">, </w:t>
            </w:r>
            <w:proofErr w:type="spellStart"/>
            <w:r w:rsidRPr="00314E34">
              <w:rPr>
                <w:rFonts w:cs="Arial"/>
                <w:sz w:val="16"/>
                <w:szCs w:val="16"/>
              </w:rPr>
              <w:t>maintenanceNote</w:t>
            </w:r>
            <w:proofErr w:type="spellEnd"/>
            <w:r w:rsidRPr="00314E34">
              <w:rPr>
                <w:rFonts w:cs="Arial"/>
                <w:sz w:val="16"/>
                <w:szCs w:val="16"/>
              </w:rPr>
              <w:t>, and contact attributes;</w:t>
            </w:r>
          </w:p>
          <w:p w14:paraId="0B581558" w14:textId="77777777" w:rsidR="00F43633" w:rsidRPr="00314E34" w:rsidRDefault="00F43633" w:rsidP="001D02B5">
            <w:pPr>
              <w:pStyle w:val="ListParagraph"/>
              <w:numPr>
                <w:ilvl w:val="0"/>
                <w:numId w:val="25"/>
              </w:numPr>
              <w:snapToGrid w:val="0"/>
              <w:spacing w:after="60" w:line="240" w:lineRule="auto"/>
              <w:contextualSpacing w:val="0"/>
              <w:jc w:val="left"/>
              <w:rPr>
                <w:sz w:val="16"/>
                <w:szCs w:val="16"/>
              </w:rPr>
            </w:pPr>
            <w:r w:rsidRPr="00314E34">
              <w:rPr>
                <w:rFonts w:cs="Arial"/>
                <w:sz w:val="16"/>
                <w:szCs w:val="16"/>
              </w:rPr>
              <w:t xml:space="preserve">define restrictions on </w:t>
            </w:r>
            <w:proofErr w:type="spellStart"/>
            <w:r w:rsidRPr="00314E34">
              <w:rPr>
                <w:rFonts w:cs="Arial"/>
                <w:sz w:val="16"/>
                <w:szCs w:val="16"/>
              </w:rPr>
              <w:t>maintenanceAndUpdate‌Frequency</w:t>
            </w:r>
            <w:proofErr w:type="spellEnd"/>
            <w:r w:rsidRPr="00314E34">
              <w:rPr>
                <w:rFonts w:cs="Arial"/>
                <w:sz w:val="16"/>
                <w:szCs w:val="16"/>
              </w:rPr>
              <w:t xml:space="preserve">, </w:t>
            </w:r>
            <w:proofErr w:type="spellStart"/>
            <w:r w:rsidRPr="00314E34">
              <w:rPr>
                <w:rFonts w:cs="Arial"/>
                <w:sz w:val="16"/>
                <w:szCs w:val="16"/>
              </w:rPr>
              <w:t>maintenanceDate</w:t>
            </w:r>
            <w:proofErr w:type="spellEnd"/>
            <w:r w:rsidRPr="00314E34">
              <w:rPr>
                <w:rFonts w:cs="Arial"/>
                <w:sz w:val="16"/>
                <w:szCs w:val="16"/>
              </w:rPr>
              <w:t xml:space="preserve">, and </w:t>
            </w:r>
            <w:proofErr w:type="spellStart"/>
            <w:r w:rsidRPr="00314E34">
              <w:rPr>
                <w:rFonts w:cs="Arial"/>
                <w:sz w:val="16"/>
                <w:szCs w:val="16"/>
              </w:rPr>
              <w:t>userDefinedMaintenance‌Frequency</w:t>
            </w:r>
            <w:proofErr w:type="spellEnd"/>
            <w:r w:rsidRPr="00314E34">
              <w:rPr>
                <w:rFonts w:cs="Arial"/>
                <w:sz w:val="16"/>
                <w:szCs w:val="16"/>
              </w:rPr>
              <w:t xml:space="preserve"> attributes</w:t>
            </w:r>
          </w:p>
        </w:tc>
      </w:tr>
      <w:tr w:rsidR="00F43633" w:rsidRPr="00314E34" w14:paraId="005DD027" w14:textId="77777777" w:rsidTr="00D360CD">
        <w:trPr>
          <w:cantSplit/>
          <w:trHeight w:val="277"/>
        </w:trPr>
        <w:tc>
          <w:tcPr>
            <w:tcW w:w="1080" w:type="dxa"/>
          </w:tcPr>
          <w:p w14:paraId="692DF510" w14:textId="77777777" w:rsidR="00F43633" w:rsidRPr="00314E34" w:rsidRDefault="00F43633" w:rsidP="00D360CD">
            <w:pPr>
              <w:snapToGrid w:val="0"/>
              <w:spacing w:before="60" w:after="60" w:line="240" w:lineRule="auto"/>
              <w:jc w:val="left"/>
              <w:rPr>
                <w:sz w:val="16"/>
                <w:szCs w:val="16"/>
              </w:rPr>
            </w:pPr>
            <w:r w:rsidRPr="00314E34">
              <w:rPr>
                <w:sz w:val="16"/>
                <w:szCs w:val="16"/>
              </w:rPr>
              <w:t>Attribute</w:t>
            </w:r>
          </w:p>
        </w:tc>
        <w:tc>
          <w:tcPr>
            <w:tcW w:w="3060" w:type="dxa"/>
          </w:tcPr>
          <w:p w14:paraId="231F503D" w14:textId="77777777" w:rsidR="00F43633" w:rsidRPr="00314E34" w:rsidRDefault="00F43633" w:rsidP="00D360CD">
            <w:pPr>
              <w:snapToGrid w:val="0"/>
              <w:spacing w:before="60" w:after="60" w:line="240" w:lineRule="auto"/>
              <w:jc w:val="left"/>
              <w:rPr>
                <w:sz w:val="16"/>
                <w:szCs w:val="16"/>
              </w:rPr>
            </w:pPr>
            <w:proofErr w:type="spellStart"/>
            <w:r w:rsidRPr="00314E34">
              <w:rPr>
                <w:sz w:val="16"/>
                <w:szCs w:val="16"/>
              </w:rPr>
              <w:t>maintenanceAndUpdateFrequency</w:t>
            </w:r>
            <w:proofErr w:type="spellEnd"/>
          </w:p>
        </w:tc>
        <w:tc>
          <w:tcPr>
            <w:tcW w:w="3420" w:type="dxa"/>
          </w:tcPr>
          <w:p w14:paraId="0355FD72" w14:textId="77777777" w:rsidR="00F43633" w:rsidRPr="00314E34" w:rsidRDefault="00F43633" w:rsidP="00D360CD">
            <w:pPr>
              <w:snapToGrid w:val="0"/>
              <w:spacing w:before="60" w:after="60" w:line="240" w:lineRule="auto"/>
              <w:jc w:val="left"/>
              <w:rPr>
                <w:sz w:val="16"/>
                <w:szCs w:val="16"/>
              </w:rPr>
            </w:pPr>
            <w:r w:rsidRPr="00314E34">
              <w:rPr>
                <w:sz w:val="16"/>
                <w:szCs w:val="16"/>
              </w:rPr>
              <w:t>Frequency with which changes and additions are made to the resource after the initial resource is completed</w:t>
            </w:r>
          </w:p>
        </w:tc>
        <w:tc>
          <w:tcPr>
            <w:tcW w:w="804" w:type="dxa"/>
          </w:tcPr>
          <w:p w14:paraId="14E8A441" w14:textId="77777777" w:rsidR="00F43633" w:rsidRPr="00314E34" w:rsidRDefault="00F43633" w:rsidP="00D360CD">
            <w:pPr>
              <w:snapToGrid w:val="0"/>
              <w:spacing w:before="60" w:after="60" w:line="240" w:lineRule="auto"/>
              <w:jc w:val="center"/>
              <w:rPr>
                <w:sz w:val="16"/>
                <w:szCs w:val="16"/>
              </w:rPr>
            </w:pPr>
            <w:r w:rsidRPr="00314E34">
              <w:rPr>
                <w:sz w:val="16"/>
                <w:szCs w:val="16"/>
              </w:rPr>
              <w:t>0..1</w:t>
            </w:r>
          </w:p>
        </w:tc>
        <w:tc>
          <w:tcPr>
            <w:tcW w:w="2436" w:type="dxa"/>
          </w:tcPr>
          <w:p w14:paraId="3BF2210A" w14:textId="77777777" w:rsidR="00F43633" w:rsidRPr="00314E34" w:rsidRDefault="00F43633" w:rsidP="00D360CD">
            <w:pPr>
              <w:snapToGrid w:val="0"/>
              <w:spacing w:before="60" w:after="60" w:line="240" w:lineRule="auto"/>
              <w:jc w:val="left"/>
              <w:rPr>
                <w:sz w:val="16"/>
                <w:szCs w:val="16"/>
              </w:rPr>
            </w:pPr>
            <w:proofErr w:type="spellStart"/>
            <w:r w:rsidRPr="00314E34">
              <w:rPr>
                <w:sz w:val="16"/>
                <w:szCs w:val="16"/>
              </w:rPr>
              <w:t>MD_MaintenanceFrequencyCode</w:t>
            </w:r>
            <w:proofErr w:type="spellEnd"/>
            <w:r w:rsidRPr="00314E34">
              <w:rPr>
                <w:sz w:val="16"/>
                <w:szCs w:val="16"/>
              </w:rPr>
              <w:t xml:space="preserve"> (</w:t>
            </w:r>
            <w:proofErr w:type="spellStart"/>
            <w:r w:rsidRPr="00314E34">
              <w:rPr>
                <w:sz w:val="16"/>
                <w:szCs w:val="16"/>
              </w:rPr>
              <w:t>codelist</w:t>
            </w:r>
            <w:proofErr w:type="spellEnd"/>
            <w:r w:rsidRPr="00314E34">
              <w:rPr>
                <w:sz w:val="16"/>
                <w:szCs w:val="16"/>
              </w:rPr>
              <w:t>)</w:t>
            </w:r>
          </w:p>
        </w:tc>
        <w:tc>
          <w:tcPr>
            <w:tcW w:w="3060" w:type="dxa"/>
            <w:vAlign w:val="center"/>
          </w:tcPr>
          <w:p w14:paraId="52EA44CA" w14:textId="2395D07D" w:rsidR="00F43633" w:rsidRPr="00314E34" w:rsidRDefault="00F43633" w:rsidP="00D360CD">
            <w:pPr>
              <w:snapToGrid w:val="0"/>
              <w:spacing w:before="60" w:after="60" w:line="240" w:lineRule="auto"/>
              <w:jc w:val="left"/>
              <w:rPr>
                <w:sz w:val="16"/>
                <w:szCs w:val="16"/>
              </w:rPr>
            </w:pPr>
            <w:r w:rsidRPr="00314E34">
              <w:rPr>
                <w:sz w:val="16"/>
                <w:szCs w:val="16"/>
              </w:rPr>
              <w:t xml:space="preserve">Must be populated if </w:t>
            </w:r>
            <w:proofErr w:type="spellStart"/>
            <w:r w:rsidRPr="00314E34">
              <w:rPr>
                <w:sz w:val="16"/>
                <w:szCs w:val="16"/>
              </w:rPr>
              <w:t>userDefinedMaintenanceFrequency</w:t>
            </w:r>
            <w:proofErr w:type="spellEnd"/>
            <w:r w:rsidRPr="00314E34">
              <w:rPr>
                <w:sz w:val="16"/>
                <w:szCs w:val="16"/>
              </w:rPr>
              <w:t xml:space="preserve"> is not present, otherwise optional. See Table </w:t>
            </w:r>
            <w:proofErr w:type="spellStart"/>
            <w:r w:rsidRPr="00314E34">
              <w:rPr>
                <w:sz w:val="16"/>
                <w:szCs w:val="16"/>
              </w:rPr>
              <w:t>MD_Maintenance‌Frequency‌Code</w:t>
            </w:r>
            <w:proofErr w:type="spellEnd"/>
            <w:r w:rsidRPr="00314E34">
              <w:rPr>
                <w:sz w:val="16"/>
                <w:szCs w:val="16"/>
              </w:rPr>
              <w:t xml:space="preserve"> in this Part for values allowed in S-100 metadata</w:t>
            </w:r>
          </w:p>
        </w:tc>
      </w:tr>
      <w:tr w:rsidR="00F43633" w:rsidRPr="00314E34" w14:paraId="7214BEBF" w14:textId="77777777" w:rsidTr="00D360CD">
        <w:trPr>
          <w:cantSplit/>
          <w:trHeight w:val="277"/>
        </w:trPr>
        <w:tc>
          <w:tcPr>
            <w:tcW w:w="1080" w:type="dxa"/>
          </w:tcPr>
          <w:p w14:paraId="2A0728AF" w14:textId="77777777" w:rsidR="00F43633" w:rsidRPr="00314E34" w:rsidRDefault="00F43633" w:rsidP="00D360CD">
            <w:pPr>
              <w:snapToGrid w:val="0"/>
              <w:spacing w:before="60" w:after="60" w:line="240" w:lineRule="auto"/>
              <w:jc w:val="left"/>
              <w:rPr>
                <w:sz w:val="16"/>
                <w:szCs w:val="16"/>
              </w:rPr>
            </w:pPr>
            <w:r w:rsidRPr="00314E34">
              <w:rPr>
                <w:sz w:val="16"/>
                <w:szCs w:val="16"/>
              </w:rPr>
              <w:t>Attribute</w:t>
            </w:r>
          </w:p>
        </w:tc>
        <w:tc>
          <w:tcPr>
            <w:tcW w:w="3060" w:type="dxa"/>
          </w:tcPr>
          <w:p w14:paraId="6FB0841C" w14:textId="77777777" w:rsidR="00F43633" w:rsidRPr="00314E34" w:rsidRDefault="00F43633" w:rsidP="00D360CD">
            <w:pPr>
              <w:snapToGrid w:val="0"/>
              <w:spacing w:before="60" w:after="60" w:line="240" w:lineRule="auto"/>
              <w:jc w:val="left"/>
              <w:rPr>
                <w:sz w:val="16"/>
                <w:szCs w:val="16"/>
              </w:rPr>
            </w:pPr>
            <w:proofErr w:type="spellStart"/>
            <w:r w:rsidRPr="00314E34">
              <w:rPr>
                <w:sz w:val="16"/>
                <w:szCs w:val="16"/>
              </w:rPr>
              <w:t>maintenanceDate</w:t>
            </w:r>
            <w:proofErr w:type="spellEnd"/>
          </w:p>
        </w:tc>
        <w:tc>
          <w:tcPr>
            <w:tcW w:w="3420" w:type="dxa"/>
          </w:tcPr>
          <w:p w14:paraId="61C919C9" w14:textId="77777777" w:rsidR="00F43633" w:rsidRPr="00314E34" w:rsidRDefault="00F43633" w:rsidP="00D360CD">
            <w:pPr>
              <w:snapToGrid w:val="0"/>
              <w:spacing w:before="60" w:after="60" w:line="240" w:lineRule="auto"/>
              <w:jc w:val="left"/>
              <w:rPr>
                <w:sz w:val="16"/>
                <w:szCs w:val="16"/>
              </w:rPr>
            </w:pPr>
            <w:r w:rsidRPr="00314E34">
              <w:rPr>
                <w:sz w:val="16"/>
                <w:szCs w:val="16"/>
              </w:rPr>
              <w:t>Date information associated with maintenance of the resource</w:t>
            </w:r>
          </w:p>
        </w:tc>
        <w:tc>
          <w:tcPr>
            <w:tcW w:w="804" w:type="dxa"/>
          </w:tcPr>
          <w:p w14:paraId="7AEF1858" w14:textId="77777777" w:rsidR="00F43633" w:rsidRPr="00314E34" w:rsidRDefault="00F43633" w:rsidP="00D360CD">
            <w:pPr>
              <w:snapToGrid w:val="0"/>
              <w:spacing w:before="60" w:after="60" w:line="240" w:lineRule="auto"/>
              <w:jc w:val="center"/>
              <w:rPr>
                <w:sz w:val="16"/>
                <w:szCs w:val="16"/>
              </w:rPr>
            </w:pPr>
            <w:r w:rsidRPr="00314E34">
              <w:rPr>
                <w:sz w:val="16"/>
                <w:szCs w:val="16"/>
              </w:rPr>
              <w:t>0..1</w:t>
            </w:r>
          </w:p>
        </w:tc>
        <w:tc>
          <w:tcPr>
            <w:tcW w:w="2436" w:type="dxa"/>
          </w:tcPr>
          <w:p w14:paraId="4185F07D" w14:textId="77777777" w:rsidR="00F43633" w:rsidRPr="00314E34" w:rsidRDefault="00F43633" w:rsidP="00D360CD">
            <w:pPr>
              <w:snapToGrid w:val="0"/>
              <w:spacing w:before="60" w:after="60" w:line="240" w:lineRule="auto"/>
              <w:jc w:val="left"/>
              <w:rPr>
                <w:sz w:val="16"/>
                <w:szCs w:val="16"/>
              </w:rPr>
            </w:pPr>
            <w:proofErr w:type="spellStart"/>
            <w:r w:rsidRPr="00314E34">
              <w:rPr>
                <w:sz w:val="16"/>
                <w:szCs w:val="16"/>
              </w:rPr>
              <w:t>CI_Date</w:t>
            </w:r>
            <w:proofErr w:type="spellEnd"/>
          </w:p>
        </w:tc>
        <w:tc>
          <w:tcPr>
            <w:tcW w:w="3060" w:type="dxa"/>
            <w:vAlign w:val="center"/>
          </w:tcPr>
          <w:p w14:paraId="4A67C373" w14:textId="77777777" w:rsidR="00F43633" w:rsidRPr="00314E34" w:rsidRDefault="00F43633" w:rsidP="00D360CD">
            <w:pPr>
              <w:snapToGrid w:val="0"/>
              <w:spacing w:before="60" w:after="60" w:line="240" w:lineRule="auto"/>
              <w:rPr>
                <w:rFonts w:cs="Arial"/>
                <w:sz w:val="16"/>
                <w:szCs w:val="16"/>
              </w:rPr>
            </w:pPr>
            <w:r w:rsidRPr="00314E34">
              <w:rPr>
                <w:rFonts w:cs="Arial"/>
                <w:sz w:val="16"/>
                <w:szCs w:val="16"/>
              </w:rPr>
              <w:t xml:space="preserve">Exactly one of </w:t>
            </w:r>
            <w:proofErr w:type="spellStart"/>
            <w:r w:rsidRPr="00314E34">
              <w:rPr>
                <w:rFonts w:cs="Arial"/>
                <w:sz w:val="16"/>
                <w:szCs w:val="16"/>
              </w:rPr>
              <w:t>maintenanceDate</w:t>
            </w:r>
            <w:proofErr w:type="spellEnd"/>
            <w:r w:rsidRPr="00314E34">
              <w:rPr>
                <w:rFonts w:cs="Arial"/>
                <w:sz w:val="16"/>
                <w:szCs w:val="16"/>
              </w:rPr>
              <w:t xml:space="preserve"> and </w:t>
            </w:r>
            <w:proofErr w:type="spellStart"/>
            <w:r w:rsidRPr="00314E34">
              <w:rPr>
                <w:rFonts w:cs="Arial"/>
                <w:sz w:val="16"/>
                <w:szCs w:val="16"/>
              </w:rPr>
              <w:t>userDefinedMaintenanceFrequency</w:t>
            </w:r>
            <w:proofErr w:type="spellEnd"/>
            <w:r w:rsidRPr="00314E34">
              <w:rPr>
                <w:rFonts w:cs="Arial"/>
                <w:sz w:val="16"/>
                <w:szCs w:val="16"/>
              </w:rPr>
              <w:t xml:space="preserve"> must be populated</w:t>
            </w:r>
          </w:p>
          <w:p w14:paraId="09C1FD07" w14:textId="77777777" w:rsidR="00F43633" w:rsidRPr="00314E34" w:rsidRDefault="00F43633" w:rsidP="00D360CD">
            <w:pPr>
              <w:snapToGrid w:val="0"/>
              <w:spacing w:before="60" w:after="60" w:line="240" w:lineRule="auto"/>
              <w:jc w:val="left"/>
              <w:rPr>
                <w:rFonts w:cs="Arial"/>
                <w:sz w:val="16"/>
                <w:szCs w:val="16"/>
              </w:rPr>
            </w:pPr>
            <w:r w:rsidRPr="00314E34">
              <w:rPr>
                <w:rFonts w:cs="Arial"/>
                <w:sz w:val="16"/>
                <w:szCs w:val="16"/>
              </w:rPr>
              <w:t xml:space="preserve">Allowed value for </w:t>
            </w:r>
            <w:proofErr w:type="spellStart"/>
            <w:r w:rsidRPr="00314E34">
              <w:rPr>
                <w:rFonts w:cs="Arial"/>
                <w:sz w:val="16"/>
                <w:szCs w:val="16"/>
              </w:rPr>
              <w:t>dateType</w:t>
            </w:r>
            <w:proofErr w:type="spellEnd"/>
            <w:r w:rsidRPr="00314E34">
              <w:rPr>
                <w:rFonts w:cs="Arial"/>
                <w:sz w:val="16"/>
                <w:szCs w:val="16"/>
              </w:rPr>
              <w:t xml:space="preserve">: </w:t>
            </w:r>
            <w:proofErr w:type="spellStart"/>
            <w:r w:rsidRPr="00314E34">
              <w:rPr>
                <w:rFonts w:cs="Arial"/>
                <w:sz w:val="16"/>
                <w:szCs w:val="16"/>
              </w:rPr>
              <w:t>nextUpdate</w:t>
            </w:r>
            <w:proofErr w:type="spellEnd"/>
          </w:p>
        </w:tc>
      </w:tr>
      <w:tr w:rsidR="00F43633" w:rsidRPr="00314E34" w14:paraId="15EAEA25" w14:textId="77777777" w:rsidTr="00D360CD">
        <w:trPr>
          <w:cantSplit/>
          <w:trHeight w:val="277"/>
        </w:trPr>
        <w:tc>
          <w:tcPr>
            <w:tcW w:w="1080" w:type="dxa"/>
          </w:tcPr>
          <w:p w14:paraId="20E690FC" w14:textId="77777777" w:rsidR="00F43633" w:rsidRPr="00314E34" w:rsidRDefault="00F43633" w:rsidP="00D360CD">
            <w:pPr>
              <w:snapToGrid w:val="0"/>
              <w:spacing w:before="60" w:after="60" w:line="240" w:lineRule="auto"/>
              <w:jc w:val="left"/>
              <w:rPr>
                <w:sz w:val="16"/>
                <w:szCs w:val="16"/>
              </w:rPr>
            </w:pPr>
            <w:r w:rsidRPr="00314E34">
              <w:rPr>
                <w:sz w:val="16"/>
                <w:szCs w:val="16"/>
              </w:rPr>
              <w:t>Attribute</w:t>
            </w:r>
          </w:p>
        </w:tc>
        <w:tc>
          <w:tcPr>
            <w:tcW w:w="3060" w:type="dxa"/>
          </w:tcPr>
          <w:p w14:paraId="4854E717" w14:textId="77777777" w:rsidR="00F43633" w:rsidRPr="00314E34" w:rsidRDefault="00F43633" w:rsidP="00D360CD">
            <w:pPr>
              <w:snapToGrid w:val="0"/>
              <w:spacing w:before="60" w:after="60" w:line="240" w:lineRule="auto"/>
              <w:jc w:val="left"/>
              <w:rPr>
                <w:sz w:val="16"/>
                <w:szCs w:val="16"/>
              </w:rPr>
            </w:pPr>
            <w:bookmarkStart w:id="976" w:name="_Hlk86073999"/>
            <w:proofErr w:type="spellStart"/>
            <w:r w:rsidRPr="00314E34">
              <w:rPr>
                <w:sz w:val="16"/>
                <w:szCs w:val="16"/>
              </w:rPr>
              <w:t>userDefinedMaintenanceFrequency</w:t>
            </w:r>
            <w:bookmarkEnd w:id="976"/>
            <w:proofErr w:type="spellEnd"/>
          </w:p>
        </w:tc>
        <w:tc>
          <w:tcPr>
            <w:tcW w:w="3420" w:type="dxa"/>
          </w:tcPr>
          <w:p w14:paraId="7C324B7F" w14:textId="77777777" w:rsidR="00F43633" w:rsidRPr="00314E34" w:rsidRDefault="00F43633" w:rsidP="00D360CD">
            <w:pPr>
              <w:snapToGrid w:val="0"/>
              <w:spacing w:before="60" w:after="60" w:line="240" w:lineRule="auto"/>
              <w:jc w:val="left"/>
              <w:rPr>
                <w:sz w:val="16"/>
                <w:szCs w:val="16"/>
              </w:rPr>
            </w:pPr>
            <w:r w:rsidRPr="00314E34">
              <w:rPr>
                <w:sz w:val="16"/>
                <w:szCs w:val="16"/>
              </w:rPr>
              <w:t>Maintenance period other than those defined</w:t>
            </w:r>
          </w:p>
        </w:tc>
        <w:tc>
          <w:tcPr>
            <w:tcW w:w="804" w:type="dxa"/>
          </w:tcPr>
          <w:p w14:paraId="308747CA" w14:textId="77777777" w:rsidR="00F43633" w:rsidRPr="00314E34" w:rsidRDefault="00F43633" w:rsidP="00D360CD">
            <w:pPr>
              <w:snapToGrid w:val="0"/>
              <w:spacing w:before="60" w:after="60" w:line="240" w:lineRule="auto"/>
              <w:jc w:val="center"/>
              <w:rPr>
                <w:sz w:val="16"/>
                <w:szCs w:val="16"/>
              </w:rPr>
            </w:pPr>
            <w:r w:rsidRPr="00314E34">
              <w:rPr>
                <w:sz w:val="16"/>
                <w:szCs w:val="16"/>
              </w:rPr>
              <w:t>0..1</w:t>
            </w:r>
          </w:p>
        </w:tc>
        <w:tc>
          <w:tcPr>
            <w:tcW w:w="2436" w:type="dxa"/>
          </w:tcPr>
          <w:p w14:paraId="50D9E593" w14:textId="77777777" w:rsidR="00F43633" w:rsidRPr="00314E34" w:rsidRDefault="00F43633" w:rsidP="00D360CD">
            <w:pPr>
              <w:snapToGrid w:val="0"/>
              <w:spacing w:before="60" w:after="60" w:line="240" w:lineRule="auto"/>
              <w:jc w:val="left"/>
              <w:rPr>
                <w:sz w:val="16"/>
                <w:szCs w:val="16"/>
              </w:rPr>
            </w:pPr>
            <w:proofErr w:type="spellStart"/>
            <w:r w:rsidRPr="00314E34">
              <w:rPr>
                <w:sz w:val="16"/>
                <w:szCs w:val="16"/>
              </w:rPr>
              <w:t>TM_PeriodDuration</w:t>
            </w:r>
            <w:proofErr w:type="spellEnd"/>
          </w:p>
        </w:tc>
        <w:tc>
          <w:tcPr>
            <w:tcW w:w="3060" w:type="dxa"/>
            <w:vAlign w:val="center"/>
          </w:tcPr>
          <w:p w14:paraId="52492665" w14:textId="77777777" w:rsidR="00F43633" w:rsidRPr="00314E34" w:rsidRDefault="00F43633" w:rsidP="00D360CD">
            <w:pPr>
              <w:snapToGrid w:val="0"/>
              <w:spacing w:before="60" w:after="60" w:line="240" w:lineRule="auto"/>
              <w:rPr>
                <w:rFonts w:cs="Arial"/>
                <w:sz w:val="16"/>
                <w:szCs w:val="16"/>
              </w:rPr>
            </w:pPr>
            <w:r w:rsidRPr="00314E34">
              <w:rPr>
                <w:rFonts w:cs="Arial"/>
                <w:sz w:val="16"/>
                <w:szCs w:val="16"/>
              </w:rPr>
              <w:t xml:space="preserve">Exactly one of </w:t>
            </w:r>
            <w:proofErr w:type="spellStart"/>
            <w:r w:rsidRPr="00314E34">
              <w:rPr>
                <w:rFonts w:cs="Arial"/>
                <w:sz w:val="16"/>
                <w:szCs w:val="16"/>
              </w:rPr>
              <w:t>maintenanceDate</w:t>
            </w:r>
            <w:proofErr w:type="spellEnd"/>
            <w:r w:rsidRPr="00314E34">
              <w:rPr>
                <w:rFonts w:cs="Arial"/>
                <w:sz w:val="16"/>
                <w:szCs w:val="16"/>
              </w:rPr>
              <w:t xml:space="preserve"> and </w:t>
            </w:r>
            <w:proofErr w:type="spellStart"/>
            <w:r w:rsidRPr="00314E34">
              <w:rPr>
                <w:rFonts w:cs="Arial"/>
                <w:sz w:val="16"/>
                <w:szCs w:val="16"/>
              </w:rPr>
              <w:t>userDefinedMaintenanceFrequency</w:t>
            </w:r>
            <w:proofErr w:type="spellEnd"/>
            <w:r w:rsidRPr="00314E34">
              <w:rPr>
                <w:rFonts w:cs="Arial"/>
                <w:sz w:val="16"/>
                <w:szCs w:val="16"/>
              </w:rPr>
              <w:t xml:space="preserve"> must be populated</w:t>
            </w:r>
          </w:p>
          <w:p w14:paraId="5B52E368" w14:textId="77777777" w:rsidR="00F43633" w:rsidRPr="00314E34" w:rsidRDefault="00F43633" w:rsidP="00D360CD">
            <w:pPr>
              <w:snapToGrid w:val="0"/>
              <w:spacing w:before="60" w:after="60" w:line="240" w:lineRule="auto"/>
              <w:jc w:val="left"/>
              <w:rPr>
                <w:rFonts w:cs="Arial"/>
                <w:sz w:val="16"/>
                <w:szCs w:val="16"/>
              </w:rPr>
            </w:pPr>
            <w:r w:rsidRPr="00314E34">
              <w:rPr>
                <w:rFonts w:cs="Arial"/>
                <w:sz w:val="16"/>
                <w:szCs w:val="16"/>
              </w:rPr>
              <w:t>Only positive durations allowed</w:t>
            </w:r>
          </w:p>
        </w:tc>
      </w:tr>
    </w:tbl>
    <w:p w14:paraId="79811BF6" w14:textId="77777777" w:rsidR="00F43633" w:rsidRPr="00314E34" w:rsidRDefault="00F43633" w:rsidP="00F56D1C">
      <w:pPr>
        <w:spacing w:after="0" w:line="240" w:lineRule="auto"/>
      </w:pPr>
    </w:p>
    <w:p w14:paraId="45FBCFB5" w14:textId="3407CACE" w:rsidR="00F56D1C" w:rsidRPr="00314E34"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rsidRPr="00314E34">
        <w:lastRenderedPageBreak/>
        <w:t>MD_MaintenanceFrequencyCode</w:t>
      </w:r>
      <w:proofErr w:type="spellEnd"/>
    </w:p>
    <w:p w14:paraId="370FCCFA" w14:textId="77777777" w:rsidR="009B03AF" w:rsidRPr="00314E34" w:rsidRDefault="009B03AF" w:rsidP="00C128E3">
      <w:pPr>
        <w:spacing w:after="120" w:line="240" w:lineRule="auto"/>
      </w:pPr>
      <w:bookmarkStart w:id="977" w:name="_Hlk86169388"/>
      <w:r w:rsidRPr="00314E34">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314E34" w14:paraId="51DCAEED" w14:textId="77777777" w:rsidTr="00F56D1C">
        <w:trPr>
          <w:cantSplit/>
        </w:trPr>
        <w:tc>
          <w:tcPr>
            <w:tcW w:w="1209" w:type="dxa"/>
            <w:shd w:val="clear" w:color="auto" w:fill="D9D9D9" w:themeFill="background1" w:themeFillShade="D9"/>
          </w:tcPr>
          <w:bookmarkEnd w:id="977"/>
          <w:p w14:paraId="743776B2" w14:textId="46031A1C" w:rsidR="009B03AF" w:rsidRPr="00314E34" w:rsidRDefault="00EB3C7B" w:rsidP="00C128E3">
            <w:pPr>
              <w:snapToGrid w:val="0"/>
              <w:spacing w:before="60" w:after="60" w:line="240" w:lineRule="auto"/>
              <w:jc w:val="left"/>
              <w:rPr>
                <w:b/>
                <w:sz w:val="16"/>
                <w:szCs w:val="16"/>
              </w:rPr>
            </w:pPr>
            <w:r w:rsidRPr="00314E34">
              <w:rPr>
                <w:b/>
                <w:sz w:val="16"/>
                <w:szCs w:val="16"/>
              </w:rPr>
              <w:t>Item</w:t>
            </w:r>
          </w:p>
        </w:tc>
        <w:tc>
          <w:tcPr>
            <w:tcW w:w="3118" w:type="dxa"/>
            <w:shd w:val="clear" w:color="auto" w:fill="D9D9D9" w:themeFill="background1" w:themeFillShade="D9"/>
          </w:tcPr>
          <w:p w14:paraId="0ED18FBD" w14:textId="77777777" w:rsidR="009B03AF" w:rsidRPr="00314E34" w:rsidRDefault="009B03AF" w:rsidP="00C128E3">
            <w:pPr>
              <w:snapToGrid w:val="0"/>
              <w:spacing w:before="60" w:after="60" w:line="240" w:lineRule="auto"/>
              <w:jc w:val="left"/>
              <w:rPr>
                <w:b/>
                <w:sz w:val="16"/>
                <w:szCs w:val="16"/>
              </w:rPr>
            </w:pPr>
            <w:r w:rsidRPr="00314E34">
              <w:rPr>
                <w:b/>
                <w:sz w:val="16"/>
                <w:szCs w:val="16"/>
              </w:rPr>
              <w:t>Name</w:t>
            </w:r>
          </w:p>
        </w:tc>
        <w:tc>
          <w:tcPr>
            <w:tcW w:w="3473" w:type="dxa"/>
            <w:shd w:val="clear" w:color="auto" w:fill="D9D9D9" w:themeFill="background1" w:themeFillShade="D9"/>
          </w:tcPr>
          <w:p w14:paraId="18840FEB" w14:textId="77777777" w:rsidR="009B03AF" w:rsidRPr="00314E34" w:rsidRDefault="009B03AF" w:rsidP="00C128E3">
            <w:pPr>
              <w:snapToGrid w:val="0"/>
              <w:spacing w:before="60" w:after="60" w:line="240" w:lineRule="auto"/>
              <w:jc w:val="left"/>
              <w:rPr>
                <w:b/>
                <w:sz w:val="16"/>
                <w:szCs w:val="16"/>
              </w:rPr>
            </w:pPr>
            <w:r w:rsidRPr="00314E34">
              <w:rPr>
                <w:b/>
                <w:sz w:val="16"/>
                <w:szCs w:val="16"/>
              </w:rPr>
              <w:t>Description</w:t>
            </w:r>
          </w:p>
        </w:tc>
        <w:tc>
          <w:tcPr>
            <w:tcW w:w="830" w:type="dxa"/>
            <w:shd w:val="clear" w:color="auto" w:fill="D9D9D9" w:themeFill="background1" w:themeFillShade="D9"/>
          </w:tcPr>
          <w:p w14:paraId="1D635E13" w14:textId="77777777" w:rsidR="009B03AF" w:rsidRPr="00314E34" w:rsidRDefault="009B03AF" w:rsidP="00C128E3">
            <w:pPr>
              <w:snapToGrid w:val="0"/>
              <w:spacing w:before="60" w:after="60" w:line="240" w:lineRule="auto"/>
              <w:jc w:val="center"/>
              <w:rPr>
                <w:b/>
                <w:sz w:val="16"/>
                <w:szCs w:val="16"/>
              </w:rPr>
            </w:pPr>
            <w:r w:rsidRPr="00314E34">
              <w:rPr>
                <w:b/>
                <w:sz w:val="16"/>
                <w:szCs w:val="16"/>
              </w:rPr>
              <w:t>Code</w:t>
            </w:r>
          </w:p>
        </w:tc>
        <w:tc>
          <w:tcPr>
            <w:tcW w:w="5704" w:type="dxa"/>
            <w:shd w:val="clear" w:color="auto" w:fill="D9D9D9" w:themeFill="background1" w:themeFillShade="D9"/>
          </w:tcPr>
          <w:p w14:paraId="081CBF1F" w14:textId="77777777" w:rsidR="009B03AF" w:rsidRPr="00314E34" w:rsidRDefault="009B03AF" w:rsidP="00C128E3">
            <w:pPr>
              <w:snapToGrid w:val="0"/>
              <w:spacing w:before="60" w:after="60" w:line="240" w:lineRule="auto"/>
              <w:jc w:val="left"/>
              <w:rPr>
                <w:b/>
                <w:sz w:val="16"/>
                <w:szCs w:val="16"/>
              </w:rPr>
            </w:pPr>
            <w:r w:rsidRPr="00314E34">
              <w:rPr>
                <w:b/>
                <w:sz w:val="16"/>
                <w:szCs w:val="16"/>
              </w:rPr>
              <w:t>Remarks</w:t>
            </w:r>
          </w:p>
        </w:tc>
      </w:tr>
      <w:tr w:rsidR="009B03AF" w:rsidRPr="00314E34" w14:paraId="713F934A" w14:textId="77777777" w:rsidTr="00F56D1C">
        <w:trPr>
          <w:cantSplit/>
        </w:trPr>
        <w:tc>
          <w:tcPr>
            <w:tcW w:w="1209" w:type="dxa"/>
          </w:tcPr>
          <w:p w14:paraId="1A2F8973" w14:textId="77777777" w:rsidR="009B03AF" w:rsidRPr="00314E34" w:rsidRDefault="009B03AF" w:rsidP="00C128E3">
            <w:pPr>
              <w:snapToGrid w:val="0"/>
              <w:spacing w:before="60" w:after="60" w:line="240" w:lineRule="auto"/>
              <w:jc w:val="left"/>
              <w:rPr>
                <w:sz w:val="16"/>
                <w:szCs w:val="16"/>
              </w:rPr>
            </w:pPr>
            <w:r w:rsidRPr="00314E34">
              <w:rPr>
                <w:bCs/>
                <w:sz w:val="16"/>
                <w:szCs w:val="16"/>
              </w:rPr>
              <w:t>Enumeration</w:t>
            </w:r>
          </w:p>
        </w:tc>
        <w:tc>
          <w:tcPr>
            <w:tcW w:w="3118" w:type="dxa"/>
          </w:tcPr>
          <w:p w14:paraId="2CB8C1F7" w14:textId="77777777" w:rsidR="009B03AF" w:rsidRPr="00314E34" w:rsidRDefault="009B03AF" w:rsidP="00C128E3">
            <w:pPr>
              <w:snapToGrid w:val="0"/>
              <w:spacing w:before="60" w:after="60" w:line="240" w:lineRule="auto"/>
              <w:jc w:val="left"/>
              <w:rPr>
                <w:sz w:val="16"/>
                <w:szCs w:val="16"/>
              </w:rPr>
            </w:pPr>
            <w:proofErr w:type="spellStart"/>
            <w:r w:rsidRPr="00314E34">
              <w:rPr>
                <w:bCs/>
                <w:sz w:val="16"/>
                <w:szCs w:val="16"/>
              </w:rPr>
              <w:t>MD_MaintenanceFrequencyCode</w:t>
            </w:r>
            <w:proofErr w:type="spellEnd"/>
          </w:p>
        </w:tc>
        <w:tc>
          <w:tcPr>
            <w:tcW w:w="3473" w:type="dxa"/>
          </w:tcPr>
          <w:p w14:paraId="46F5FB9E" w14:textId="77777777" w:rsidR="009B03AF" w:rsidRPr="00314E34" w:rsidRDefault="009B03AF" w:rsidP="00C128E3">
            <w:pPr>
              <w:snapToGrid w:val="0"/>
              <w:spacing w:before="60" w:after="60" w:line="240" w:lineRule="auto"/>
              <w:jc w:val="left"/>
              <w:rPr>
                <w:sz w:val="16"/>
                <w:szCs w:val="16"/>
              </w:rPr>
            </w:pPr>
            <w:r w:rsidRPr="00314E34">
              <w:rPr>
                <w:bCs/>
                <w:sz w:val="16"/>
                <w:szCs w:val="16"/>
              </w:rPr>
              <w:t>Frequency with which modifications and deletions are made to the data after it is first produced</w:t>
            </w:r>
          </w:p>
        </w:tc>
        <w:tc>
          <w:tcPr>
            <w:tcW w:w="830" w:type="dxa"/>
          </w:tcPr>
          <w:p w14:paraId="65C2C2E6" w14:textId="77777777" w:rsidR="009B03AF" w:rsidRPr="00314E34" w:rsidRDefault="009B03AF" w:rsidP="00C128E3">
            <w:pPr>
              <w:snapToGrid w:val="0"/>
              <w:spacing w:before="60" w:after="60" w:line="240" w:lineRule="auto"/>
              <w:jc w:val="center"/>
              <w:rPr>
                <w:sz w:val="16"/>
                <w:szCs w:val="16"/>
              </w:rPr>
            </w:pPr>
            <w:r w:rsidRPr="00314E34">
              <w:rPr>
                <w:bCs/>
                <w:sz w:val="16"/>
                <w:szCs w:val="16"/>
              </w:rPr>
              <w:t>-</w:t>
            </w:r>
          </w:p>
        </w:tc>
        <w:tc>
          <w:tcPr>
            <w:tcW w:w="5704" w:type="dxa"/>
          </w:tcPr>
          <w:p w14:paraId="7BBBDDF9" w14:textId="77777777" w:rsidR="009B03AF" w:rsidRPr="00314E34" w:rsidRDefault="009B03AF" w:rsidP="00C128E3">
            <w:pPr>
              <w:snapToGrid w:val="0"/>
              <w:spacing w:before="60" w:after="60" w:line="240" w:lineRule="auto"/>
              <w:jc w:val="left"/>
              <w:rPr>
                <w:sz w:val="16"/>
                <w:szCs w:val="16"/>
              </w:rPr>
            </w:pPr>
            <w:r w:rsidRPr="00314E34">
              <w:rPr>
                <w:bCs/>
                <w:sz w:val="16"/>
                <w:szCs w:val="16"/>
              </w:rPr>
              <w:t xml:space="preserve">S-100 is restricted to only the following values from the ISO 19115-1 </w:t>
            </w:r>
            <w:proofErr w:type="spellStart"/>
            <w:r w:rsidRPr="00314E34">
              <w:rPr>
                <w:bCs/>
                <w:sz w:val="16"/>
                <w:szCs w:val="16"/>
              </w:rPr>
              <w:t>codelist</w:t>
            </w:r>
            <w:proofErr w:type="spellEnd"/>
            <w:r w:rsidRPr="00314E34">
              <w:rPr>
                <w:bCs/>
                <w:sz w:val="16"/>
                <w:szCs w:val="16"/>
              </w:rPr>
              <w:t>. The conditions for the use of a particular value are described in its Remarks</w:t>
            </w:r>
          </w:p>
        </w:tc>
      </w:tr>
      <w:tr w:rsidR="009B03AF" w:rsidRPr="00314E34" w14:paraId="7C6E4804" w14:textId="77777777" w:rsidTr="00F56D1C">
        <w:trPr>
          <w:cantSplit/>
        </w:trPr>
        <w:tc>
          <w:tcPr>
            <w:tcW w:w="1209" w:type="dxa"/>
          </w:tcPr>
          <w:p w14:paraId="2F026536" w14:textId="77777777" w:rsidR="009B03AF" w:rsidRPr="00314E34" w:rsidRDefault="009B03AF" w:rsidP="00C128E3">
            <w:pPr>
              <w:snapToGrid w:val="0"/>
              <w:spacing w:before="60" w:after="60" w:line="240" w:lineRule="auto"/>
              <w:jc w:val="left"/>
              <w:rPr>
                <w:sz w:val="16"/>
                <w:szCs w:val="16"/>
              </w:rPr>
            </w:pPr>
            <w:r w:rsidRPr="00314E34">
              <w:rPr>
                <w:bCs/>
                <w:sz w:val="16"/>
                <w:szCs w:val="16"/>
              </w:rPr>
              <w:t>Value</w:t>
            </w:r>
          </w:p>
        </w:tc>
        <w:tc>
          <w:tcPr>
            <w:tcW w:w="3118" w:type="dxa"/>
          </w:tcPr>
          <w:p w14:paraId="09F18EAE" w14:textId="77777777" w:rsidR="009B03AF" w:rsidRPr="00314E34" w:rsidRDefault="009B03AF" w:rsidP="00C128E3">
            <w:pPr>
              <w:snapToGrid w:val="0"/>
              <w:spacing w:before="60" w:after="60" w:line="240" w:lineRule="auto"/>
              <w:jc w:val="left"/>
              <w:rPr>
                <w:sz w:val="16"/>
                <w:szCs w:val="16"/>
              </w:rPr>
            </w:pPr>
            <w:proofErr w:type="spellStart"/>
            <w:r w:rsidRPr="00314E34">
              <w:rPr>
                <w:bCs/>
                <w:sz w:val="16"/>
                <w:szCs w:val="16"/>
              </w:rPr>
              <w:t>asNeeded</w:t>
            </w:r>
            <w:proofErr w:type="spellEnd"/>
          </w:p>
        </w:tc>
        <w:tc>
          <w:tcPr>
            <w:tcW w:w="3473" w:type="dxa"/>
          </w:tcPr>
          <w:p w14:paraId="12FB5652" w14:textId="77777777" w:rsidR="009B03AF" w:rsidRPr="00314E34" w:rsidRDefault="009B03AF" w:rsidP="00C128E3">
            <w:pPr>
              <w:snapToGrid w:val="0"/>
              <w:spacing w:before="60" w:after="60" w:line="240" w:lineRule="auto"/>
              <w:jc w:val="left"/>
              <w:rPr>
                <w:sz w:val="16"/>
                <w:szCs w:val="16"/>
              </w:rPr>
            </w:pPr>
            <w:r w:rsidRPr="00314E34">
              <w:rPr>
                <w:bCs/>
                <w:sz w:val="16"/>
                <w:szCs w:val="16"/>
              </w:rPr>
              <w:t>Resource is updated as deemed necessary</w:t>
            </w:r>
          </w:p>
        </w:tc>
        <w:tc>
          <w:tcPr>
            <w:tcW w:w="830" w:type="dxa"/>
          </w:tcPr>
          <w:p w14:paraId="4F2B489A" w14:textId="77777777" w:rsidR="009B03AF" w:rsidRPr="00314E34" w:rsidRDefault="009B03AF" w:rsidP="00C128E3">
            <w:pPr>
              <w:snapToGrid w:val="0"/>
              <w:spacing w:before="60" w:after="60" w:line="240" w:lineRule="auto"/>
              <w:jc w:val="center"/>
              <w:rPr>
                <w:sz w:val="16"/>
                <w:szCs w:val="16"/>
              </w:rPr>
            </w:pPr>
            <w:r w:rsidRPr="00314E34">
              <w:rPr>
                <w:bCs/>
                <w:sz w:val="16"/>
                <w:szCs w:val="16"/>
              </w:rPr>
              <w:t>1</w:t>
            </w:r>
          </w:p>
        </w:tc>
        <w:tc>
          <w:tcPr>
            <w:tcW w:w="5704" w:type="dxa"/>
          </w:tcPr>
          <w:p w14:paraId="4A8D1A5B" w14:textId="77777777" w:rsidR="009B03AF" w:rsidRPr="00314E34" w:rsidRDefault="009B03AF" w:rsidP="00C128E3">
            <w:pPr>
              <w:spacing w:before="60" w:after="60" w:line="240" w:lineRule="auto"/>
              <w:rPr>
                <w:bCs/>
                <w:sz w:val="16"/>
                <w:szCs w:val="16"/>
              </w:rPr>
            </w:pPr>
            <w:r w:rsidRPr="00314E34">
              <w:rPr>
                <w:bCs/>
                <w:sz w:val="16"/>
                <w:szCs w:val="16"/>
              </w:rPr>
              <w:t>Use only for datasets which normally use a regular interval for update or supersession, but will have the next update issued at an interval different from the usual</w:t>
            </w:r>
          </w:p>
          <w:p w14:paraId="2238E9CE" w14:textId="77777777" w:rsidR="009B03AF" w:rsidRPr="00314E34" w:rsidRDefault="009B03AF" w:rsidP="00C128E3">
            <w:pPr>
              <w:snapToGrid w:val="0"/>
              <w:spacing w:before="60" w:after="60" w:line="240" w:lineRule="auto"/>
              <w:jc w:val="left"/>
              <w:rPr>
                <w:sz w:val="16"/>
                <w:szCs w:val="16"/>
              </w:rPr>
            </w:pPr>
            <w:r w:rsidRPr="00314E34">
              <w:rPr>
                <w:bCs/>
                <w:sz w:val="16"/>
                <w:szCs w:val="16"/>
              </w:rPr>
              <w:t xml:space="preserve">Allowed if and only if </w:t>
            </w:r>
            <w:proofErr w:type="spellStart"/>
            <w:r w:rsidRPr="00314E34">
              <w:rPr>
                <w:bCs/>
                <w:sz w:val="16"/>
                <w:szCs w:val="16"/>
              </w:rPr>
              <w:t>userDefinedMaintenanceFrequency</w:t>
            </w:r>
            <w:proofErr w:type="spellEnd"/>
            <w:r w:rsidRPr="00314E34">
              <w:rPr>
                <w:bCs/>
                <w:sz w:val="16"/>
                <w:szCs w:val="16"/>
              </w:rPr>
              <w:t xml:space="preserve"> is not populated</w:t>
            </w:r>
          </w:p>
        </w:tc>
      </w:tr>
      <w:tr w:rsidR="009B03AF" w:rsidRPr="00314E34" w14:paraId="351A4BCE" w14:textId="77777777" w:rsidTr="00F56D1C">
        <w:trPr>
          <w:cantSplit/>
        </w:trPr>
        <w:tc>
          <w:tcPr>
            <w:tcW w:w="1209" w:type="dxa"/>
          </w:tcPr>
          <w:p w14:paraId="2DCDCCE5" w14:textId="77777777" w:rsidR="009B03AF" w:rsidRPr="00314E34" w:rsidRDefault="009B03AF" w:rsidP="00C128E3">
            <w:pPr>
              <w:snapToGrid w:val="0"/>
              <w:spacing w:before="60" w:after="60" w:line="240" w:lineRule="auto"/>
              <w:jc w:val="left"/>
              <w:rPr>
                <w:sz w:val="16"/>
                <w:szCs w:val="16"/>
              </w:rPr>
            </w:pPr>
            <w:r w:rsidRPr="00314E34">
              <w:rPr>
                <w:bCs/>
                <w:sz w:val="16"/>
                <w:szCs w:val="16"/>
              </w:rPr>
              <w:t>Value</w:t>
            </w:r>
          </w:p>
        </w:tc>
        <w:tc>
          <w:tcPr>
            <w:tcW w:w="3118" w:type="dxa"/>
          </w:tcPr>
          <w:p w14:paraId="4B3A4861" w14:textId="77777777" w:rsidR="009B03AF" w:rsidRPr="00314E34" w:rsidRDefault="009B03AF" w:rsidP="00C128E3">
            <w:pPr>
              <w:snapToGrid w:val="0"/>
              <w:spacing w:before="60" w:after="60" w:line="240" w:lineRule="auto"/>
              <w:jc w:val="left"/>
              <w:rPr>
                <w:sz w:val="16"/>
                <w:szCs w:val="16"/>
              </w:rPr>
            </w:pPr>
            <w:r w:rsidRPr="00314E34">
              <w:rPr>
                <w:bCs/>
                <w:sz w:val="16"/>
                <w:szCs w:val="16"/>
              </w:rPr>
              <w:t>irregular</w:t>
            </w:r>
          </w:p>
        </w:tc>
        <w:tc>
          <w:tcPr>
            <w:tcW w:w="3473" w:type="dxa"/>
          </w:tcPr>
          <w:p w14:paraId="15F78D41" w14:textId="77777777" w:rsidR="009B03AF" w:rsidRPr="00314E34" w:rsidRDefault="009B03AF" w:rsidP="00C128E3">
            <w:pPr>
              <w:snapToGrid w:val="0"/>
              <w:spacing w:before="60" w:after="60" w:line="240" w:lineRule="auto"/>
              <w:jc w:val="left"/>
              <w:rPr>
                <w:sz w:val="16"/>
                <w:szCs w:val="16"/>
              </w:rPr>
            </w:pPr>
            <w:r w:rsidRPr="00314E34">
              <w:rPr>
                <w:bCs/>
                <w:sz w:val="16"/>
                <w:szCs w:val="16"/>
              </w:rPr>
              <w:t>Resource is updated in intervals that are uneven in duration</w:t>
            </w:r>
          </w:p>
        </w:tc>
        <w:tc>
          <w:tcPr>
            <w:tcW w:w="830" w:type="dxa"/>
          </w:tcPr>
          <w:p w14:paraId="54F2AC30" w14:textId="77777777" w:rsidR="009B03AF" w:rsidRPr="00314E34" w:rsidRDefault="009B03AF" w:rsidP="00C128E3">
            <w:pPr>
              <w:snapToGrid w:val="0"/>
              <w:spacing w:before="60" w:after="60" w:line="240" w:lineRule="auto"/>
              <w:jc w:val="center"/>
              <w:rPr>
                <w:sz w:val="16"/>
                <w:szCs w:val="16"/>
              </w:rPr>
            </w:pPr>
            <w:r w:rsidRPr="00314E34">
              <w:rPr>
                <w:bCs/>
                <w:sz w:val="16"/>
                <w:szCs w:val="16"/>
              </w:rPr>
              <w:t>2</w:t>
            </w:r>
          </w:p>
        </w:tc>
        <w:tc>
          <w:tcPr>
            <w:tcW w:w="5704" w:type="dxa"/>
          </w:tcPr>
          <w:p w14:paraId="7CC48267" w14:textId="77777777" w:rsidR="009B03AF" w:rsidRPr="00314E34" w:rsidRDefault="009B03AF" w:rsidP="00C128E3">
            <w:pPr>
              <w:spacing w:before="60" w:after="60" w:line="240" w:lineRule="auto"/>
              <w:rPr>
                <w:bCs/>
                <w:sz w:val="16"/>
                <w:szCs w:val="16"/>
              </w:rPr>
            </w:pPr>
            <w:r w:rsidRPr="00314E34">
              <w:rPr>
                <w:bCs/>
                <w:sz w:val="16"/>
                <w:szCs w:val="16"/>
              </w:rPr>
              <w:t>Use only for datasets which do not use a regular schedule for update or supersession</w:t>
            </w:r>
          </w:p>
          <w:p w14:paraId="19CBA8E0" w14:textId="77777777" w:rsidR="009B03AF" w:rsidRPr="00314E34" w:rsidRDefault="009B03AF" w:rsidP="00C128E3">
            <w:pPr>
              <w:snapToGrid w:val="0"/>
              <w:spacing w:before="60" w:after="60" w:line="240" w:lineRule="auto"/>
              <w:jc w:val="left"/>
              <w:rPr>
                <w:sz w:val="16"/>
                <w:szCs w:val="16"/>
              </w:rPr>
            </w:pPr>
            <w:r w:rsidRPr="00314E34">
              <w:rPr>
                <w:bCs/>
                <w:sz w:val="16"/>
                <w:szCs w:val="16"/>
              </w:rPr>
              <w:t xml:space="preserve">Allowed if and only if </w:t>
            </w:r>
            <w:proofErr w:type="spellStart"/>
            <w:r w:rsidRPr="00314E34">
              <w:rPr>
                <w:bCs/>
                <w:sz w:val="16"/>
                <w:szCs w:val="16"/>
              </w:rPr>
              <w:t>userDefinedMaintenanceFrequency</w:t>
            </w:r>
            <w:proofErr w:type="spellEnd"/>
            <w:r w:rsidRPr="00314E34">
              <w:rPr>
                <w:bCs/>
                <w:sz w:val="16"/>
                <w:szCs w:val="16"/>
              </w:rPr>
              <w:t xml:space="preserve"> is not populated</w:t>
            </w:r>
          </w:p>
        </w:tc>
      </w:tr>
    </w:tbl>
    <w:p w14:paraId="6D0D5B57" w14:textId="77777777" w:rsidR="00F43633" w:rsidRPr="00314E34" w:rsidRDefault="00F43633" w:rsidP="00F56D1C">
      <w:pPr>
        <w:spacing w:after="0" w:line="240" w:lineRule="auto"/>
      </w:pPr>
    </w:p>
    <w:p w14:paraId="6E53A2DB" w14:textId="546F490E" w:rsidR="002D432E" w:rsidRPr="00314E34"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14E34">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314E34" w14:paraId="2E52E34E" w14:textId="77777777" w:rsidTr="00F56D1C">
        <w:trPr>
          <w:cantSplit/>
        </w:trPr>
        <w:tc>
          <w:tcPr>
            <w:tcW w:w="1106" w:type="dxa"/>
            <w:shd w:val="clear" w:color="auto" w:fill="D9D9D9" w:themeFill="background1" w:themeFillShade="D9"/>
          </w:tcPr>
          <w:p w14:paraId="199B9656"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Role Name</w:t>
            </w:r>
          </w:p>
        </w:tc>
        <w:tc>
          <w:tcPr>
            <w:tcW w:w="3034" w:type="dxa"/>
            <w:shd w:val="clear" w:color="auto" w:fill="D9D9D9" w:themeFill="background1" w:themeFillShade="D9"/>
          </w:tcPr>
          <w:p w14:paraId="00E30E94"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Name</w:t>
            </w:r>
          </w:p>
        </w:tc>
        <w:tc>
          <w:tcPr>
            <w:tcW w:w="3420" w:type="dxa"/>
            <w:shd w:val="clear" w:color="auto" w:fill="D9D9D9" w:themeFill="background1" w:themeFillShade="D9"/>
          </w:tcPr>
          <w:p w14:paraId="21B2F31F"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6925BE4F" w14:textId="77777777" w:rsidR="002D432E" w:rsidRPr="00314E34" w:rsidRDefault="002D432E" w:rsidP="00C128E3">
            <w:pPr>
              <w:suppressAutoHyphens/>
              <w:snapToGrid w:val="0"/>
              <w:spacing w:before="60" w:after="60" w:line="240" w:lineRule="auto"/>
              <w:jc w:val="center"/>
              <w:rPr>
                <w:b/>
                <w:bCs/>
                <w:sz w:val="16"/>
                <w:szCs w:val="16"/>
                <w:lang w:eastAsia="ar-SA"/>
              </w:rPr>
            </w:pPr>
            <w:r w:rsidRPr="00314E34">
              <w:rPr>
                <w:b/>
                <w:sz w:val="16"/>
                <w:szCs w:val="16"/>
                <w:lang w:eastAsia="ar-SA"/>
              </w:rPr>
              <w:t>Mult</w:t>
            </w:r>
          </w:p>
        </w:tc>
        <w:tc>
          <w:tcPr>
            <w:tcW w:w="2436" w:type="dxa"/>
            <w:shd w:val="clear" w:color="auto" w:fill="D9D9D9" w:themeFill="background1" w:themeFillShade="D9"/>
          </w:tcPr>
          <w:p w14:paraId="6802BE11"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Type</w:t>
            </w:r>
          </w:p>
        </w:tc>
        <w:tc>
          <w:tcPr>
            <w:tcW w:w="3060" w:type="dxa"/>
            <w:shd w:val="clear" w:color="auto" w:fill="D9D9D9" w:themeFill="background1" w:themeFillShade="D9"/>
          </w:tcPr>
          <w:p w14:paraId="4C4280C5"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Remarks</w:t>
            </w:r>
          </w:p>
        </w:tc>
      </w:tr>
      <w:tr w:rsidR="008A6F2A" w:rsidRPr="00314E34" w14:paraId="74153727" w14:textId="77777777" w:rsidTr="00F56D1C">
        <w:trPr>
          <w:cantSplit/>
        </w:trPr>
        <w:tc>
          <w:tcPr>
            <w:tcW w:w="1106" w:type="dxa"/>
          </w:tcPr>
          <w:p w14:paraId="3CE6E3BB"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Class</w:t>
            </w:r>
          </w:p>
        </w:tc>
        <w:tc>
          <w:tcPr>
            <w:tcW w:w="3034" w:type="dxa"/>
          </w:tcPr>
          <w:p w14:paraId="00BB3FD9" w14:textId="04CA81C9" w:rsidR="006528F8" w:rsidRPr="00314E34" w:rsidRDefault="006528F8" w:rsidP="00C128E3">
            <w:pPr>
              <w:suppressAutoHyphens/>
              <w:snapToGrid w:val="0"/>
              <w:spacing w:before="60" w:after="60" w:line="240" w:lineRule="auto"/>
              <w:rPr>
                <w:b/>
                <w:bCs/>
                <w:sz w:val="16"/>
                <w:szCs w:val="16"/>
                <w:lang w:eastAsia="ar-SA"/>
              </w:rPr>
            </w:pPr>
            <w:proofErr w:type="spellStart"/>
            <w:r w:rsidRPr="00314E34">
              <w:rPr>
                <w:sz w:val="16"/>
                <w:szCs w:val="16"/>
              </w:rPr>
              <w:t>PT_Locale</w:t>
            </w:r>
            <w:proofErr w:type="spellEnd"/>
          </w:p>
        </w:tc>
        <w:tc>
          <w:tcPr>
            <w:tcW w:w="3420" w:type="dxa"/>
          </w:tcPr>
          <w:p w14:paraId="2A8D232D" w14:textId="79772070"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description of a locale</w:t>
            </w:r>
          </w:p>
        </w:tc>
        <w:tc>
          <w:tcPr>
            <w:tcW w:w="804" w:type="dxa"/>
          </w:tcPr>
          <w:p w14:paraId="038B49CC" w14:textId="1376B1F4"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w:t>
            </w:r>
          </w:p>
        </w:tc>
        <w:tc>
          <w:tcPr>
            <w:tcW w:w="2436" w:type="dxa"/>
          </w:tcPr>
          <w:p w14:paraId="119ACAED" w14:textId="47F4EF24"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w:t>
            </w:r>
          </w:p>
        </w:tc>
        <w:tc>
          <w:tcPr>
            <w:tcW w:w="3060" w:type="dxa"/>
          </w:tcPr>
          <w:p w14:paraId="7A679D94" w14:textId="4D36F9FB"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From ISO 19115-1</w:t>
            </w:r>
          </w:p>
        </w:tc>
      </w:tr>
      <w:tr w:rsidR="008A6F2A" w:rsidRPr="00314E34" w14:paraId="27DCE269" w14:textId="77777777" w:rsidTr="00F56D1C">
        <w:trPr>
          <w:cantSplit/>
        </w:trPr>
        <w:tc>
          <w:tcPr>
            <w:tcW w:w="1106" w:type="dxa"/>
          </w:tcPr>
          <w:p w14:paraId="6CF1C97A"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34" w:type="dxa"/>
          </w:tcPr>
          <w:p w14:paraId="12CB4655" w14:textId="75312930"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language</w:t>
            </w:r>
          </w:p>
        </w:tc>
        <w:tc>
          <w:tcPr>
            <w:tcW w:w="3420" w:type="dxa"/>
          </w:tcPr>
          <w:p w14:paraId="1B55EBD8" w14:textId="54F8D643"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designation of the locale language</w:t>
            </w:r>
          </w:p>
        </w:tc>
        <w:tc>
          <w:tcPr>
            <w:tcW w:w="804" w:type="dxa"/>
          </w:tcPr>
          <w:p w14:paraId="4A458374" w14:textId="694099C9"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1</w:t>
            </w:r>
          </w:p>
        </w:tc>
        <w:tc>
          <w:tcPr>
            <w:tcW w:w="2436" w:type="dxa"/>
          </w:tcPr>
          <w:p w14:paraId="67D0C5A4" w14:textId="6E589EDD" w:rsidR="006528F8" w:rsidRPr="00314E34" w:rsidRDefault="006528F8" w:rsidP="00C128E3">
            <w:pPr>
              <w:suppressAutoHyphens/>
              <w:snapToGrid w:val="0"/>
              <w:spacing w:before="60" w:after="60" w:line="240" w:lineRule="auto"/>
              <w:rPr>
                <w:b/>
                <w:bCs/>
                <w:sz w:val="16"/>
                <w:szCs w:val="16"/>
                <w:lang w:eastAsia="ar-SA"/>
              </w:rPr>
            </w:pPr>
            <w:proofErr w:type="spellStart"/>
            <w:r w:rsidRPr="00314E34">
              <w:rPr>
                <w:sz w:val="16"/>
                <w:szCs w:val="16"/>
              </w:rPr>
              <w:t>LanguageCode</w:t>
            </w:r>
            <w:proofErr w:type="spellEnd"/>
          </w:p>
        </w:tc>
        <w:tc>
          <w:tcPr>
            <w:tcW w:w="3060" w:type="dxa"/>
          </w:tcPr>
          <w:p w14:paraId="4F3B0FE0" w14:textId="45AB3FDD"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ISO 639-2 3-letter language codes.</w:t>
            </w:r>
          </w:p>
        </w:tc>
      </w:tr>
      <w:tr w:rsidR="008A6F2A" w:rsidRPr="00314E34" w14:paraId="1D8F349D" w14:textId="77777777" w:rsidTr="00F56D1C">
        <w:trPr>
          <w:cantSplit/>
        </w:trPr>
        <w:tc>
          <w:tcPr>
            <w:tcW w:w="1106" w:type="dxa"/>
          </w:tcPr>
          <w:p w14:paraId="5FE6AE69"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34" w:type="dxa"/>
          </w:tcPr>
          <w:p w14:paraId="2FBDCAF0" w14:textId="701905F5"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country</w:t>
            </w:r>
          </w:p>
        </w:tc>
        <w:tc>
          <w:tcPr>
            <w:tcW w:w="3420" w:type="dxa"/>
          </w:tcPr>
          <w:p w14:paraId="1F1F1608" w14:textId="130EDD50"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designation of the specific country of the locale language</w:t>
            </w:r>
          </w:p>
        </w:tc>
        <w:tc>
          <w:tcPr>
            <w:tcW w:w="804" w:type="dxa"/>
          </w:tcPr>
          <w:p w14:paraId="069CF745" w14:textId="3C4D0CA5"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0..1</w:t>
            </w:r>
          </w:p>
        </w:tc>
        <w:tc>
          <w:tcPr>
            <w:tcW w:w="2436" w:type="dxa"/>
          </w:tcPr>
          <w:p w14:paraId="4EC6B4AF" w14:textId="72EAF3D3" w:rsidR="006528F8" w:rsidRPr="00314E34" w:rsidRDefault="006528F8" w:rsidP="00C128E3">
            <w:pPr>
              <w:suppressAutoHyphens/>
              <w:snapToGrid w:val="0"/>
              <w:spacing w:before="60" w:after="60" w:line="240" w:lineRule="auto"/>
              <w:rPr>
                <w:b/>
                <w:bCs/>
                <w:sz w:val="16"/>
                <w:szCs w:val="16"/>
                <w:lang w:eastAsia="ar-SA"/>
              </w:rPr>
            </w:pPr>
            <w:proofErr w:type="spellStart"/>
            <w:r w:rsidRPr="00314E34">
              <w:rPr>
                <w:sz w:val="16"/>
                <w:szCs w:val="16"/>
              </w:rPr>
              <w:t>CountryCode</w:t>
            </w:r>
            <w:proofErr w:type="spellEnd"/>
          </w:p>
        </w:tc>
        <w:tc>
          <w:tcPr>
            <w:tcW w:w="3060" w:type="dxa"/>
          </w:tcPr>
          <w:p w14:paraId="380E7444" w14:textId="1463CF01"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ISO 3166-2 2-letter country codes</w:t>
            </w:r>
          </w:p>
        </w:tc>
      </w:tr>
      <w:tr w:rsidR="006528F8" w:rsidRPr="00314E34" w14:paraId="3E819A94" w14:textId="77777777" w:rsidTr="00F56D1C">
        <w:trPr>
          <w:cantSplit/>
        </w:trPr>
        <w:tc>
          <w:tcPr>
            <w:tcW w:w="1106" w:type="dxa"/>
          </w:tcPr>
          <w:p w14:paraId="19E231B2"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34" w:type="dxa"/>
          </w:tcPr>
          <w:p w14:paraId="15993828" w14:textId="7B88F6E7" w:rsidR="006528F8" w:rsidRPr="00314E34" w:rsidRDefault="006528F8" w:rsidP="00C128E3">
            <w:pPr>
              <w:suppressAutoHyphens/>
              <w:snapToGrid w:val="0"/>
              <w:spacing w:before="60" w:after="60" w:line="240" w:lineRule="auto"/>
              <w:rPr>
                <w:b/>
                <w:bCs/>
                <w:sz w:val="16"/>
                <w:szCs w:val="16"/>
                <w:lang w:eastAsia="ar-SA"/>
              </w:rPr>
            </w:pPr>
            <w:proofErr w:type="spellStart"/>
            <w:r w:rsidRPr="00314E34">
              <w:rPr>
                <w:sz w:val="16"/>
                <w:szCs w:val="16"/>
              </w:rPr>
              <w:t>characterEncoding</w:t>
            </w:r>
            <w:proofErr w:type="spellEnd"/>
          </w:p>
        </w:tc>
        <w:tc>
          <w:tcPr>
            <w:tcW w:w="3420" w:type="dxa"/>
          </w:tcPr>
          <w:p w14:paraId="320C1CBE" w14:textId="08830AAA"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designation of the character set to be used to encode the textual value of the locale</w:t>
            </w:r>
          </w:p>
        </w:tc>
        <w:tc>
          <w:tcPr>
            <w:tcW w:w="804" w:type="dxa"/>
          </w:tcPr>
          <w:p w14:paraId="15B76012" w14:textId="263CCA4A"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1</w:t>
            </w:r>
          </w:p>
        </w:tc>
        <w:tc>
          <w:tcPr>
            <w:tcW w:w="2436" w:type="dxa"/>
          </w:tcPr>
          <w:p w14:paraId="36ED4B1C" w14:textId="05294B02" w:rsidR="006528F8" w:rsidRPr="00314E34" w:rsidRDefault="006528F8" w:rsidP="00C128E3">
            <w:pPr>
              <w:suppressAutoHyphens/>
              <w:snapToGrid w:val="0"/>
              <w:spacing w:before="60" w:after="60" w:line="240" w:lineRule="auto"/>
              <w:rPr>
                <w:b/>
                <w:bCs/>
                <w:sz w:val="16"/>
                <w:szCs w:val="16"/>
                <w:lang w:eastAsia="ar-SA"/>
              </w:rPr>
            </w:pPr>
            <w:proofErr w:type="spellStart"/>
            <w:r w:rsidRPr="00314E34">
              <w:rPr>
                <w:sz w:val="16"/>
                <w:szCs w:val="16"/>
              </w:rPr>
              <w:t>MD_CharacterSetCode</w:t>
            </w:r>
            <w:proofErr w:type="spellEnd"/>
          </w:p>
        </w:tc>
        <w:tc>
          <w:tcPr>
            <w:tcW w:w="3060" w:type="dxa"/>
          </w:tcPr>
          <w:p w14:paraId="48675055" w14:textId="0AB90771" w:rsidR="006528F8" w:rsidRPr="00314E34" w:rsidRDefault="00353431" w:rsidP="00C128E3">
            <w:pPr>
              <w:suppressAutoHyphens/>
              <w:snapToGrid w:val="0"/>
              <w:spacing w:before="60" w:after="60" w:line="240" w:lineRule="auto"/>
              <w:jc w:val="left"/>
              <w:rPr>
                <w:b/>
                <w:bCs/>
                <w:sz w:val="16"/>
                <w:szCs w:val="16"/>
                <w:lang w:eastAsia="ar-SA"/>
              </w:rPr>
            </w:pPr>
            <w:r w:rsidRPr="00314E34">
              <w:rPr>
                <w:sz w:val="16"/>
                <w:szCs w:val="16"/>
              </w:rPr>
              <w:t>UTF-8 is used in S-100</w:t>
            </w:r>
          </w:p>
        </w:tc>
      </w:tr>
    </w:tbl>
    <w:p w14:paraId="5BD7C99D" w14:textId="77777777" w:rsidR="006528F8" w:rsidRPr="00314E34" w:rsidRDefault="006528F8" w:rsidP="0006033E">
      <w:pPr>
        <w:spacing w:after="0" w:line="240" w:lineRule="auto"/>
      </w:pPr>
    </w:p>
    <w:p w14:paraId="2A0B712E" w14:textId="12D30944" w:rsidR="006528F8" w:rsidRPr="00314E34" w:rsidRDefault="006528F8" w:rsidP="00C128E3">
      <w:pPr>
        <w:spacing w:after="120" w:line="240" w:lineRule="auto"/>
      </w:pPr>
      <w:bookmarkStart w:id="978" w:name="_Toc510784370"/>
      <w:bookmarkStart w:id="979" w:name="_Toc510785519"/>
      <w:bookmarkStart w:id="980" w:name="_Toc225065171"/>
      <w:bookmarkStart w:id="981" w:name="_Toc439685328"/>
      <w:bookmarkStart w:id="982" w:name="_Toc225648314"/>
      <w:bookmarkEnd w:id="978"/>
      <w:bookmarkEnd w:id="979"/>
      <w:r w:rsidRPr="00314E34">
        <w:t xml:space="preserve">The class </w:t>
      </w:r>
      <w:proofErr w:type="spellStart"/>
      <w:r w:rsidRPr="00314E34">
        <w:t>PT_Locale</w:t>
      </w:r>
      <w:proofErr w:type="spellEnd"/>
      <w:r w:rsidRPr="00314E34">
        <w:t xml:space="preserve"> is defined in ISO 19115-1. </w:t>
      </w:r>
      <w:proofErr w:type="spellStart"/>
      <w:r w:rsidRPr="00314E34">
        <w:t>LanguageCode</w:t>
      </w:r>
      <w:proofErr w:type="spellEnd"/>
      <w:r w:rsidRPr="00314E34">
        <w:t xml:space="preserve">, </w:t>
      </w:r>
      <w:proofErr w:type="spellStart"/>
      <w:r w:rsidRPr="00314E34">
        <w:t>CountryCode</w:t>
      </w:r>
      <w:proofErr w:type="spellEnd"/>
      <w:r w:rsidRPr="00314E34">
        <w:t xml:space="preserve">, and </w:t>
      </w:r>
      <w:proofErr w:type="spellStart"/>
      <w:r w:rsidRPr="00314E34">
        <w:t>MD_CharacterSetCode</w:t>
      </w:r>
      <w:proofErr w:type="spellEnd"/>
      <w:r w:rsidRPr="00314E34">
        <w:t xml:space="preserve"> are ISO </w:t>
      </w:r>
      <w:proofErr w:type="spellStart"/>
      <w:r w:rsidRPr="00314E34">
        <w:t>codelists</w:t>
      </w:r>
      <w:proofErr w:type="spellEnd"/>
      <w:r w:rsidRPr="00314E34">
        <w:t xml:space="preserve"> which </w:t>
      </w:r>
      <w:r w:rsidR="00353431" w:rsidRPr="00314E34">
        <w:t>are</w:t>
      </w:r>
      <w:r w:rsidRPr="00314E34">
        <w:t xml:space="preserve"> defined in </w:t>
      </w:r>
      <w:r w:rsidR="00353431" w:rsidRPr="00314E34">
        <w:t xml:space="preserve">a </w:t>
      </w:r>
      <w:r w:rsidRPr="00314E34">
        <w:t xml:space="preserve">resource file </w:t>
      </w:r>
      <w:r w:rsidR="00353431" w:rsidRPr="00314E34">
        <w:t>in the S-100 Edition 5.0.0 Schemas distribution</w:t>
      </w:r>
      <w:r w:rsidRPr="00314E34">
        <w:t>.</w:t>
      </w:r>
    </w:p>
    <w:p w14:paraId="1401B66C" w14:textId="77777777" w:rsidR="006528F8" w:rsidRPr="00314E34" w:rsidRDefault="006528F8" w:rsidP="00C128E3">
      <w:pPr>
        <w:spacing w:after="120" w:line="240" w:lineRule="auto"/>
      </w:pPr>
    </w:p>
    <w:p w14:paraId="7CEB0449" w14:textId="7EC1CCE6" w:rsidR="00E73EDF" w:rsidRPr="00314E34" w:rsidRDefault="007653F1" w:rsidP="0006033E">
      <w:pPr>
        <w:pStyle w:val="Heading2"/>
        <w:tabs>
          <w:tab w:val="clear" w:pos="540"/>
        </w:tabs>
        <w:spacing w:before="120" w:after="200" w:line="240" w:lineRule="auto"/>
        <w:ind w:left="709" w:hanging="709"/>
        <w:rPr>
          <w:lang w:eastAsia="en-GB"/>
        </w:rPr>
      </w:pPr>
      <w:bookmarkStart w:id="983" w:name="_Toc175558672"/>
      <w:r w:rsidRPr="00314E34">
        <w:rPr>
          <w:lang w:eastAsia="en-GB"/>
        </w:rPr>
        <w:t>Language</w:t>
      </w:r>
      <w:bookmarkEnd w:id="980"/>
      <w:bookmarkEnd w:id="981"/>
      <w:bookmarkEnd w:id="982"/>
      <w:bookmarkEnd w:id="983"/>
      <w:r w:rsidRPr="00314E34">
        <w:rPr>
          <w:lang w:eastAsia="en-GB"/>
        </w:rPr>
        <w:t xml:space="preserve"> </w:t>
      </w:r>
    </w:p>
    <w:p w14:paraId="5F1053A1" w14:textId="736A8CD7" w:rsidR="00E73EDF" w:rsidRPr="00314E34" w:rsidRDefault="007653F1" w:rsidP="0006033E">
      <w:pPr>
        <w:autoSpaceDE w:val="0"/>
        <w:autoSpaceDN w:val="0"/>
        <w:adjustRightInd w:val="0"/>
        <w:spacing w:after="120" w:line="240" w:lineRule="auto"/>
        <w:rPr>
          <w:lang w:eastAsia="en-GB"/>
        </w:rPr>
      </w:pPr>
      <w:r w:rsidRPr="00314E34">
        <w:rPr>
          <w:rFonts w:eastAsia="Times New Roman" w:cs="Arial"/>
          <w:lang w:eastAsia="en-GB"/>
        </w:rPr>
        <w:t xml:space="preserve">The exchange language must be English. </w:t>
      </w:r>
      <w:r w:rsidR="00C57708" w:rsidRPr="00314E34">
        <w:rPr>
          <w:rFonts w:eastAsia="Times New Roman" w:cs="Arial"/>
          <w:lang w:eastAsia="en-GB"/>
        </w:rPr>
        <w:t xml:space="preserve"> </w:t>
      </w:r>
      <w:r w:rsidRPr="00314E34">
        <w:rPr>
          <w:rFonts w:eastAsia="Times New Roman" w:cs="Arial"/>
          <w:lang w:eastAsia="en-GB"/>
        </w:rPr>
        <w:t>Other languages may be used as a supplementary option</w:t>
      </w:r>
      <w:r w:rsidRPr="00314E34">
        <w:rPr>
          <w:lang w:eastAsia="en-GB"/>
        </w:rPr>
        <w:t xml:space="preserve">. </w:t>
      </w:r>
      <w:r w:rsidR="00C57708" w:rsidRPr="00314E34">
        <w:rPr>
          <w:lang w:eastAsia="en-GB"/>
        </w:rPr>
        <w:t xml:space="preserve"> </w:t>
      </w:r>
      <w:r w:rsidRPr="00314E34">
        <w:rPr>
          <w:lang w:eastAsia="en-GB"/>
        </w:rPr>
        <w:t xml:space="preserve">National geographic names can be left in their original national language using the complex attribute </w:t>
      </w:r>
      <w:r w:rsidR="0006033E" w:rsidRPr="00314E34">
        <w:rPr>
          <w:b/>
          <w:lang w:eastAsia="en-GB"/>
        </w:rPr>
        <w:t>f</w:t>
      </w:r>
      <w:r w:rsidRPr="00314E34">
        <w:rPr>
          <w:b/>
          <w:lang w:eastAsia="en-GB"/>
        </w:rPr>
        <w:t xml:space="preserve">eature </w:t>
      </w:r>
      <w:r w:rsidR="0006033E" w:rsidRPr="00314E34">
        <w:rPr>
          <w:b/>
          <w:lang w:eastAsia="en-GB"/>
        </w:rPr>
        <w:t>n</w:t>
      </w:r>
      <w:r w:rsidRPr="00314E34">
        <w:rPr>
          <w:b/>
          <w:lang w:eastAsia="en-GB"/>
        </w:rPr>
        <w:t>ame</w:t>
      </w:r>
      <w:r w:rsidRPr="00314E34">
        <w:rPr>
          <w:lang w:eastAsia="en-GB"/>
        </w:rPr>
        <w:t xml:space="preserve">. </w:t>
      </w:r>
    </w:p>
    <w:p w14:paraId="7ADD288F" w14:textId="4457A63B" w:rsidR="00C714B0" w:rsidRPr="00314E34" w:rsidRDefault="007653F1" w:rsidP="0006033E">
      <w:pPr>
        <w:autoSpaceDE w:val="0"/>
        <w:autoSpaceDN w:val="0"/>
        <w:adjustRightInd w:val="0"/>
        <w:spacing w:after="120" w:line="240" w:lineRule="auto"/>
      </w:pPr>
      <w:r w:rsidRPr="00314E34">
        <w:rPr>
          <w:lang w:eastAsia="en-GB"/>
        </w:rPr>
        <w:t xml:space="preserve">Character strings must be encoded using the character set defined in ISO 10646-1, in Unicode Transformation Format-8 (UTF-8). </w:t>
      </w:r>
      <w:r w:rsidR="00C57708" w:rsidRPr="00314E34">
        <w:rPr>
          <w:lang w:eastAsia="en-GB"/>
        </w:rPr>
        <w:t xml:space="preserve"> </w:t>
      </w:r>
      <w:r w:rsidRPr="00314E34">
        <w:t>A BOM (byte order mark) must not be used.</w:t>
      </w:r>
      <w:bookmarkStart w:id="984" w:name="_Toc225648365"/>
      <w:bookmarkStart w:id="985" w:name="_Toc225065222"/>
      <w:r w:rsidR="00C714B0" w:rsidRPr="00314E34">
        <w:rPr>
          <w:lang w:eastAsia="en-GB"/>
        </w:rPr>
        <w:br w:type="page"/>
      </w:r>
    </w:p>
    <w:p w14:paraId="41E95BE8" w14:textId="77777777" w:rsidR="00E73EDF" w:rsidRPr="00314E34" w:rsidRDefault="00E73EDF" w:rsidP="00C128E3">
      <w:pPr>
        <w:autoSpaceDE w:val="0"/>
        <w:autoSpaceDN w:val="0"/>
        <w:adjustRightInd w:val="0"/>
        <w:spacing w:line="240" w:lineRule="auto"/>
        <w:rPr>
          <w:lang w:eastAsia="en-GB"/>
        </w:rPr>
        <w:sectPr w:rsidR="00E73EDF" w:rsidRPr="00314E34" w:rsidSect="0054303F">
          <w:headerReference w:type="even" r:id="rId52"/>
          <w:headerReference w:type="default" r:id="rId53"/>
          <w:footerReference w:type="even" r:id="rId54"/>
          <w:footerReference w:type="default" r:id="rId55"/>
          <w:pgSz w:w="16838" w:h="11906" w:orient="landscape"/>
          <w:pgMar w:top="1418" w:right="1440" w:bottom="1400" w:left="1440" w:header="709" w:footer="709" w:gutter="0"/>
          <w:cols w:space="720"/>
          <w:docGrid w:linePitch="272"/>
        </w:sectPr>
      </w:pPr>
    </w:p>
    <w:p w14:paraId="3535C524" w14:textId="4B055646" w:rsidR="00E73EDF" w:rsidRPr="00314E34"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1000" w:name="_Toc439685329"/>
      <w:bookmarkStart w:id="1001" w:name="_Toc175558673"/>
      <w:r w:rsidRPr="00314E34">
        <w:rPr>
          <w:rFonts w:eastAsia="Times New Roman" w:cs="Arial"/>
          <w:lang w:eastAsia="en-US"/>
        </w:rPr>
        <w:lastRenderedPageBreak/>
        <w:t>ANNEX A - Data Classification and Encoding Guide</w:t>
      </w:r>
      <w:bookmarkEnd w:id="1000"/>
      <w:bookmarkEnd w:id="1001"/>
    </w:p>
    <w:p w14:paraId="0CE159E2" w14:textId="2831882B" w:rsidR="00066A97" w:rsidRPr="00314E34" w:rsidRDefault="00066A97" w:rsidP="00E17963">
      <w:pPr>
        <w:spacing w:after="120" w:line="240" w:lineRule="auto"/>
        <w:rPr>
          <w:lang w:eastAsia="en-US"/>
        </w:rPr>
      </w:pPr>
      <w:r w:rsidRPr="00314E34">
        <w:rPr>
          <w:lang w:eastAsia="en-US"/>
        </w:rPr>
        <w:t xml:space="preserve">The “Data Classification and Encoding Guide” has been developed to provide consistent, standardized instructions for encoding S-100 compliant </w:t>
      </w:r>
      <w:smartTag w:uri="urn:schemas-microsoft-com:office:smarttags" w:element="stockticker">
        <w:r w:rsidRPr="00314E34">
          <w:rPr>
            <w:lang w:eastAsia="en-US"/>
          </w:rPr>
          <w:t>ENC</w:t>
        </w:r>
      </w:smartTag>
      <w:r w:rsidR="00E17963" w:rsidRPr="00314E34">
        <w:rPr>
          <w:lang w:eastAsia="en-US"/>
        </w:rPr>
        <w:t xml:space="preserve"> data. </w:t>
      </w:r>
      <w:r w:rsidRPr="00314E34">
        <w:rPr>
          <w:lang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314E34">
          <w:rPr>
            <w:lang w:eastAsia="en-US"/>
          </w:rPr>
          <w:t>INT</w:t>
        </w:r>
      </w:smartTag>
      <w:r w:rsidRPr="00314E34">
        <w:rPr>
          <w:lang w:eastAsia="en-US"/>
        </w:rPr>
        <w:t>) Charts”.</w:t>
      </w:r>
    </w:p>
    <w:p w14:paraId="3C41E574" w14:textId="51549E00" w:rsidR="00066A97" w:rsidRPr="00314E34" w:rsidRDefault="00066A97" w:rsidP="00E17963">
      <w:pPr>
        <w:spacing w:after="120" w:line="240" w:lineRule="auto"/>
        <w:rPr>
          <w:lang w:eastAsia="en-US"/>
        </w:rPr>
      </w:pPr>
      <w:r w:rsidRPr="00314E34">
        <w:rPr>
          <w:lang w:eastAsia="en-US"/>
        </w:rPr>
        <w:t xml:space="preserve">The purpose of the Data Classification and Encoding Guide is to facilitate S-101 encoding to meet IHO standards for the proper display of </w:t>
      </w:r>
      <w:smartTag w:uri="urn:schemas-microsoft-com:office:smarttags" w:element="stockticker">
        <w:r w:rsidRPr="00314E34">
          <w:rPr>
            <w:lang w:eastAsia="en-US"/>
          </w:rPr>
          <w:t>ENC</w:t>
        </w:r>
      </w:smartTag>
      <w:r w:rsidRPr="00314E34">
        <w:rPr>
          <w:lang w:eastAsia="en-US"/>
        </w:rPr>
        <w:t xml:space="preserve"> in an</w:t>
      </w:r>
      <w:r w:rsidR="008F1419" w:rsidRPr="00314E34">
        <w:rPr>
          <w:lang w:eastAsia="en-US"/>
        </w:rPr>
        <w:t xml:space="preserve"> S-100 based marine navigation system</w:t>
      </w:r>
      <w:r w:rsidRPr="00314E34">
        <w:rPr>
          <w:lang w:eastAsia="en-US"/>
        </w:rPr>
        <w:t xml:space="preserve"> </w:t>
      </w:r>
      <w:r w:rsidR="008F1419" w:rsidRPr="00314E34">
        <w:rPr>
          <w:lang w:eastAsia="en-US"/>
        </w:rPr>
        <w:t xml:space="preserve">such as </w:t>
      </w:r>
      <w:r w:rsidR="00E17963" w:rsidRPr="00314E34">
        <w:rPr>
          <w:lang w:eastAsia="en-US"/>
        </w:rPr>
        <w:t xml:space="preserve">ECDIS. </w:t>
      </w:r>
      <w:r w:rsidRPr="00314E34">
        <w:rPr>
          <w:lang w:eastAsia="en-US"/>
        </w:rPr>
        <w:t xml:space="preserve">The document describes how to encode information that the cartographer considers relevant to an </w:t>
      </w:r>
      <w:smartTag w:uri="urn:schemas-microsoft-com:office:smarttags" w:element="stockticker">
        <w:r w:rsidRPr="00314E34">
          <w:rPr>
            <w:lang w:eastAsia="en-US"/>
          </w:rPr>
          <w:t>ENC</w:t>
        </w:r>
      </w:smartTag>
      <w:r w:rsidR="00E17963" w:rsidRPr="00314E34">
        <w:rPr>
          <w:lang w:eastAsia="en-US"/>
        </w:rPr>
        <w:t xml:space="preserve">. </w:t>
      </w:r>
      <w:r w:rsidRPr="00314E34">
        <w:rPr>
          <w:lang w:eastAsia="en-US"/>
        </w:rPr>
        <w:t xml:space="preserve">The content of an </w:t>
      </w:r>
      <w:smartTag w:uri="urn:schemas-microsoft-com:office:smarttags" w:element="stockticker">
        <w:r w:rsidRPr="00314E34">
          <w:rPr>
            <w:lang w:eastAsia="en-US"/>
          </w:rPr>
          <w:t>ENC</w:t>
        </w:r>
      </w:smartTag>
      <w:r w:rsidRPr="00314E34">
        <w:rPr>
          <w:lang w:eastAsia="en-US"/>
        </w:rPr>
        <w:t xml:space="preserve"> is at the discretion of the </w:t>
      </w:r>
      <w:r w:rsidR="00E17963" w:rsidRPr="00314E34">
        <w:rPr>
          <w:lang w:eastAsia="en-US"/>
        </w:rPr>
        <w:t>P</w:t>
      </w:r>
      <w:r w:rsidRPr="00314E34">
        <w:rPr>
          <w:lang w:eastAsia="en-US"/>
        </w:rPr>
        <w:t xml:space="preserve">roducing </w:t>
      </w:r>
      <w:r w:rsidR="00E17963" w:rsidRPr="00314E34">
        <w:rPr>
          <w:lang w:eastAsia="en-US"/>
        </w:rPr>
        <w:t>A</w:t>
      </w:r>
      <w:r w:rsidRPr="00314E34">
        <w:rPr>
          <w:lang w:eastAsia="en-US"/>
        </w:rPr>
        <w:t>uthority provided that the conventions described with</w:t>
      </w:r>
      <w:r w:rsidR="00E17963" w:rsidRPr="00314E34">
        <w:rPr>
          <w:lang w:eastAsia="en-US"/>
        </w:rPr>
        <w:t xml:space="preserve">in this document are followed. </w:t>
      </w:r>
      <w:r w:rsidRPr="00314E34">
        <w:rPr>
          <w:lang w:eastAsia="en-US"/>
        </w:rPr>
        <w:t>A “</w:t>
      </w:r>
      <w:r w:rsidR="00E17963" w:rsidRPr="00314E34">
        <w:rPr>
          <w:lang w:eastAsia="en-US"/>
        </w:rPr>
        <w:t>P</w:t>
      </w:r>
      <w:r w:rsidRPr="00314E34">
        <w:rPr>
          <w:lang w:eastAsia="en-US"/>
        </w:rPr>
        <w:t xml:space="preserve">roducing </w:t>
      </w:r>
      <w:r w:rsidR="00E17963" w:rsidRPr="00314E34">
        <w:rPr>
          <w:lang w:eastAsia="en-US"/>
        </w:rPr>
        <w:t>A</w:t>
      </w:r>
      <w:r w:rsidRPr="00314E34">
        <w:rPr>
          <w:lang w:eastAsia="en-US"/>
        </w:rPr>
        <w:t>uthority” is a Hydrographic Office (HO) or an organization authorized by a government, HO or other relevant government institution to produce ENCs.</w:t>
      </w:r>
    </w:p>
    <w:p w14:paraId="433D82AC" w14:textId="07C9CA38" w:rsidR="00054681" w:rsidRPr="00314E34" w:rsidRDefault="00066A97" w:rsidP="00E17963">
      <w:pPr>
        <w:spacing w:after="120" w:line="240" w:lineRule="auto"/>
      </w:pPr>
      <w:r w:rsidRPr="00314E34">
        <w:rPr>
          <w:lang w:eastAsia="en-US"/>
        </w:rPr>
        <w:t xml:space="preserve">The </w:t>
      </w:r>
      <w:r w:rsidR="00054681" w:rsidRPr="00314E34">
        <w:rPr>
          <w:lang w:eastAsia="en-US"/>
        </w:rPr>
        <w:t>S-101 Data Classification and Encoding Guide can be found in the Standards and Publications page of the IHO</w:t>
      </w:r>
      <w:r w:rsidRPr="00314E34">
        <w:rPr>
          <w:lang w:eastAsia="en-US"/>
        </w:rPr>
        <w:t xml:space="preserve"> web site, </w:t>
      </w:r>
      <w:hyperlink r:id="rId56" w:history="1">
        <w:r w:rsidRPr="00314E34">
          <w:rPr>
            <w:rStyle w:val="Hyperlink"/>
            <w:lang w:val="en-GB" w:eastAsia="en-US"/>
          </w:rPr>
          <w:t>http://www.iho.int</w:t>
        </w:r>
      </w:hyperlink>
      <w:r w:rsidRPr="00314E34">
        <w:rPr>
          <w:lang w:eastAsia="en-US"/>
        </w:rPr>
        <w:t>.</w:t>
      </w:r>
      <w:r w:rsidR="00054681" w:rsidRPr="00314E34">
        <w:br w:type="page"/>
      </w:r>
    </w:p>
    <w:p w14:paraId="03E63DBE" w14:textId="77777777" w:rsidR="00066A97" w:rsidRPr="00314E34" w:rsidRDefault="00066A97" w:rsidP="00C128E3">
      <w:pPr>
        <w:spacing w:line="240" w:lineRule="auto"/>
      </w:pPr>
    </w:p>
    <w:p w14:paraId="1F3CD8EB" w14:textId="77777777" w:rsidR="00054681" w:rsidRPr="00314E34" w:rsidRDefault="00054681" w:rsidP="00C128E3">
      <w:pPr>
        <w:spacing w:line="240" w:lineRule="auto"/>
      </w:pPr>
    </w:p>
    <w:p w14:paraId="7C5A7D5E" w14:textId="77777777" w:rsidR="00054681" w:rsidRPr="00314E34" w:rsidRDefault="00054681" w:rsidP="00C128E3">
      <w:pPr>
        <w:spacing w:line="240" w:lineRule="auto"/>
      </w:pPr>
    </w:p>
    <w:p w14:paraId="368882B9" w14:textId="77777777" w:rsidR="00054681" w:rsidRPr="00314E34" w:rsidRDefault="00054681" w:rsidP="00C128E3">
      <w:pPr>
        <w:spacing w:line="240" w:lineRule="auto"/>
      </w:pPr>
    </w:p>
    <w:p w14:paraId="2E0BCB8D" w14:textId="77777777" w:rsidR="00054681" w:rsidRPr="00314E34" w:rsidRDefault="00054681" w:rsidP="00C128E3">
      <w:pPr>
        <w:spacing w:line="240" w:lineRule="auto"/>
      </w:pPr>
    </w:p>
    <w:p w14:paraId="158C999F" w14:textId="77777777" w:rsidR="00054681" w:rsidRPr="00314E34" w:rsidRDefault="00054681" w:rsidP="00C128E3">
      <w:pPr>
        <w:spacing w:line="240" w:lineRule="auto"/>
      </w:pPr>
    </w:p>
    <w:p w14:paraId="59F53100" w14:textId="77777777" w:rsidR="00054681" w:rsidRPr="00314E34" w:rsidRDefault="00054681" w:rsidP="00C128E3">
      <w:pPr>
        <w:spacing w:line="240" w:lineRule="auto"/>
      </w:pPr>
    </w:p>
    <w:p w14:paraId="2E65C4E3" w14:textId="77777777" w:rsidR="00054681" w:rsidRPr="00314E34" w:rsidRDefault="00054681" w:rsidP="00C128E3">
      <w:pPr>
        <w:spacing w:line="240" w:lineRule="auto"/>
      </w:pPr>
    </w:p>
    <w:p w14:paraId="113F03EC" w14:textId="77777777" w:rsidR="00054681" w:rsidRPr="00314E34" w:rsidRDefault="00054681" w:rsidP="00C128E3">
      <w:pPr>
        <w:spacing w:line="240" w:lineRule="auto"/>
      </w:pPr>
    </w:p>
    <w:p w14:paraId="398624D7" w14:textId="77777777" w:rsidR="00054681" w:rsidRPr="00314E34" w:rsidRDefault="00054681" w:rsidP="00C128E3">
      <w:pPr>
        <w:spacing w:after="0" w:line="240" w:lineRule="auto"/>
      </w:pPr>
    </w:p>
    <w:p w14:paraId="62B04466" w14:textId="77777777" w:rsidR="00054681" w:rsidRPr="00314E34"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314E34">
        <w:rPr>
          <w:rFonts w:eastAsia="Times New Roman"/>
          <w:sz w:val="22"/>
          <w:lang w:eastAsia="en-GB"/>
        </w:rPr>
        <w:tab/>
        <w:t>Page intentionally left blank</w:t>
      </w:r>
    </w:p>
    <w:p w14:paraId="55596CD0" w14:textId="77777777" w:rsidR="00054681" w:rsidRPr="00314E34" w:rsidRDefault="00054681" w:rsidP="00C128E3">
      <w:pPr>
        <w:spacing w:after="0" w:line="240" w:lineRule="auto"/>
      </w:pPr>
    </w:p>
    <w:p w14:paraId="7093F7D3" w14:textId="77777777" w:rsidR="00054681"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RPr="00314E34" w:rsidSect="0054303F">
          <w:headerReference w:type="even" r:id="rId57"/>
          <w:headerReference w:type="default" r:id="rId58"/>
          <w:footerReference w:type="even" r:id="rId59"/>
          <w:footerReference w:type="default" r:id="rId60"/>
          <w:pgSz w:w="11906" w:h="16838"/>
          <w:pgMar w:top="1440" w:right="1400" w:bottom="1440" w:left="1418" w:header="709" w:footer="709" w:gutter="0"/>
          <w:cols w:space="720"/>
          <w:docGrid w:linePitch="272"/>
        </w:sectPr>
      </w:pPr>
      <w:r w:rsidRPr="00314E34">
        <w:rPr>
          <w:b/>
        </w:rPr>
        <w:br w:type="page"/>
      </w:r>
    </w:p>
    <w:p w14:paraId="52AA564E" w14:textId="4ABCAD14" w:rsidR="00A5577C" w:rsidRPr="00314E34"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1016" w:name="_Toc175558674"/>
      <w:r w:rsidRPr="00314E34">
        <w:rPr>
          <w:rFonts w:eastAsia="Times New Roman" w:cs="Arial"/>
          <w:lang w:eastAsia="en-US"/>
        </w:rPr>
        <w:lastRenderedPageBreak/>
        <w:t>ANNEX B (Normative) - Data Product format (encoding)</w:t>
      </w:r>
      <w:bookmarkEnd w:id="1016"/>
    </w:p>
    <w:p w14:paraId="65C25CF7" w14:textId="7BA45130" w:rsidR="00E73EDF" w:rsidRPr="00314E34" w:rsidRDefault="007653F1" w:rsidP="000E6A32">
      <w:pPr>
        <w:pStyle w:val="Heading2"/>
        <w:numPr>
          <w:ilvl w:val="0"/>
          <w:numId w:val="0"/>
        </w:numPr>
        <w:tabs>
          <w:tab w:val="clear" w:pos="540"/>
        </w:tabs>
        <w:spacing w:before="120" w:after="200" w:line="240" w:lineRule="auto"/>
        <w:ind w:left="709" w:hanging="709"/>
      </w:pPr>
      <w:bookmarkStart w:id="1017" w:name="_Toc207617007"/>
      <w:bookmarkStart w:id="1018" w:name="_Toc225648366"/>
      <w:bookmarkStart w:id="1019" w:name="_Toc225065223"/>
      <w:bookmarkStart w:id="1020" w:name="_Toc169203116"/>
      <w:bookmarkStart w:id="1021" w:name="_Toc170072446"/>
      <w:bookmarkStart w:id="1022" w:name="_Toc175558675"/>
      <w:bookmarkEnd w:id="984"/>
      <w:bookmarkEnd w:id="985"/>
      <w:r w:rsidRPr="00314E34">
        <w:t>Introduction</w:t>
      </w:r>
      <w:bookmarkEnd w:id="1017"/>
      <w:bookmarkEnd w:id="1018"/>
      <w:bookmarkEnd w:id="1019"/>
      <w:bookmarkEnd w:id="1020"/>
      <w:bookmarkEnd w:id="1021"/>
      <w:bookmarkEnd w:id="1022"/>
    </w:p>
    <w:p w14:paraId="6C756777" w14:textId="2EDB5CB0" w:rsidR="00E73EDF" w:rsidRPr="00314E34" w:rsidRDefault="007653F1" w:rsidP="000E6A32">
      <w:pPr>
        <w:autoSpaceDE w:val="0"/>
        <w:autoSpaceDN w:val="0"/>
        <w:adjustRightInd w:val="0"/>
        <w:spacing w:after="120" w:line="240" w:lineRule="auto"/>
        <w:rPr>
          <w:rFonts w:eastAsia="Times New Roman" w:cs="Arial"/>
          <w:bCs/>
          <w:lang w:eastAsia="en-US"/>
        </w:rPr>
      </w:pPr>
      <w:r w:rsidRPr="00314E34">
        <w:rPr>
          <w:rFonts w:eastAsia="Times New Roman" w:cs="Arial"/>
          <w:bCs/>
          <w:lang w:eastAsia="en-US"/>
        </w:rPr>
        <w:t xml:space="preserve">S-101 uses the S-100 </w:t>
      </w:r>
      <w:r w:rsidR="00881F3F" w:rsidRPr="00314E34">
        <w:rPr>
          <w:rFonts w:eastAsia="Times New Roman" w:cs="Arial"/>
          <w:bCs/>
          <w:lang w:eastAsia="en-US"/>
        </w:rPr>
        <w:t xml:space="preserve">profile of ISO/IEC </w:t>
      </w:r>
      <w:r w:rsidRPr="00314E34">
        <w:rPr>
          <w:rFonts w:eastAsia="Times New Roman" w:cs="Arial"/>
          <w:bCs/>
          <w:lang w:eastAsia="en-US"/>
        </w:rPr>
        <w:t xml:space="preserve">8211 </w:t>
      </w:r>
      <w:r w:rsidR="00881F3F" w:rsidRPr="00314E34">
        <w:rPr>
          <w:rFonts w:eastAsia="Times New Roman" w:cs="Arial"/>
          <w:bCs/>
          <w:lang w:eastAsia="en-US"/>
        </w:rPr>
        <w:t xml:space="preserve">(refer to S-100 Part 10A) </w:t>
      </w:r>
      <w:r w:rsidRPr="00314E34">
        <w:rPr>
          <w:rFonts w:eastAsia="Times New Roman" w:cs="Arial"/>
          <w:bCs/>
          <w:lang w:eastAsia="en-US"/>
        </w:rPr>
        <w:t>to encapsulate data</w:t>
      </w:r>
      <w:r w:rsidR="000E6A32" w:rsidRPr="00314E34">
        <w:rPr>
          <w:rFonts w:eastAsia="Times New Roman" w:cs="Arial"/>
          <w:bCs/>
          <w:lang w:eastAsia="en-US"/>
        </w:rPr>
        <w:t xml:space="preserve">. </w:t>
      </w:r>
      <w:r w:rsidRPr="00314E34">
        <w:rPr>
          <w:rFonts w:eastAsia="Times New Roman" w:cs="Arial"/>
          <w:bCs/>
          <w:lang w:eastAsia="en-US"/>
        </w:rPr>
        <w:t xml:space="preserve">This </w:t>
      </w:r>
      <w:r w:rsidR="000E6A32" w:rsidRPr="00314E34">
        <w:rPr>
          <w:rFonts w:eastAsia="Times New Roman" w:cs="Arial"/>
          <w:bCs/>
          <w:lang w:eastAsia="en-US"/>
        </w:rPr>
        <w:t>A</w:t>
      </w:r>
      <w:r w:rsidRPr="00314E34">
        <w:rPr>
          <w:rFonts w:eastAsia="Times New Roman" w:cs="Arial"/>
          <w:bCs/>
          <w:lang w:eastAsia="en-US"/>
        </w:rPr>
        <w:t>nnex specifies the interchange format to facilitate the moving of files containing data rec</w:t>
      </w:r>
      <w:r w:rsidR="000E6A32" w:rsidRPr="00314E34">
        <w:rPr>
          <w:rFonts w:eastAsia="Times New Roman" w:cs="Arial"/>
          <w:bCs/>
          <w:lang w:eastAsia="en-US"/>
        </w:rPr>
        <w:t xml:space="preserve">ords between computer systems. </w:t>
      </w:r>
      <w:r w:rsidRPr="00314E34">
        <w:rPr>
          <w:rFonts w:eastAsia="Times New Roman" w:cs="Arial"/>
          <w:bCs/>
          <w:lang w:eastAsia="en-US"/>
        </w:rPr>
        <w:t>It defines a specific structure which can be used to transmit files containing data type and data structures specific to S-101.</w:t>
      </w:r>
    </w:p>
    <w:p w14:paraId="47C88BCE" w14:textId="77777777" w:rsidR="00196860" w:rsidRPr="00314E34"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314E34" w:rsidRDefault="007653F1" w:rsidP="001D02B5">
      <w:pPr>
        <w:pStyle w:val="ListContinue2"/>
        <w:numPr>
          <w:ilvl w:val="0"/>
          <w:numId w:val="27"/>
        </w:numPr>
        <w:tabs>
          <w:tab w:val="clear" w:pos="800"/>
        </w:tabs>
        <w:spacing w:before="120" w:after="200" w:line="240" w:lineRule="auto"/>
        <w:rPr>
          <w:szCs w:val="22"/>
          <w:lang w:eastAsia="en-US"/>
        </w:rPr>
      </w:pPr>
      <w:bookmarkStart w:id="1023" w:name="_Toc439685331"/>
      <w:bookmarkStart w:id="1024" w:name="_Toc169203117"/>
      <w:bookmarkStart w:id="1025" w:name="_Toc170072447"/>
      <w:bookmarkStart w:id="1026" w:name="_Toc175558676"/>
      <w:r w:rsidRPr="00314E34">
        <w:rPr>
          <w:b/>
          <w:sz w:val="22"/>
          <w:szCs w:val="22"/>
          <w:lang w:eastAsia="en-US"/>
        </w:rPr>
        <w:t xml:space="preserve">Dataset </w:t>
      </w:r>
      <w:bookmarkEnd w:id="1023"/>
      <w:r w:rsidR="00D24503" w:rsidRPr="00314E34">
        <w:rPr>
          <w:b/>
          <w:sz w:val="22"/>
          <w:szCs w:val="22"/>
          <w:lang w:eastAsia="en-US"/>
        </w:rPr>
        <w:t>Files</w:t>
      </w:r>
      <w:bookmarkEnd w:id="1024"/>
      <w:bookmarkEnd w:id="1025"/>
      <w:bookmarkEnd w:id="1026"/>
    </w:p>
    <w:p w14:paraId="32E924F5" w14:textId="610C3D08"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The order of data</w:t>
      </w:r>
      <w:r w:rsidR="00AA2E57" w:rsidRPr="00314E34">
        <w:rPr>
          <w:rFonts w:eastAsia="Times New Roman" w:cs="Arial"/>
          <w:lang w:eastAsia="en-US"/>
        </w:rPr>
        <w:t xml:space="preserve"> records</w:t>
      </w:r>
      <w:r w:rsidRPr="00314E34">
        <w:rPr>
          <w:rFonts w:eastAsia="Times New Roman" w:cs="Arial"/>
          <w:lang w:eastAsia="en-US"/>
        </w:rPr>
        <w:t xml:space="preserve"> in each base or update dataset file is described below:</w:t>
      </w:r>
    </w:p>
    <w:p w14:paraId="353B9C4D" w14:textId="77777777"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Dataset file</w:t>
      </w:r>
    </w:p>
    <w:p w14:paraId="4AE812E2" w14:textId="656BEC2B" w:rsidR="00E73EDF" w:rsidRPr="00314E34" w:rsidRDefault="007653F1" w:rsidP="00C128E3">
      <w:pPr>
        <w:autoSpaceDE w:val="0"/>
        <w:autoSpaceDN w:val="0"/>
        <w:adjustRightInd w:val="0"/>
        <w:spacing w:after="0" w:line="240" w:lineRule="auto"/>
        <w:ind w:firstLine="340"/>
        <w:rPr>
          <w:rFonts w:eastAsia="Times New Roman" w:cs="Arial"/>
          <w:lang w:eastAsia="en-US"/>
        </w:rPr>
      </w:pPr>
      <w:r w:rsidRPr="00314E34">
        <w:rPr>
          <w:rFonts w:eastAsia="Times New Roman" w:cs="Arial"/>
          <w:lang w:eastAsia="en-US"/>
        </w:rPr>
        <w:t xml:space="preserve">Dataset </w:t>
      </w:r>
      <w:r w:rsidR="00AA2E57" w:rsidRPr="00314E34">
        <w:rPr>
          <w:rFonts w:eastAsia="Times New Roman" w:cs="Arial"/>
          <w:lang w:eastAsia="en-US"/>
        </w:rPr>
        <w:t xml:space="preserve">General Information </w:t>
      </w:r>
      <w:r w:rsidRPr="00314E34">
        <w:rPr>
          <w:rFonts w:eastAsia="Times New Roman" w:cs="Arial"/>
          <w:lang w:eastAsia="en-US"/>
        </w:rPr>
        <w:t>record</w:t>
      </w:r>
    </w:p>
    <w:p w14:paraId="7F2C7CB3" w14:textId="34E14182" w:rsidR="00E73EDF" w:rsidRPr="00314E34" w:rsidRDefault="007653F1" w:rsidP="00C128E3">
      <w:pPr>
        <w:autoSpaceDE w:val="0"/>
        <w:autoSpaceDN w:val="0"/>
        <w:adjustRightInd w:val="0"/>
        <w:spacing w:after="0" w:line="240" w:lineRule="auto"/>
        <w:ind w:firstLine="340"/>
        <w:rPr>
          <w:rFonts w:eastAsia="Times New Roman" w:cs="Arial"/>
          <w:lang w:eastAsia="en-US"/>
        </w:rPr>
      </w:pPr>
      <w:r w:rsidRPr="00314E34">
        <w:rPr>
          <w:rFonts w:eastAsia="Times New Roman" w:cs="Arial"/>
          <w:lang w:eastAsia="en-US"/>
        </w:rPr>
        <w:t>Dataset Coordinate Reference System record</w:t>
      </w:r>
    </w:p>
    <w:p w14:paraId="68B8E2F9" w14:textId="36935934" w:rsidR="00E73EDF" w:rsidRPr="00314E34" w:rsidRDefault="007653F1" w:rsidP="00C83E87">
      <w:pPr>
        <w:autoSpaceDE w:val="0"/>
        <w:autoSpaceDN w:val="0"/>
        <w:adjustRightInd w:val="0"/>
        <w:spacing w:after="0" w:line="240" w:lineRule="auto"/>
        <w:ind w:firstLine="340"/>
        <w:rPr>
          <w:rFonts w:eastAsia="Times New Roman" w:cs="Arial"/>
          <w:lang w:eastAsia="en-US"/>
        </w:rPr>
      </w:pPr>
      <w:r w:rsidRPr="00314E34">
        <w:rPr>
          <w:rFonts w:eastAsia="Times New Roman" w:cs="Arial"/>
          <w:lang w:eastAsia="en-US"/>
        </w:rPr>
        <w:t>Information</w:t>
      </w:r>
      <w:r w:rsidR="00AA2E57" w:rsidRPr="00314E34">
        <w:rPr>
          <w:rFonts w:eastAsia="Times New Roman" w:cs="Arial"/>
          <w:lang w:eastAsia="en-US"/>
        </w:rPr>
        <w:t xml:space="preserve"> Type</w:t>
      </w:r>
      <w:r w:rsidRPr="00314E34">
        <w:rPr>
          <w:rFonts w:eastAsia="Times New Roman" w:cs="Arial"/>
          <w:lang w:eastAsia="en-US"/>
        </w:rPr>
        <w:t xml:space="preserve"> records</w:t>
      </w:r>
    </w:p>
    <w:p w14:paraId="24FEC3C9" w14:textId="6ECAA22A"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Point</w:t>
      </w:r>
      <w:r w:rsidR="00AA2E57" w:rsidRPr="00314E34">
        <w:rPr>
          <w:rFonts w:eastAsia="Times New Roman" w:cs="Arial"/>
          <w:lang w:eastAsia="en-US"/>
        </w:rPr>
        <w:t xml:space="preserve"> records</w:t>
      </w:r>
    </w:p>
    <w:p w14:paraId="5CA9AB84" w14:textId="1EE2B4DA"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 xml:space="preserve">Multi </w:t>
      </w:r>
      <w:r w:rsidR="00AA2E57" w:rsidRPr="00314E34">
        <w:rPr>
          <w:rFonts w:eastAsia="Times New Roman" w:cs="Arial"/>
          <w:lang w:eastAsia="en-US"/>
        </w:rPr>
        <w:t>Point records</w:t>
      </w:r>
    </w:p>
    <w:p w14:paraId="7425DB50" w14:textId="3A90F611"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 xml:space="preserve">Curve </w:t>
      </w:r>
      <w:r w:rsidR="00AA2E57" w:rsidRPr="00314E34">
        <w:rPr>
          <w:rFonts w:eastAsia="Times New Roman" w:cs="Arial"/>
          <w:lang w:eastAsia="en-US"/>
        </w:rPr>
        <w:t>records</w:t>
      </w:r>
    </w:p>
    <w:p w14:paraId="6B5B8FA2" w14:textId="7279766E"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Composite Curve</w:t>
      </w:r>
      <w:r w:rsidR="00AA2E57" w:rsidRPr="00314E34">
        <w:rPr>
          <w:rFonts w:eastAsia="Times New Roman" w:cs="Arial"/>
          <w:lang w:eastAsia="en-US"/>
        </w:rPr>
        <w:t xml:space="preserve"> records</w:t>
      </w:r>
    </w:p>
    <w:p w14:paraId="32A2388E" w14:textId="210EEB3F"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 xml:space="preserve">Surface </w:t>
      </w:r>
      <w:r w:rsidR="00AA2E57" w:rsidRPr="00314E34">
        <w:rPr>
          <w:rFonts w:eastAsia="Times New Roman" w:cs="Arial"/>
          <w:lang w:eastAsia="en-US"/>
        </w:rPr>
        <w:t>records</w:t>
      </w:r>
    </w:p>
    <w:p w14:paraId="2533E693" w14:textId="5321589D" w:rsidR="00D63F54" w:rsidRPr="00314E34" w:rsidRDefault="007653F1" w:rsidP="00D63F54">
      <w:pPr>
        <w:autoSpaceDE w:val="0"/>
        <w:autoSpaceDN w:val="0"/>
        <w:adjustRightInd w:val="0"/>
        <w:spacing w:after="120" w:line="240" w:lineRule="auto"/>
        <w:ind w:firstLine="340"/>
        <w:rPr>
          <w:rFonts w:eastAsia="Times New Roman" w:cs="Arial"/>
          <w:lang w:eastAsia="en-US"/>
        </w:rPr>
      </w:pPr>
      <w:r w:rsidRPr="00314E34">
        <w:rPr>
          <w:rFonts w:eastAsia="Times New Roman" w:cs="Arial"/>
          <w:lang w:eastAsia="en-US"/>
        </w:rPr>
        <w:t xml:space="preserve">Feature </w:t>
      </w:r>
      <w:r w:rsidR="001A786D" w:rsidRPr="00314E34">
        <w:rPr>
          <w:rFonts w:eastAsia="Times New Roman" w:cs="Arial"/>
          <w:lang w:eastAsia="en-US"/>
        </w:rPr>
        <w:t xml:space="preserve">Type </w:t>
      </w:r>
      <w:r w:rsidRPr="00314E34">
        <w:rPr>
          <w:rFonts w:eastAsia="Times New Roman" w:cs="Arial"/>
          <w:lang w:eastAsia="en-US"/>
        </w:rPr>
        <w:t>records</w:t>
      </w:r>
    </w:p>
    <w:p w14:paraId="68E3536E" w14:textId="478551F6" w:rsidR="00E73EDF" w:rsidRPr="00314E34" w:rsidRDefault="00D63F54" w:rsidP="000C02EB">
      <w:pPr>
        <w:autoSpaceDE w:val="0"/>
        <w:autoSpaceDN w:val="0"/>
        <w:adjustRightInd w:val="0"/>
        <w:spacing w:after="120" w:line="240" w:lineRule="auto"/>
        <w:rPr>
          <w:rFonts w:eastAsia="Times New Roman" w:cs="Arial"/>
          <w:lang w:eastAsia="en-US"/>
        </w:rPr>
      </w:pPr>
      <w:r w:rsidRPr="00314E34">
        <w:rPr>
          <w:rFonts w:eastAsia="Times New Roman" w:cs="Arial"/>
          <w:bCs/>
          <w:lang w:eastAsia="en-US"/>
        </w:rPr>
        <w:t>For Information Type records, Composite Curve records, and Feature Type records it must be ensured that any record that is referenced is stored before the record that references it.</w:t>
      </w:r>
    </w:p>
    <w:p w14:paraId="292C80FC" w14:textId="77777777" w:rsidR="000C02EB" w:rsidRPr="00314E34"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314E34" w:rsidRDefault="00C15003" w:rsidP="001D02B5">
      <w:pPr>
        <w:pStyle w:val="ListContinue2"/>
        <w:numPr>
          <w:ilvl w:val="0"/>
          <w:numId w:val="27"/>
        </w:numPr>
        <w:tabs>
          <w:tab w:val="clear" w:pos="800"/>
        </w:tabs>
        <w:spacing w:before="120" w:after="200" w:line="240" w:lineRule="auto"/>
        <w:rPr>
          <w:b/>
          <w:sz w:val="22"/>
          <w:szCs w:val="22"/>
          <w:lang w:eastAsia="en-US"/>
        </w:rPr>
      </w:pPr>
      <w:bookmarkStart w:id="1027" w:name="_Toc169203118"/>
      <w:bookmarkStart w:id="1028" w:name="_Toc170072448"/>
      <w:bookmarkStart w:id="1029" w:name="_Toc175558677"/>
      <w:r w:rsidRPr="00314E34">
        <w:rPr>
          <w:b/>
          <w:sz w:val="22"/>
          <w:szCs w:val="22"/>
          <w:lang w:eastAsia="en-US"/>
        </w:rPr>
        <w:t>Records</w:t>
      </w:r>
      <w:bookmarkEnd w:id="1027"/>
      <w:bookmarkEnd w:id="1028"/>
      <w:bookmarkEnd w:id="1029"/>
    </w:p>
    <w:p w14:paraId="2C17E9CE" w14:textId="2C5774E1"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 xml:space="preserve">The combination of the file name and the </w:t>
      </w:r>
      <w:r w:rsidRPr="00314E34">
        <w:rPr>
          <w:rFonts w:ascii="WP.TypographicSymbols083" w:eastAsia="Times New Roman" w:hAnsi="WP.TypographicSymbols083" w:cs="WP.TypographicSymbols083"/>
          <w:lang w:eastAsia="en-US"/>
        </w:rPr>
        <w:t>“</w:t>
      </w:r>
      <w:r w:rsidRPr="00314E34">
        <w:rPr>
          <w:rFonts w:eastAsia="Times New Roman" w:cs="Arial"/>
          <w:lang w:eastAsia="en-US"/>
        </w:rPr>
        <w:t>Name</w:t>
      </w:r>
      <w:r w:rsidRPr="00314E34">
        <w:rPr>
          <w:rFonts w:ascii="WP.TypographicSymbols083" w:eastAsia="Times New Roman" w:hAnsi="WP.TypographicSymbols083" w:cs="WP.TypographicSymbols083"/>
          <w:lang w:eastAsia="en-US"/>
        </w:rPr>
        <w:t xml:space="preserve">” </w:t>
      </w:r>
      <w:r w:rsidRPr="00314E34">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314E34"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314E34" w:rsidRDefault="00C15003" w:rsidP="001D02B5">
      <w:pPr>
        <w:pStyle w:val="ListContinue2"/>
        <w:numPr>
          <w:ilvl w:val="0"/>
          <w:numId w:val="27"/>
        </w:numPr>
        <w:tabs>
          <w:tab w:val="clear" w:pos="800"/>
        </w:tabs>
        <w:spacing w:before="120" w:after="200" w:line="240" w:lineRule="auto"/>
        <w:rPr>
          <w:b/>
          <w:sz w:val="22"/>
          <w:szCs w:val="22"/>
          <w:lang w:eastAsia="en-US"/>
        </w:rPr>
      </w:pPr>
      <w:bookmarkStart w:id="1030" w:name="_Toc169203119"/>
      <w:bookmarkStart w:id="1031" w:name="_Toc170072449"/>
      <w:bookmarkStart w:id="1032" w:name="_Toc175558678"/>
      <w:r w:rsidRPr="00314E34">
        <w:rPr>
          <w:b/>
          <w:sz w:val="22"/>
          <w:szCs w:val="22"/>
          <w:lang w:eastAsia="en-US"/>
        </w:rPr>
        <w:t>Fields</w:t>
      </w:r>
      <w:bookmarkEnd w:id="1030"/>
      <w:bookmarkEnd w:id="1031"/>
      <w:bookmarkEnd w:id="1032"/>
    </w:p>
    <w:p w14:paraId="62267A60" w14:textId="713301FF"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314E34"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314E34"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1033" w:name="_Toc169203120"/>
      <w:bookmarkStart w:id="1034" w:name="_Toc170072450"/>
      <w:bookmarkStart w:id="1035" w:name="_Toc175558679"/>
      <w:r w:rsidRPr="00314E34">
        <w:rPr>
          <w:b/>
          <w:sz w:val="22"/>
          <w:szCs w:val="22"/>
          <w:lang w:eastAsia="en-US"/>
        </w:rPr>
        <w:t>Subfields</w:t>
      </w:r>
      <w:bookmarkEnd w:id="1033"/>
      <w:bookmarkEnd w:id="1034"/>
      <w:bookmarkEnd w:id="1035"/>
    </w:p>
    <w:p w14:paraId="7FC3970D" w14:textId="77777777" w:rsidR="00E73EDF" w:rsidRPr="00314E34" w:rsidRDefault="007653F1" w:rsidP="000C02EB">
      <w:pPr>
        <w:keepNext/>
        <w:keepLines/>
        <w:autoSpaceDE w:val="0"/>
        <w:autoSpaceDN w:val="0"/>
        <w:adjustRightInd w:val="0"/>
        <w:spacing w:after="120" w:line="240" w:lineRule="auto"/>
        <w:rPr>
          <w:rFonts w:eastAsia="Times New Roman" w:cs="Arial"/>
          <w:lang w:eastAsia="en-US"/>
        </w:rPr>
      </w:pPr>
      <w:r w:rsidRPr="00314E34">
        <w:rPr>
          <w:rFonts w:eastAsia="Times New Roman" w:cs="Arial"/>
          <w:lang w:eastAsia="en-US"/>
        </w:rPr>
        <w:t>Mandatory subfields must be filled by a non-null value.</w:t>
      </w:r>
    </w:p>
    <w:p w14:paraId="0D86C709" w14:textId="5E874C91"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14E34"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314E34">
        <w:rPr>
          <w:rFonts w:eastAsia="Times New Roman" w:cs="Arial"/>
          <w:lang w:eastAsia="en-US"/>
        </w:rPr>
        <w:t xml:space="preserve">In the </w:t>
      </w:r>
      <w:r w:rsidR="000C02EB" w:rsidRPr="00314E34">
        <w:rPr>
          <w:rFonts w:eastAsia="Times New Roman" w:cs="Arial"/>
          <w:lang w:eastAsia="en-US"/>
        </w:rPr>
        <w:t>T</w:t>
      </w:r>
      <w:r w:rsidRPr="00314E34">
        <w:rPr>
          <w:rFonts w:eastAsia="Times New Roman" w:cs="Arial"/>
          <w:lang w:eastAsia="en-US"/>
        </w:rPr>
        <w:t>ables following the tree structure diagrams, prescribed values are indicated in the “</w:t>
      </w:r>
      <w:r w:rsidR="008F4CBD" w:rsidRPr="00314E34">
        <w:rPr>
          <w:rFonts w:eastAsia="Times New Roman" w:cs="Arial"/>
          <w:lang w:eastAsia="en-US"/>
        </w:rPr>
        <w:t>V</w:t>
      </w:r>
      <w:r w:rsidRPr="00314E34">
        <w:rPr>
          <w:rFonts w:eastAsia="Times New Roman" w:cs="Arial"/>
          <w:lang w:eastAsia="en-US"/>
        </w:rPr>
        <w:t>alues” column</w:t>
      </w:r>
      <w:r w:rsidRPr="00314E34">
        <w:t>.</w:t>
      </w:r>
    </w:p>
    <w:p w14:paraId="1E3C06E3" w14:textId="63E207EC" w:rsidR="00E73EDF" w:rsidRPr="00314E34" w:rsidRDefault="007653F1" w:rsidP="000C02EB">
      <w:pPr>
        <w:pStyle w:val="NoSpacing2"/>
        <w:spacing w:after="120" w:line="240" w:lineRule="auto"/>
        <w:jc w:val="both"/>
        <w:rPr>
          <w:rFonts w:ascii="Arial" w:hAnsi="Arial" w:cs="Arial"/>
        </w:rPr>
      </w:pPr>
      <w:r w:rsidRPr="00314E34">
        <w:rPr>
          <w:rFonts w:ascii="Arial" w:hAnsi="Arial" w:cs="Arial"/>
        </w:rPr>
        <w:t xml:space="preserve">When encoding new base datasets the </w:t>
      </w:r>
      <w:r w:rsidR="00663942" w:rsidRPr="00314E34">
        <w:rPr>
          <w:rFonts w:ascii="Arial" w:hAnsi="Arial" w:cs="Arial"/>
        </w:rPr>
        <w:t xml:space="preserve">Record Update Instruction </w:t>
      </w:r>
      <w:r w:rsidRPr="00314E34">
        <w:rPr>
          <w:rFonts w:ascii="Arial" w:hAnsi="Arial" w:cs="Arial"/>
        </w:rPr>
        <w:t>(RUIN)</w:t>
      </w:r>
      <w:r w:rsidR="00663942" w:rsidRPr="00314E34">
        <w:rPr>
          <w:rFonts w:ascii="Arial" w:hAnsi="Arial" w:cs="Arial"/>
        </w:rPr>
        <w:t xml:space="preserve"> subfield</w:t>
      </w:r>
      <w:r w:rsidRPr="00314E34">
        <w:rPr>
          <w:rFonts w:ascii="Arial" w:hAnsi="Arial" w:cs="Arial"/>
        </w:rPr>
        <w:t xml:space="preserve"> </w:t>
      </w:r>
      <w:r w:rsidR="00663942" w:rsidRPr="00314E34">
        <w:rPr>
          <w:rFonts w:ascii="Arial" w:hAnsi="Arial" w:cs="Arial"/>
        </w:rPr>
        <w:t>must be</w:t>
      </w:r>
      <w:r w:rsidRPr="00314E34">
        <w:rPr>
          <w:rFonts w:ascii="Arial" w:hAnsi="Arial" w:cs="Arial"/>
        </w:rPr>
        <w:t xml:space="preserve"> set to </w:t>
      </w:r>
      <w:r w:rsidR="00663942" w:rsidRPr="00314E34">
        <w:rPr>
          <w:rFonts w:ascii="Arial" w:hAnsi="Arial" w:cs="Arial"/>
        </w:rPr>
        <w:t>“Insert”</w:t>
      </w:r>
      <w:r w:rsidRPr="00314E34">
        <w:rPr>
          <w:rFonts w:ascii="Arial" w:hAnsi="Arial" w:cs="Arial"/>
        </w:rPr>
        <w:t xml:space="preserve">. </w:t>
      </w:r>
      <w:r w:rsidR="00C57708" w:rsidRPr="00314E34">
        <w:rPr>
          <w:rFonts w:ascii="Arial" w:hAnsi="Arial" w:cs="Arial"/>
        </w:rPr>
        <w:t xml:space="preserve"> </w:t>
      </w:r>
      <w:r w:rsidRPr="00314E34">
        <w:rPr>
          <w:rFonts w:ascii="Arial" w:hAnsi="Arial" w:cs="Arial"/>
        </w:rPr>
        <w:t xml:space="preserve">When encoding updates </w:t>
      </w:r>
      <w:r w:rsidR="00663942" w:rsidRPr="00314E34">
        <w:rPr>
          <w:rFonts w:ascii="Arial" w:hAnsi="Arial" w:cs="Arial"/>
        </w:rPr>
        <w:t xml:space="preserve">RUIN may </w:t>
      </w:r>
      <w:r w:rsidRPr="00314E34">
        <w:rPr>
          <w:rFonts w:ascii="Arial" w:hAnsi="Arial" w:cs="Arial"/>
        </w:rPr>
        <w:t xml:space="preserve">be set to </w:t>
      </w:r>
      <w:r w:rsidR="00663942" w:rsidRPr="00314E34">
        <w:rPr>
          <w:rFonts w:ascii="Arial" w:hAnsi="Arial" w:cs="Arial"/>
        </w:rPr>
        <w:t>“Insert”</w:t>
      </w:r>
      <w:r w:rsidRPr="00314E34">
        <w:rPr>
          <w:rFonts w:ascii="Arial" w:hAnsi="Arial" w:cs="Arial"/>
        </w:rPr>
        <w:t xml:space="preserve">, </w:t>
      </w:r>
      <w:r w:rsidR="00663942" w:rsidRPr="00314E34">
        <w:rPr>
          <w:rFonts w:ascii="Arial" w:hAnsi="Arial" w:cs="Arial"/>
        </w:rPr>
        <w:t xml:space="preserve">“Modify” </w:t>
      </w:r>
      <w:r w:rsidRPr="00314E34">
        <w:rPr>
          <w:rFonts w:ascii="Arial" w:hAnsi="Arial" w:cs="Arial"/>
        </w:rPr>
        <w:t xml:space="preserve">or </w:t>
      </w:r>
      <w:r w:rsidR="00663942" w:rsidRPr="00314E34">
        <w:rPr>
          <w:rFonts w:ascii="Arial" w:hAnsi="Arial" w:cs="Arial"/>
        </w:rPr>
        <w:t>“Delete”</w:t>
      </w:r>
      <w:r w:rsidRPr="00314E34">
        <w:rPr>
          <w:rFonts w:ascii="Arial" w:hAnsi="Arial" w:cs="Arial"/>
        </w:rPr>
        <w:t>.</w:t>
      </w:r>
    </w:p>
    <w:p w14:paraId="4A3CEB8A" w14:textId="77777777" w:rsidR="00C15003" w:rsidRPr="00314E34" w:rsidRDefault="00C15003" w:rsidP="000C02EB">
      <w:pPr>
        <w:pStyle w:val="NoSpacing2"/>
        <w:spacing w:after="120" w:line="240" w:lineRule="auto"/>
        <w:jc w:val="both"/>
        <w:rPr>
          <w:rFonts w:ascii="Arial" w:hAnsi="Arial" w:cs="Arial"/>
        </w:rPr>
      </w:pPr>
    </w:p>
    <w:p w14:paraId="0B27B454" w14:textId="6323873B" w:rsidR="00C15003" w:rsidRPr="00314E34" w:rsidRDefault="00C15003" w:rsidP="001D02B5">
      <w:pPr>
        <w:pStyle w:val="ListContinue2"/>
        <w:numPr>
          <w:ilvl w:val="0"/>
          <w:numId w:val="27"/>
        </w:numPr>
        <w:tabs>
          <w:tab w:val="clear" w:pos="800"/>
        </w:tabs>
        <w:spacing w:before="120" w:after="200" w:line="240" w:lineRule="auto"/>
        <w:rPr>
          <w:b/>
          <w:sz w:val="22"/>
          <w:szCs w:val="22"/>
          <w:lang w:eastAsia="en-US"/>
        </w:rPr>
      </w:pPr>
      <w:bookmarkStart w:id="1036" w:name="_Toc169203121"/>
      <w:bookmarkStart w:id="1037" w:name="_Toc170072451"/>
      <w:bookmarkStart w:id="1038" w:name="_Toc175558680"/>
      <w:r w:rsidRPr="00314E34">
        <w:rPr>
          <w:b/>
          <w:sz w:val="22"/>
          <w:szCs w:val="22"/>
          <w:lang w:eastAsia="en-US"/>
        </w:rPr>
        <w:t xml:space="preserve">Base </w:t>
      </w:r>
      <w:r w:rsidR="00D24503" w:rsidRPr="00314E34">
        <w:rPr>
          <w:b/>
          <w:sz w:val="22"/>
          <w:szCs w:val="22"/>
          <w:lang w:eastAsia="en-US"/>
        </w:rPr>
        <w:t>Dataset Structure</w:t>
      </w:r>
      <w:bookmarkEnd w:id="1036"/>
      <w:bookmarkEnd w:id="1037"/>
      <w:bookmarkEnd w:id="1038"/>
    </w:p>
    <w:p w14:paraId="75DBB270" w14:textId="77777777"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NOTE:  The number contained in parenthesis () is the number of subfields that are contained in the field.</w:t>
      </w:r>
    </w:p>
    <w:p w14:paraId="6A5FE929"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lastRenderedPageBreak/>
        <w:t>Base dataset file</w:t>
      </w:r>
    </w:p>
    <w:p w14:paraId="7C80AFF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6FEABFE3" w14:textId="77777777" w:rsidR="00E73EDF" w:rsidRPr="00314E34" w:rsidRDefault="007653F1" w:rsidP="00C128E3">
      <w:pPr>
        <w:pStyle w:val="NoSpacing2"/>
        <w:spacing w:line="240" w:lineRule="auto"/>
        <w:jc w:val="both"/>
        <w:rPr>
          <w:rFonts w:cs="Courier New"/>
        </w:rPr>
      </w:pPr>
      <w:r w:rsidRPr="00314E34">
        <w:rPr>
          <w:rFonts w:cs="Courier New"/>
        </w:rPr>
        <w:t xml:space="preserve">   |--&lt;1&gt;- Dataset General Information record</w:t>
      </w:r>
    </w:p>
    <w:p w14:paraId="1BD053BD" w14:textId="77777777" w:rsidR="00E73EDF" w:rsidRPr="00314E34" w:rsidRDefault="007653F1" w:rsidP="00C128E3">
      <w:pPr>
        <w:pStyle w:val="NoSpacing2"/>
        <w:spacing w:line="240" w:lineRule="auto"/>
        <w:jc w:val="both"/>
        <w:rPr>
          <w:rFonts w:cs="Courier New"/>
        </w:rPr>
      </w:pPr>
      <w:r w:rsidRPr="00314E34">
        <w:rPr>
          <w:rFonts w:cs="Courier New"/>
        </w:rPr>
        <w:t xml:space="preserve">   |   |</w:t>
      </w:r>
    </w:p>
    <w:p w14:paraId="22293F45" w14:textId="77777777" w:rsidR="00E73EDF" w:rsidRPr="00314E34" w:rsidRDefault="007653F1" w:rsidP="00C128E3">
      <w:pPr>
        <w:pStyle w:val="NoSpacing2"/>
        <w:spacing w:line="240" w:lineRule="auto"/>
        <w:jc w:val="both"/>
        <w:rPr>
          <w:rFonts w:cs="Courier New"/>
        </w:rPr>
      </w:pPr>
      <w:r w:rsidRPr="00314E34">
        <w:rPr>
          <w:rFonts w:cs="Courier New"/>
        </w:rPr>
        <w:t xml:space="preserve">   |   |--&lt;1&gt;-DSID (13\\*1): Dataset Identification field</w:t>
      </w:r>
    </w:p>
    <w:p w14:paraId="236D0A18" w14:textId="77777777" w:rsidR="00E73EDF" w:rsidRPr="00314E34" w:rsidRDefault="007653F1" w:rsidP="00C128E3">
      <w:pPr>
        <w:pStyle w:val="NoSpacing2"/>
        <w:spacing w:line="240" w:lineRule="auto"/>
        <w:jc w:val="both"/>
        <w:rPr>
          <w:rFonts w:cs="Courier New"/>
        </w:rPr>
      </w:pPr>
      <w:r w:rsidRPr="00314E34">
        <w:rPr>
          <w:rFonts w:cs="Courier New"/>
        </w:rPr>
        <w:t xml:space="preserve">   |       </w:t>
      </w:r>
      <w:r w:rsidRPr="00314E34">
        <w:rPr>
          <w:rFonts w:cs="Courier New"/>
        </w:rPr>
        <w:tab/>
        <w:t>|</w:t>
      </w:r>
    </w:p>
    <w:p w14:paraId="2928EDE6" w14:textId="77777777" w:rsidR="00E73EDF" w:rsidRPr="00314E34" w:rsidRDefault="007653F1" w:rsidP="00C128E3">
      <w:pPr>
        <w:pStyle w:val="NoSpacing2"/>
        <w:spacing w:line="240" w:lineRule="auto"/>
        <w:jc w:val="both"/>
        <w:rPr>
          <w:rFonts w:cs="Courier New"/>
        </w:rPr>
      </w:pPr>
      <w:r w:rsidRPr="00314E34">
        <w:rPr>
          <w:rFonts w:cs="Courier New"/>
        </w:rPr>
        <w:t xml:space="preserve">   |  </w:t>
      </w:r>
      <w:r w:rsidRPr="00314E34">
        <w:rPr>
          <w:rFonts w:cs="Courier New"/>
        </w:rPr>
        <w:tab/>
        <w:t xml:space="preserve">   </w:t>
      </w:r>
      <w:r w:rsidRPr="00314E34">
        <w:rPr>
          <w:rFonts w:cs="Courier New"/>
        </w:rPr>
        <w:tab/>
        <w:t>|--&lt;1&gt;-DSSI (13): Dataset Structure Information field</w:t>
      </w:r>
    </w:p>
    <w:p w14:paraId="223B465B" w14:textId="77777777" w:rsidR="00E73EDF" w:rsidRPr="00314E34" w:rsidRDefault="007653F1" w:rsidP="00C128E3">
      <w:pPr>
        <w:pStyle w:val="NoSpacing1"/>
        <w:spacing w:line="240" w:lineRule="auto"/>
        <w:rPr>
          <w:rFonts w:cs="Courier New"/>
        </w:rPr>
      </w:pPr>
      <w:r w:rsidRPr="00314E34">
        <w:rPr>
          <w:rFonts w:cs="Courier New"/>
        </w:rPr>
        <w:t xml:space="preserve">   |       </w:t>
      </w:r>
      <w:r w:rsidRPr="00314E34">
        <w:rPr>
          <w:rFonts w:cs="Courier New"/>
        </w:rPr>
        <w:tab/>
        <w:t>|</w:t>
      </w:r>
    </w:p>
    <w:p w14:paraId="5706D491" w14:textId="77777777" w:rsidR="00E73EDF" w:rsidRPr="00314E34" w:rsidRDefault="007653F1" w:rsidP="00C128E3">
      <w:pPr>
        <w:pStyle w:val="NoSpacing1"/>
        <w:spacing w:line="240" w:lineRule="auto"/>
        <w:rPr>
          <w:rFonts w:cs="Courier New"/>
        </w:rPr>
      </w:pPr>
      <w:r w:rsidRPr="00314E34">
        <w:rPr>
          <w:rFonts w:cs="Courier New"/>
        </w:rPr>
        <w:t xml:space="preserve">   |      </w:t>
      </w:r>
      <w:r w:rsidRPr="00314E34">
        <w:rPr>
          <w:rFonts w:cs="Courier New"/>
        </w:rPr>
        <w:tab/>
        <w:t>|--&lt;0..1&gt;-ATCS (*2): Attribute Codes field</w:t>
      </w:r>
    </w:p>
    <w:p w14:paraId="3C15B1C4" w14:textId="77777777" w:rsidR="00E73EDF" w:rsidRPr="00314E34" w:rsidRDefault="007653F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2751860B" w14:textId="77777777" w:rsidR="00E73EDF" w:rsidRPr="00314E34" w:rsidRDefault="007653F1" w:rsidP="00C128E3">
      <w:pPr>
        <w:pStyle w:val="NoSpacing1"/>
        <w:spacing w:line="240" w:lineRule="auto"/>
        <w:rPr>
          <w:rFonts w:cs="Courier New"/>
        </w:rPr>
      </w:pPr>
      <w:r w:rsidRPr="00314E34">
        <w:rPr>
          <w:rFonts w:cs="Courier New"/>
        </w:rPr>
        <w:tab/>
        <w:t xml:space="preserve"> |       </w:t>
      </w:r>
      <w:r w:rsidRPr="00314E34">
        <w:rPr>
          <w:rFonts w:cs="Courier New"/>
        </w:rPr>
        <w:tab/>
        <w:t>|--&lt;0..1&gt;-ITCS (*2): Information Type Codes field</w:t>
      </w:r>
    </w:p>
    <w:p w14:paraId="7D9025AA" w14:textId="77777777" w:rsidR="00E73EDF" w:rsidRPr="00314E34" w:rsidRDefault="007653F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1E01EA83"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|--&lt;0..1&gt;-FTCS (*2): Feature Type Codes field</w:t>
      </w:r>
    </w:p>
    <w:p w14:paraId="4A8E71E4"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55B40A8C" w14:textId="77777777" w:rsidR="00E73EDF" w:rsidRPr="009E7031" w:rsidRDefault="007653F1" w:rsidP="00C128E3">
      <w:pPr>
        <w:pStyle w:val="NoSpacing1"/>
        <w:spacing w:line="240" w:lineRule="auto"/>
        <w:rPr>
          <w:rFonts w:cs="Courier New"/>
          <w:lang w:val="fr-FR"/>
          <w:rPrChange w:id="1039" w:author="Jeff Wootton" w:date="2025-05-16T14:46:00Z" w16du:dateUtc="2025-05-16T12:46:00Z">
            <w:rPr>
              <w:rFonts w:cs="Courier New"/>
            </w:rPr>
          </w:rPrChange>
        </w:rPr>
      </w:pPr>
      <w:r w:rsidRPr="00314E34">
        <w:rPr>
          <w:rFonts w:cs="Courier New"/>
        </w:rPr>
        <w:tab/>
        <w:t xml:space="preserve"> </w:t>
      </w:r>
      <w:r w:rsidRPr="009E7031">
        <w:rPr>
          <w:rFonts w:cs="Courier New"/>
          <w:lang w:val="fr-FR"/>
          <w:rPrChange w:id="1040" w:author="Jeff Wootton" w:date="2025-05-16T14:46:00Z" w16du:dateUtc="2025-05-16T12:46:00Z">
            <w:rPr>
              <w:rFonts w:cs="Courier New"/>
            </w:rPr>
          </w:rPrChange>
        </w:rPr>
        <w:t>|</w:t>
      </w:r>
      <w:r w:rsidRPr="009E7031">
        <w:rPr>
          <w:rFonts w:cs="Courier New"/>
          <w:lang w:val="fr-FR"/>
          <w:rPrChange w:id="1041" w:author="Jeff Wootton" w:date="2025-05-16T14:46:00Z" w16du:dateUtc="2025-05-16T12:46:00Z">
            <w:rPr>
              <w:rFonts w:cs="Courier New"/>
            </w:rPr>
          </w:rPrChange>
        </w:rPr>
        <w:tab/>
      </w:r>
      <w:r w:rsidRPr="009E7031">
        <w:rPr>
          <w:rFonts w:cs="Courier New"/>
          <w:lang w:val="fr-FR"/>
          <w:rPrChange w:id="1042" w:author="Jeff Wootton" w:date="2025-05-16T14:46:00Z" w16du:dateUtc="2025-05-16T12:46:00Z">
            <w:rPr>
              <w:rFonts w:cs="Courier New"/>
            </w:rPr>
          </w:rPrChange>
        </w:rPr>
        <w:tab/>
      </w:r>
      <w:r w:rsidRPr="009E7031">
        <w:rPr>
          <w:rFonts w:cs="Courier New"/>
          <w:lang w:val="fr-FR"/>
          <w:rPrChange w:id="1043" w:author="Jeff Wootton" w:date="2025-05-16T14:46:00Z" w16du:dateUtc="2025-05-16T12:46:00Z">
            <w:rPr>
              <w:rFonts w:cs="Courier New"/>
            </w:rPr>
          </w:rPrChange>
        </w:rPr>
        <w:tab/>
      </w:r>
      <w:r w:rsidRPr="009E7031">
        <w:rPr>
          <w:rFonts w:cs="Courier New"/>
          <w:lang w:val="fr-FR"/>
          <w:rPrChange w:id="1044" w:author="Jeff Wootton" w:date="2025-05-16T14:46:00Z" w16du:dateUtc="2025-05-16T12:46:00Z">
            <w:rPr>
              <w:rFonts w:cs="Courier New"/>
            </w:rPr>
          </w:rPrChange>
        </w:rPr>
        <w:tab/>
        <w:t xml:space="preserve">|--&lt;0..1&gt;-IACS (*2): Information Association Codes </w:t>
      </w:r>
      <w:proofErr w:type="spellStart"/>
      <w:r w:rsidRPr="009E7031">
        <w:rPr>
          <w:rFonts w:cs="Courier New"/>
          <w:lang w:val="fr-FR"/>
          <w:rPrChange w:id="1045" w:author="Jeff Wootton" w:date="2025-05-16T14:46:00Z" w16du:dateUtc="2025-05-16T12:46:00Z">
            <w:rPr>
              <w:rFonts w:cs="Courier New"/>
            </w:rPr>
          </w:rPrChange>
        </w:rPr>
        <w:t>field</w:t>
      </w:r>
      <w:proofErr w:type="spellEnd"/>
    </w:p>
    <w:p w14:paraId="77058B13" w14:textId="77777777" w:rsidR="00E73EDF" w:rsidRPr="009E7031" w:rsidRDefault="007653F1" w:rsidP="00C128E3">
      <w:pPr>
        <w:pStyle w:val="NoSpacing1"/>
        <w:spacing w:line="240" w:lineRule="auto"/>
        <w:rPr>
          <w:rFonts w:cs="Courier New"/>
          <w:lang w:val="fr-FR"/>
          <w:rPrChange w:id="1046" w:author="Jeff Wootton" w:date="2025-05-16T14:46:00Z" w16du:dateUtc="2025-05-16T12:46:00Z">
            <w:rPr>
              <w:rFonts w:cs="Courier New"/>
            </w:rPr>
          </w:rPrChange>
        </w:rPr>
      </w:pPr>
      <w:r w:rsidRPr="009E7031">
        <w:rPr>
          <w:rFonts w:cs="Courier New"/>
          <w:lang w:val="fr-FR"/>
          <w:rPrChange w:id="1047" w:author="Jeff Wootton" w:date="2025-05-16T14:46:00Z" w16du:dateUtc="2025-05-16T12:46:00Z">
            <w:rPr>
              <w:rFonts w:cs="Courier New"/>
            </w:rPr>
          </w:rPrChange>
        </w:rPr>
        <w:tab/>
        <w:t xml:space="preserve"> |</w:t>
      </w:r>
      <w:r w:rsidRPr="009E7031">
        <w:rPr>
          <w:rFonts w:cs="Courier New"/>
          <w:lang w:val="fr-FR"/>
          <w:rPrChange w:id="1048" w:author="Jeff Wootton" w:date="2025-05-16T14:46:00Z" w16du:dateUtc="2025-05-16T12:46:00Z">
            <w:rPr>
              <w:rFonts w:cs="Courier New"/>
            </w:rPr>
          </w:rPrChange>
        </w:rPr>
        <w:tab/>
      </w:r>
      <w:r w:rsidRPr="009E7031">
        <w:rPr>
          <w:rFonts w:cs="Courier New"/>
          <w:lang w:val="fr-FR"/>
          <w:rPrChange w:id="1049" w:author="Jeff Wootton" w:date="2025-05-16T14:46:00Z" w16du:dateUtc="2025-05-16T12:46:00Z">
            <w:rPr>
              <w:rFonts w:cs="Courier New"/>
            </w:rPr>
          </w:rPrChange>
        </w:rPr>
        <w:tab/>
      </w:r>
      <w:r w:rsidRPr="009E7031">
        <w:rPr>
          <w:rFonts w:cs="Courier New"/>
          <w:lang w:val="fr-FR"/>
          <w:rPrChange w:id="1050" w:author="Jeff Wootton" w:date="2025-05-16T14:46:00Z" w16du:dateUtc="2025-05-16T12:46:00Z">
            <w:rPr>
              <w:rFonts w:cs="Courier New"/>
            </w:rPr>
          </w:rPrChange>
        </w:rPr>
        <w:tab/>
      </w:r>
      <w:r w:rsidRPr="009E7031">
        <w:rPr>
          <w:rFonts w:cs="Courier New"/>
          <w:lang w:val="fr-FR"/>
          <w:rPrChange w:id="1051" w:author="Jeff Wootton" w:date="2025-05-16T14:46:00Z" w16du:dateUtc="2025-05-16T12:46:00Z">
            <w:rPr>
              <w:rFonts w:cs="Courier New"/>
            </w:rPr>
          </w:rPrChange>
        </w:rPr>
        <w:tab/>
        <w:t>|</w:t>
      </w:r>
    </w:p>
    <w:p w14:paraId="2AB55F86" w14:textId="77777777" w:rsidR="00E73EDF" w:rsidRPr="00314E34" w:rsidRDefault="007653F1" w:rsidP="00C128E3">
      <w:pPr>
        <w:pStyle w:val="NoSpacing1"/>
        <w:spacing w:line="240" w:lineRule="auto"/>
        <w:rPr>
          <w:rFonts w:cs="Courier New"/>
        </w:rPr>
      </w:pPr>
      <w:r w:rsidRPr="009E7031">
        <w:rPr>
          <w:rFonts w:cs="Courier New"/>
          <w:lang w:val="fr-FR"/>
          <w:rPrChange w:id="1052" w:author="Jeff Wootton" w:date="2025-05-16T14:46:00Z" w16du:dateUtc="2025-05-16T12:46:00Z">
            <w:rPr>
              <w:rFonts w:cs="Courier New"/>
            </w:rPr>
          </w:rPrChange>
        </w:rPr>
        <w:tab/>
        <w:t xml:space="preserve"> </w:t>
      </w:r>
      <w:r w:rsidRPr="00314E34">
        <w:rPr>
          <w:rFonts w:cs="Courier New"/>
        </w:rPr>
        <w:t>|</w:t>
      </w:r>
      <w:r w:rsidRPr="00314E34">
        <w:rPr>
          <w:rFonts w:cs="Courier New"/>
        </w:rPr>
        <w:tab/>
      </w:r>
      <w:r w:rsidRPr="00314E34">
        <w:rPr>
          <w:rFonts w:cs="Courier New"/>
        </w:rPr>
        <w:tab/>
      </w:r>
      <w:r w:rsidRPr="00314E34">
        <w:rPr>
          <w:rFonts w:cs="Courier New"/>
        </w:rPr>
        <w:tab/>
      </w:r>
      <w:r w:rsidRPr="00314E34">
        <w:rPr>
          <w:rFonts w:cs="Courier New"/>
        </w:rPr>
        <w:tab/>
        <w:t>|-&lt;0..1&gt;-FACS (*2): Feature Association Codes field</w:t>
      </w:r>
    </w:p>
    <w:p w14:paraId="0B1E68D5"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28A85BFE"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|-&lt;0..1&gt;-ARCS (*2): Association Role Codes field</w:t>
      </w:r>
    </w:p>
    <w:p w14:paraId="5E19E87A" w14:textId="77777777" w:rsidR="00E73EDF" w:rsidRPr="00314E34" w:rsidRDefault="007653F1" w:rsidP="00C128E3">
      <w:pPr>
        <w:pStyle w:val="NoSpacing2"/>
        <w:spacing w:line="240" w:lineRule="auto"/>
        <w:jc w:val="both"/>
        <w:rPr>
          <w:rFonts w:cs="Courier New"/>
        </w:rPr>
      </w:pPr>
      <w:r w:rsidRPr="00314E34">
        <w:rPr>
          <w:rFonts w:cs="Courier New"/>
        </w:rPr>
        <w:t xml:space="preserve">   |</w:t>
      </w:r>
    </w:p>
    <w:p w14:paraId="22F867F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w:t>
      </w:r>
    </w:p>
    <w:p w14:paraId="2EBA1C51"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|--&lt;1&gt;--Dataset Coordinate Reference System record</w:t>
      </w:r>
    </w:p>
    <w:p w14:paraId="34DD2D3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241D4086"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|--&lt;1&gt;-CSID (3): </w:t>
      </w:r>
      <w:r w:rsidRPr="00314E34">
        <w:rPr>
          <w:rFonts w:ascii="Courier New" w:hAnsi="Courier New" w:cs="Courier New"/>
        </w:rPr>
        <w:t>Coordinate Reference System Record Identifier field</w:t>
      </w:r>
    </w:p>
    <w:p w14:paraId="11411379"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0894C4AE"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 xml:space="preserve">|--&lt;1..*&gt;-CRSH </w:t>
      </w:r>
      <w:r w:rsidRPr="00314E34">
        <w:rPr>
          <w:rFonts w:ascii="Courier New" w:eastAsia="Times New Roman" w:hAnsi="Courier New" w:cs="Courier New"/>
          <w:lang w:eastAsia="en-US"/>
        </w:rPr>
        <w:t xml:space="preserve">(7): </w:t>
      </w:r>
      <w:r w:rsidRPr="00314E34">
        <w:rPr>
          <w:rFonts w:ascii="Courier New" w:hAnsi="Courier New" w:cs="Courier New"/>
        </w:rPr>
        <w:t>Coordinate Reference System Header field</w:t>
      </w:r>
    </w:p>
    <w:p w14:paraId="4E49F1C5"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p>
    <w:p w14:paraId="05CCF301"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|--&lt;0..1&gt;-CSAX </w:t>
      </w:r>
      <w:r w:rsidRPr="00314E34">
        <w:rPr>
          <w:rFonts w:ascii="Courier New" w:eastAsia="Times New Roman" w:hAnsi="Courier New" w:cs="Courier New"/>
          <w:lang w:eastAsia="en-US"/>
        </w:rPr>
        <w:t xml:space="preserve">(*2): </w:t>
      </w:r>
      <w:r w:rsidRPr="00314E34">
        <w:rPr>
          <w:rFonts w:ascii="Courier New" w:hAnsi="Courier New" w:cs="Courier New"/>
        </w:rPr>
        <w:t>Coordinate System Axes field</w:t>
      </w:r>
    </w:p>
    <w:p w14:paraId="22931813"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p>
    <w:p w14:paraId="000F58EA"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|--&lt;0..1&gt;-VDAT </w:t>
      </w:r>
      <w:r w:rsidRPr="00314E34">
        <w:rPr>
          <w:rFonts w:ascii="Courier New" w:eastAsia="Times New Roman" w:hAnsi="Courier New" w:cs="Courier New"/>
          <w:lang w:eastAsia="en-US"/>
        </w:rPr>
        <w:t xml:space="preserve">(4): </w:t>
      </w:r>
      <w:r w:rsidRPr="00314E34">
        <w:rPr>
          <w:rFonts w:ascii="Courier New" w:hAnsi="Courier New" w:cs="Courier New"/>
        </w:rPr>
        <w:t>Vertical Datum field</w:t>
      </w:r>
    </w:p>
    <w:p w14:paraId="67D2AB79"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8093014"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33863EB1" w14:textId="74AC23D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|--&lt;0..*&gt;--Information </w:t>
      </w:r>
      <w:r w:rsidR="001A786D" w:rsidRPr="00314E34">
        <w:rPr>
          <w:rFonts w:ascii="Courier New" w:hAnsi="Courier New" w:cs="Courier New"/>
        </w:rPr>
        <w:t xml:space="preserve">Type </w:t>
      </w:r>
      <w:r w:rsidRPr="00314E34">
        <w:rPr>
          <w:rFonts w:ascii="Courier New" w:hAnsi="Courier New" w:cs="Courier New"/>
        </w:rPr>
        <w:t>record</w:t>
      </w:r>
    </w:p>
    <w:p w14:paraId="401FD475"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20266346"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w:t>
      </w:r>
      <w:r w:rsidRPr="00314E34">
        <w:rPr>
          <w:rFonts w:ascii="Courier New" w:hAnsi="Courier New" w:cs="Courier New"/>
        </w:rPr>
        <w:t xml:space="preserve">   |--&lt;1&gt;-IRID (5): Information Type Record Identifier field</w:t>
      </w:r>
    </w:p>
    <w:p w14:paraId="7BBB34F1"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p>
    <w:p w14:paraId="57EAEA73"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|--&lt;0..*&gt;- ATTR (*5): Attribute field</w:t>
      </w:r>
    </w:p>
    <w:p w14:paraId="6A312301"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r w:rsidRPr="00314E34">
        <w:rPr>
          <w:rFonts w:ascii="Courier New" w:hAnsi="Courier New" w:cs="Courier New"/>
        </w:rPr>
        <w:tab/>
      </w:r>
      <w:r w:rsidRPr="00314E34">
        <w:rPr>
          <w:rFonts w:ascii="Courier New" w:hAnsi="Courier New" w:cs="Courier New"/>
        </w:rPr>
        <w:tab/>
      </w:r>
      <w:r w:rsidRPr="00314E34">
        <w:rPr>
          <w:rFonts w:ascii="Courier New" w:hAnsi="Courier New" w:cs="Courier New"/>
        </w:rPr>
        <w:tab/>
      </w:r>
    </w:p>
    <w:p w14:paraId="7A18C669"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|--&lt;0..*&gt;- INAS (5\\*5): Information Association field</w:t>
      </w:r>
    </w:p>
    <w:p w14:paraId="23809D50"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81FC096"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52BE8A7"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|--&lt;0..*&gt;-- Point record</w:t>
      </w:r>
    </w:p>
    <w:p w14:paraId="5088FDF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32831E5B"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|--&lt;1&gt;-PRID (4): Point Record Identifier field</w:t>
      </w:r>
    </w:p>
    <w:p w14:paraId="6B30630C"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3A54A2F8"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|-&lt;0..*&gt;-</w:t>
      </w:r>
      <w:r w:rsidRPr="00314E34">
        <w:rPr>
          <w:rFonts w:ascii="Courier New" w:hAnsi="Courier New" w:cs="Courier New"/>
        </w:rPr>
        <w:t>INAS (5\\*5): Information Association field</w:t>
      </w:r>
    </w:p>
    <w:p w14:paraId="5BFCD53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0D8D7A80"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 xml:space="preserve"> alternate coordinate representations</w:t>
      </w:r>
    </w:p>
    <w:p w14:paraId="07A14537"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lastRenderedPageBreak/>
        <w:t xml:space="preserve">   |      |</w:t>
      </w:r>
    </w:p>
    <w:p w14:paraId="50E8F1BF"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*-&lt;1&gt;-C2IT (2): 2-D Integer Coordinate Tuple field</w:t>
      </w:r>
    </w:p>
    <w:p w14:paraId="138F1105"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728C9E1E"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*-&lt;1&gt;-C3IT (4): 3-D Integer Coordinate Tuple field</w:t>
      </w:r>
    </w:p>
    <w:p w14:paraId="179AD2AC"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w:t>
      </w:r>
    </w:p>
    <w:p w14:paraId="2990C80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p>
    <w:p w14:paraId="3255BF0E"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Multi Point record </w:t>
      </w:r>
    </w:p>
    <w:p w14:paraId="1E8F5D1F"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7CF42A5A"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|--&lt;1&gt;-MRID (4): Multi Point Record Identifier field</w:t>
      </w:r>
    </w:p>
    <w:p w14:paraId="3E09B276"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151024C6"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|-&lt;0..*&gt;-</w:t>
      </w:r>
      <w:r w:rsidRPr="00314E34">
        <w:rPr>
          <w:rFonts w:ascii="Courier New" w:hAnsi="Courier New" w:cs="Courier New"/>
        </w:rPr>
        <w:t>INAS (5\\*5): Information Association field</w:t>
      </w:r>
    </w:p>
    <w:p w14:paraId="275F737B"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13DE0E54"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 xml:space="preserve"> alternate coordinate representations</w:t>
      </w:r>
    </w:p>
    <w:p w14:paraId="48D85B6C"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2F380CD6" w14:textId="1BD7AB5F"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*-&lt;0..*&gt;-C2IL (*2): 2-D Integer Coordinate List field</w:t>
      </w:r>
    </w:p>
    <w:p w14:paraId="145135FA"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0A906F32" w14:textId="000D782C"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w:t>
      </w:r>
      <w:r w:rsidR="003E4BA8" w:rsidRPr="00314E34">
        <w:rPr>
          <w:rFonts w:ascii="Courier New" w:hAnsi="Courier New" w:cs="Courier New"/>
        </w:rPr>
        <w:t>1</w:t>
      </w:r>
      <w:r w:rsidRPr="00314E34">
        <w:rPr>
          <w:rFonts w:ascii="Courier New" w:hAnsi="Courier New" w:cs="Courier New"/>
        </w:rPr>
        <w:t>..*&gt;-C3IL (1\\*3): 3-D Integer Coordinate List field</w:t>
      </w:r>
    </w:p>
    <w:p w14:paraId="62068D8E"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w:t>
      </w:r>
    </w:p>
    <w:p w14:paraId="307169D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p>
    <w:p w14:paraId="09F6FEA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Curve record </w:t>
      </w:r>
    </w:p>
    <w:p w14:paraId="63933AEE"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2248B180"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|--&lt;1&gt;-CRID (4): Curve Record Identifier field</w:t>
      </w:r>
    </w:p>
    <w:p w14:paraId="59CE4AB3"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5A148EA4"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|-&lt;0..*&gt;-</w:t>
      </w:r>
      <w:r w:rsidRPr="00314E34">
        <w:rPr>
          <w:rFonts w:ascii="Courier New" w:hAnsi="Courier New" w:cs="Courier New"/>
        </w:rPr>
        <w:t>INAS (5\\*5): Information Association field</w:t>
      </w:r>
    </w:p>
    <w:p w14:paraId="61B10CB5"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60416181" w14:textId="77777777" w:rsidR="00E73EDF" w:rsidRPr="00314E34" w:rsidRDefault="007653F1" w:rsidP="00C128E3">
      <w:pPr>
        <w:spacing w:after="0" w:line="240" w:lineRule="auto"/>
        <w:rPr>
          <w:rFonts w:ascii="Courier New" w:hAnsi="Courier New" w:cs="Courier New"/>
        </w:rPr>
      </w:pPr>
      <w:r w:rsidRPr="00314E34">
        <w:rPr>
          <w:rFonts w:ascii="Courier New" w:eastAsia="Times New Roman" w:hAnsi="Courier New" w:cs="Courier New"/>
          <w:lang w:eastAsia="en-US"/>
        </w:rPr>
        <w:t xml:space="preserve">   </w:t>
      </w:r>
      <w:r w:rsidRPr="00314E34">
        <w:rPr>
          <w:rFonts w:ascii="Courier New" w:hAnsi="Courier New" w:cs="Courier New"/>
        </w:rPr>
        <w:t>|      |-&lt;1&gt;-PTAS (*3): Point Association field</w:t>
      </w:r>
    </w:p>
    <w:p w14:paraId="47468554"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7775BDD4" w14:textId="282E4922"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|-&lt;1&gt;-SEGH (</w:t>
      </w:r>
      <w:r w:rsidR="004903D7" w:rsidRPr="00314E34">
        <w:rPr>
          <w:rFonts w:ascii="Courier New" w:hAnsi="Courier New" w:cs="Courier New"/>
        </w:rPr>
        <w:t>1</w:t>
      </w:r>
      <w:r w:rsidRPr="00314E34">
        <w:rPr>
          <w:rFonts w:ascii="Courier New" w:hAnsi="Courier New" w:cs="Courier New"/>
        </w:rPr>
        <w:t>): Segment Header field</w:t>
      </w:r>
    </w:p>
    <w:p w14:paraId="7B0077CE"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5C011B89"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|-&lt;1..*&gt;-C2IL (*2): 2-D Integer Coordinate List field</w:t>
      </w:r>
    </w:p>
    <w:p w14:paraId="318A40CB"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FE48669"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w:t>
      </w:r>
    </w:p>
    <w:p w14:paraId="1D053BBE"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Composite Curve record </w:t>
      </w:r>
    </w:p>
    <w:p w14:paraId="6CD1BA71"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44EA79C3"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|--&lt;1&gt;-CCID (4): Composite Curve Record Identifier field</w:t>
      </w:r>
    </w:p>
    <w:p w14:paraId="724DF94A"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346188B7"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|-&lt;0..*&gt;-INAS (5\\*5): Information Association field</w:t>
      </w:r>
    </w:p>
    <w:p w14:paraId="1CC69FA3"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0AE6EAD0" w14:textId="38467EA9"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w:t>
      </w:r>
      <w:r w:rsidR="00C00614" w:rsidRPr="00314E34">
        <w:rPr>
          <w:rFonts w:ascii="Courier New" w:hAnsi="Courier New" w:cs="Courier New"/>
        </w:rPr>
        <w:t>1</w:t>
      </w:r>
      <w:r w:rsidRPr="00314E34">
        <w:rPr>
          <w:rFonts w:ascii="Courier New" w:hAnsi="Courier New" w:cs="Courier New"/>
        </w:rPr>
        <w:t>..*&gt;-CUCO (*3): Curve Component field</w:t>
      </w:r>
    </w:p>
    <w:p w14:paraId="57CAE2AF"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D674B76"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p>
    <w:p w14:paraId="1EC6B953"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Surface record </w:t>
      </w:r>
    </w:p>
    <w:p w14:paraId="48C05542"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15938FFC"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|--&lt;1&gt;-SRID (4): Surface Record Identifier field</w:t>
      </w:r>
    </w:p>
    <w:p w14:paraId="59076334"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0B75A5A0"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|-&lt;0..*&gt;-INAS (5\\*5): Information Association field</w:t>
      </w:r>
    </w:p>
    <w:p w14:paraId="3B5F9589"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5CF87B44"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|-&lt;1..*&gt;-RIAS (*5): Ring Association Field</w:t>
      </w:r>
    </w:p>
    <w:p w14:paraId="439DB905"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4CFBC14"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006EF4C8"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Feature Type record </w:t>
      </w:r>
    </w:p>
    <w:p w14:paraId="3BB141E5"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1A39D299"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|--&lt;1&gt;-FRID (5): Feature Type Record Identifier field </w:t>
      </w:r>
    </w:p>
    <w:p w14:paraId="375105CF"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r w:rsidRPr="00314E34">
        <w:rPr>
          <w:rFonts w:ascii="Courier New" w:hAnsi="Courier New" w:cs="Courier New"/>
        </w:rPr>
        <w:tab/>
      </w:r>
      <w:r w:rsidRPr="00314E34">
        <w:rPr>
          <w:rFonts w:ascii="Courier New" w:hAnsi="Courier New" w:cs="Courier New"/>
        </w:rPr>
        <w:tab/>
      </w:r>
    </w:p>
    <w:p w14:paraId="3A58A1F4"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|-&lt;1&gt;-FOID (3): Feature Object Identifier field</w:t>
      </w:r>
    </w:p>
    <w:p w14:paraId="7549D99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2D2E6348"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|-&lt;0..*&gt;-ATTR (*5): Attribute field</w:t>
      </w:r>
    </w:p>
    <w:p w14:paraId="67A395C0"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09B4C35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|-&lt;0..*&gt;-INAS (5\\*5): Information Association field</w:t>
      </w:r>
    </w:p>
    <w:p w14:paraId="76B78DB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7AC58C62"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|-&lt;0..*&gt;-SPAS (*6): Spatial Association field</w:t>
      </w:r>
    </w:p>
    <w:p w14:paraId="07A78E35"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lastRenderedPageBreak/>
        <w:t xml:space="preserve">          |</w:t>
      </w:r>
    </w:p>
    <w:p w14:paraId="42072B72"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|-&lt;0..*&gt;-FASC (5\\*5): Feature Association field</w:t>
      </w:r>
    </w:p>
    <w:p w14:paraId="281A83F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1C465701"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|-&lt;0..*&gt;-MASK (*4): Masked Spatial Type field</w:t>
      </w:r>
    </w:p>
    <w:p w14:paraId="51848FE3" w14:textId="77777777" w:rsidR="00E73EDF" w:rsidRPr="00314E34" w:rsidRDefault="007653F1" w:rsidP="00F2456F">
      <w:pPr>
        <w:spacing w:after="120" w:line="240" w:lineRule="auto"/>
      </w:pPr>
      <w:r w:rsidRPr="00314E34">
        <w:tab/>
      </w:r>
      <w:r w:rsidRPr="00314E34">
        <w:tab/>
      </w:r>
      <w:r w:rsidRPr="00314E34">
        <w:tab/>
      </w:r>
      <w:r w:rsidRPr="00314E34">
        <w:tab/>
      </w:r>
      <w:r w:rsidRPr="00314E34">
        <w:tab/>
      </w:r>
    </w:p>
    <w:p w14:paraId="42C0D5DB" w14:textId="426AFFCB" w:rsidR="00F2456F" w:rsidRPr="00314E34" w:rsidRDefault="00F2456F" w:rsidP="001D02B5">
      <w:pPr>
        <w:pStyle w:val="ListContinue2"/>
        <w:numPr>
          <w:ilvl w:val="1"/>
          <w:numId w:val="27"/>
        </w:numPr>
        <w:tabs>
          <w:tab w:val="clear" w:pos="800"/>
        </w:tabs>
        <w:spacing w:before="120" w:after="120" w:line="240" w:lineRule="auto"/>
        <w:rPr>
          <w:b/>
          <w:lang w:eastAsia="en-US"/>
        </w:rPr>
      </w:pPr>
      <w:bookmarkStart w:id="1053" w:name="_Toc162435428"/>
      <w:bookmarkStart w:id="1054" w:name="_Toc169203122"/>
      <w:bookmarkStart w:id="1055" w:name="_Toc170072452"/>
      <w:bookmarkStart w:id="1056" w:name="_Toc175558681"/>
      <w:r w:rsidRPr="00314E34">
        <w:rPr>
          <w:b/>
          <w:lang w:eastAsia="en-US"/>
        </w:rPr>
        <w:t xml:space="preserve">Field </w:t>
      </w:r>
      <w:r w:rsidR="008C062E" w:rsidRPr="00314E34">
        <w:rPr>
          <w:b/>
          <w:lang w:eastAsia="en-US"/>
        </w:rPr>
        <w:t>c</w:t>
      </w:r>
      <w:r w:rsidRPr="00314E34">
        <w:rPr>
          <w:b/>
          <w:lang w:eastAsia="en-US"/>
        </w:rPr>
        <w:t>ontent</w:t>
      </w:r>
      <w:bookmarkEnd w:id="1053"/>
      <w:bookmarkEnd w:id="1054"/>
      <w:bookmarkEnd w:id="1055"/>
      <w:bookmarkEnd w:id="1056"/>
    </w:p>
    <w:p w14:paraId="5DB1E46D" w14:textId="08E35A45" w:rsidR="00F2456F" w:rsidRPr="00314E34" w:rsidRDefault="00F2456F" w:rsidP="001D02B5">
      <w:pPr>
        <w:pStyle w:val="ListContinue2"/>
        <w:numPr>
          <w:ilvl w:val="2"/>
          <w:numId w:val="27"/>
        </w:numPr>
        <w:tabs>
          <w:tab w:val="clear" w:pos="432"/>
        </w:tabs>
        <w:spacing w:before="120" w:after="120" w:line="240" w:lineRule="auto"/>
        <w:rPr>
          <w:b/>
          <w:lang w:eastAsia="en-US"/>
        </w:rPr>
      </w:pPr>
      <w:bookmarkStart w:id="1057" w:name="_Toc162435429"/>
      <w:bookmarkStart w:id="1058" w:name="_Toc169203123"/>
      <w:bookmarkStart w:id="1059" w:name="_Toc170072453"/>
      <w:bookmarkStart w:id="1060" w:name="_Toc175558682"/>
      <w:r w:rsidRPr="00314E34">
        <w:rPr>
          <w:b/>
          <w:lang w:eastAsia="en-US"/>
        </w:rPr>
        <w:t>Dataset Identification field - DSID</w:t>
      </w:r>
      <w:bookmarkEnd w:id="1057"/>
      <w:bookmarkEnd w:id="1058"/>
      <w:bookmarkEnd w:id="1059"/>
      <w:bookmarkEnd w:id="1060"/>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314E34"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314E34" w:rsidRDefault="007653F1" w:rsidP="00C128E3">
            <w:pPr>
              <w:pStyle w:val="Small"/>
              <w:spacing w:before="40" w:after="40"/>
              <w:jc w:val="both"/>
              <w:rPr>
                <w:b/>
              </w:rPr>
            </w:pPr>
            <w:r w:rsidRPr="00314E34">
              <w:rPr>
                <w:b/>
              </w:rPr>
              <w:t>Comment</w:t>
            </w:r>
          </w:p>
        </w:tc>
      </w:tr>
      <w:tr w:rsidR="00E73EDF" w:rsidRPr="00314E34"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14E34" w:rsidRDefault="007653F1" w:rsidP="003B2962">
            <w:pPr>
              <w:pStyle w:val="Small"/>
              <w:spacing w:before="40" w:after="40"/>
              <w:jc w:val="both"/>
            </w:pPr>
            <w:r w:rsidRPr="00314E34">
              <w:t xml:space="preserve">Record </w:t>
            </w:r>
            <w:r w:rsidR="003B296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314E34" w:rsidRDefault="007653F1" w:rsidP="00C128E3">
            <w:pPr>
              <w:pStyle w:val="Small"/>
              <w:spacing w:before="40" w:after="40"/>
              <w:jc w:val="both"/>
            </w:pPr>
            <w:r w:rsidRPr="00314E34">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314E34" w:rsidRDefault="007653F1" w:rsidP="003B2962">
            <w:pPr>
              <w:pStyle w:val="Small"/>
              <w:spacing w:before="40" w:after="40"/>
              <w:jc w:val="both"/>
            </w:pPr>
            <w:r w:rsidRPr="00314E34">
              <w:t xml:space="preserve">{10} </w:t>
            </w:r>
            <w:r w:rsidR="003B2962" w:rsidRPr="00314E34">
              <w:t>–</w:t>
            </w:r>
            <w:r w:rsidRPr="00314E34">
              <w:t xml:space="preserve"> Data</w:t>
            </w:r>
            <w:r w:rsidR="003B2962" w:rsidRPr="00314E34">
              <w:t xml:space="preserve"> S</w:t>
            </w:r>
            <w:r w:rsidRPr="00314E34">
              <w:t>et Identification</w:t>
            </w:r>
          </w:p>
        </w:tc>
      </w:tr>
      <w:tr w:rsidR="00E73EDF" w:rsidRPr="00314E34"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14E34" w:rsidRDefault="007653F1" w:rsidP="003B2962">
            <w:pPr>
              <w:pStyle w:val="Small"/>
              <w:spacing w:before="40" w:after="40"/>
              <w:jc w:val="both"/>
            </w:pPr>
            <w:r w:rsidRPr="00314E34">
              <w:t xml:space="preserve">Record </w:t>
            </w:r>
            <w:r w:rsidR="003B296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314E34" w:rsidRDefault="007653F1" w:rsidP="00C128E3">
            <w:pPr>
              <w:pStyle w:val="Small"/>
              <w:spacing w:before="40" w:after="40"/>
              <w:jc w:val="both"/>
            </w:pPr>
            <w:r w:rsidRPr="00314E34">
              <w:t>Only one record</w:t>
            </w:r>
          </w:p>
        </w:tc>
      </w:tr>
      <w:tr w:rsidR="00E73EDF" w:rsidRPr="00314E34"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14E34" w:rsidRDefault="007653F1" w:rsidP="003B2962">
            <w:pPr>
              <w:pStyle w:val="Small"/>
              <w:spacing w:before="40" w:after="40"/>
              <w:jc w:val="both"/>
            </w:pPr>
            <w:r w:rsidRPr="00314E34">
              <w:t xml:space="preserve">Encoding </w:t>
            </w:r>
            <w:r w:rsidR="003B2962" w:rsidRPr="00314E34">
              <w:t>specification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314E34" w:rsidRDefault="007653F1" w:rsidP="00C128E3">
            <w:pPr>
              <w:pStyle w:val="Small"/>
              <w:spacing w:before="40" w:after="40"/>
              <w:jc w:val="both"/>
            </w:pPr>
            <w:r w:rsidRPr="00314E34">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314E34" w:rsidRDefault="009F3095" w:rsidP="009F3095">
            <w:pPr>
              <w:pStyle w:val="Small"/>
              <w:spacing w:before="40" w:after="40"/>
              <w:jc w:val="both"/>
            </w:pPr>
            <w:r w:rsidRPr="00314E34">
              <w:t>“</w:t>
            </w:r>
            <w:r w:rsidR="007653F1" w:rsidRPr="00314E34">
              <w:t xml:space="preserve">S-100 Part </w:t>
            </w:r>
            <w:r w:rsidRPr="00314E34">
              <w:t>10a”</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314E34" w:rsidRDefault="007653F1" w:rsidP="00C128E3">
            <w:pPr>
              <w:pStyle w:val="Small"/>
              <w:spacing w:before="40" w:after="40"/>
              <w:jc w:val="both"/>
            </w:pPr>
            <w:r w:rsidRPr="00314E34">
              <w:t>Encoding specification that defines the encoding</w:t>
            </w:r>
          </w:p>
        </w:tc>
      </w:tr>
      <w:tr w:rsidR="00E73EDF" w:rsidRPr="00314E34"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14E34" w:rsidRDefault="007653F1" w:rsidP="003B2962">
            <w:pPr>
              <w:pStyle w:val="Small"/>
              <w:spacing w:before="40" w:after="40"/>
              <w:jc w:val="both"/>
            </w:pPr>
            <w:r w:rsidRPr="00314E34">
              <w:t xml:space="preserve">Encoding </w:t>
            </w:r>
            <w:r w:rsidR="003B2962" w:rsidRPr="00314E34">
              <w:t>specification edition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314E34" w:rsidRDefault="007653F1" w:rsidP="00C128E3">
            <w:pPr>
              <w:pStyle w:val="Small"/>
              <w:spacing w:before="40" w:after="40"/>
              <w:jc w:val="both"/>
            </w:pPr>
            <w:r w:rsidRPr="00314E34">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0375FC01" w:rsidR="00E73EDF" w:rsidRPr="00314E34" w:rsidRDefault="007653F1" w:rsidP="00BF40AB">
            <w:pPr>
              <w:pStyle w:val="Small"/>
              <w:spacing w:before="40" w:after="40"/>
              <w:jc w:val="both"/>
            </w:pPr>
            <w:r w:rsidRPr="00314E34">
              <w:t>“</w:t>
            </w:r>
            <w:r w:rsidR="001A786D" w:rsidRPr="00314E34">
              <w:t>5.</w:t>
            </w:r>
            <w:r w:rsidR="006330C1" w:rsidRPr="00314E34">
              <w:t>2</w:t>
            </w:r>
            <w:r w:rsidRPr="00314E34">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314E34" w:rsidRDefault="007653F1" w:rsidP="00C128E3">
            <w:pPr>
              <w:pStyle w:val="Small"/>
              <w:spacing w:before="40" w:after="40"/>
              <w:jc w:val="both"/>
            </w:pPr>
            <w:r w:rsidRPr="00314E34">
              <w:t>Edition of the encoding specification</w:t>
            </w:r>
          </w:p>
        </w:tc>
      </w:tr>
      <w:tr w:rsidR="00E73EDF" w:rsidRPr="00314E34"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14E34" w:rsidRDefault="007653F1" w:rsidP="003B2962">
            <w:pPr>
              <w:pStyle w:val="Small"/>
              <w:spacing w:before="40" w:after="40"/>
              <w:jc w:val="both"/>
            </w:pPr>
            <w:r w:rsidRPr="00314E34">
              <w:t xml:space="preserve">Product </w:t>
            </w:r>
            <w:r w:rsidR="003B2962"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314E34" w:rsidRDefault="007653F1" w:rsidP="00C128E3">
            <w:pPr>
              <w:pStyle w:val="Small"/>
              <w:spacing w:before="40" w:after="40"/>
              <w:jc w:val="both"/>
            </w:pPr>
            <w:r w:rsidRPr="00314E34">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2C7FB884" w:rsidR="00E73EDF" w:rsidRPr="00314E34" w:rsidRDefault="007653F1" w:rsidP="00BF40AB">
            <w:pPr>
              <w:pStyle w:val="Small"/>
              <w:spacing w:before="40" w:after="40"/>
              <w:jc w:val="both"/>
            </w:pPr>
            <w:r w:rsidRPr="00314E34">
              <w:t>“INT.IHO.S-101.</w:t>
            </w:r>
            <w:r w:rsidR="006B7EBC" w:rsidRPr="00314E34">
              <w:t>2.</w:t>
            </w:r>
            <w:del w:id="1061" w:author="Jeff Wootton" w:date="2025-02-10T10:10:00Z" w16du:dateUtc="2025-02-10T09:10:00Z">
              <w:r w:rsidR="006B7EBC" w:rsidRPr="00314E34" w:rsidDel="00AB4A18">
                <w:delText>0</w:delText>
              </w:r>
            </w:del>
            <w:ins w:id="1062" w:author="Jeff Wootton" w:date="2025-02-10T10:10:00Z" w16du:dateUtc="2025-02-10T09:10:00Z">
              <w:r w:rsidR="00AB4A18" w:rsidRPr="00314E34">
                <w:t>1</w:t>
              </w:r>
            </w:ins>
            <w:r w:rsidRPr="00314E34">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314E34" w:rsidRDefault="007653F1" w:rsidP="003B2962">
            <w:pPr>
              <w:pStyle w:val="Small"/>
              <w:spacing w:before="40" w:after="40"/>
              <w:jc w:val="both"/>
            </w:pPr>
            <w:r w:rsidRPr="00314E34">
              <w:t xml:space="preserve">Unique identifier for the data product as specified in the </w:t>
            </w:r>
            <w:r w:rsidR="003B2962" w:rsidRPr="00314E34">
              <w:t>P</w:t>
            </w:r>
            <w:r w:rsidRPr="00314E34">
              <w:t xml:space="preserve">roduct </w:t>
            </w:r>
            <w:r w:rsidR="003B2962" w:rsidRPr="00314E34">
              <w:t>S</w:t>
            </w:r>
            <w:r w:rsidRPr="00314E34">
              <w:t>pecification</w:t>
            </w:r>
          </w:p>
        </w:tc>
      </w:tr>
      <w:tr w:rsidR="00E73EDF" w:rsidRPr="00314E34"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14E34" w:rsidRDefault="007653F1" w:rsidP="003B2962">
            <w:pPr>
              <w:pStyle w:val="Small"/>
              <w:spacing w:before="40" w:after="40"/>
              <w:jc w:val="both"/>
            </w:pPr>
            <w:r w:rsidRPr="00314E34">
              <w:t xml:space="preserve">Product </w:t>
            </w:r>
            <w:r w:rsidR="003B2962" w:rsidRPr="00314E34">
              <w:t>edition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314E34" w:rsidRDefault="007653F1" w:rsidP="00C128E3">
            <w:pPr>
              <w:pStyle w:val="Small"/>
              <w:spacing w:before="40" w:after="40"/>
              <w:jc w:val="both"/>
            </w:pPr>
            <w:r w:rsidRPr="00314E34">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6897D4E1" w:rsidR="00E73EDF" w:rsidRPr="00314E34" w:rsidRDefault="007653F1" w:rsidP="00BF40AB">
            <w:pPr>
              <w:pStyle w:val="Small"/>
              <w:spacing w:before="40" w:after="40"/>
              <w:jc w:val="both"/>
            </w:pPr>
            <w:r w:rsidRPr="00314E34">
              <w:t>“</w:t>
            </w:r>
            <w:r w:rsidR="006B7EBC" w:rsidRPr="00314E34">
              <w:t>2.</w:t>
            </w:r>
            <w:del w:id="1063" w:author="Jeff Wootton" w:date="2025-02-10T10:11:00Z" w16du:dateUtc="2025-02-10T09:11:00Z">
              <w:r w:rsidR="006B7EBC" w:rsidRPr="00314E34" w:rsidDel="00AB4A18">
                <w:delText>0</w:delText>
              </w:r>
            </w:del>
            <w:ins w:id="1064" w:author="Jeff Wootton" w:date="2025-02-10T10:11:00Z" w16du:dateUtc="2025-02-10T09:11:00Z">
              <w:r w:rsidR="00AB4A18" w:rsidRPr="00314E34">
                <w:t>1</w:t>
              </w:r>
            </w:ins>
            <w:r w:rsidRPr="00314E34">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314E34" w:rsidRDefault="007653F1" w:rsidP="003B2962">
            <w:pPr>
              <w:pStyle w:val="Small"/>
              <w:spacing w:before="40" w:after="40"/>
              <w:jc w:val="both"/>
            </w:pPr>
            <w:r w:rsidRPr="00314E34">
              <w:t xml:space="preserve">Edition of the </w:t>
            </w:r>
            <w:r w:rsidR="003B2962" w:rsidRPr="00314E34">
              <w:t>P</w:t>
            </w:r>
            <w:r w:rsidRPr="00314E34">
              <w:t xml:space="preserve">roduct </w:t>
            </w:r>
            <w:r w:rsidR="003B2962" w:rsidRPr="00314E34">
              <w:t>S</w:t>
            </w:r>
            <w:r w:rsidRPr="00314E34">
              <w:t>pecification</w:t>
            </w:r>
          </w:p>
        </w:tc>
      </w:tr>
      <w:tr w:rsidR="00E73EDF" w:rsidRPr="00314E34"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14E34" w:rsidRDefault="007653F1" w:rsidP="003B2962">
            <w:pPr>
              <w:pStyle w:val="Small"/>
              <w:spacing w:before="40" w:after="40"/>
              <w:jc w:val="both"/>
            </w:pPr>
            <w:r w:rsidRPr="00314E34">
              <w:t xml:space="preserve">Application </w:t>
            </w:r>
            <w:r w:rsidR="003B2962" w:rsidRPr="00314E34">
              <w:t>profile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314E34" w:rsidRDefault="007653F1" w:rsidP="00C128E3">
            <w:pPr>
              <w:pStyle w:val="Small"/>
              <w:spacing w:before="40" w:after="40"/>
              <w:jc w:val="both"/>
            </w:pPr>
            <w:r w:rsidRPr="00314E34">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314E34" w:rsidRDefault="007653F1" w:rsidP="00C128E3">
            <w:pPr>
              <w:pStyle w:val="Small"/>
              <w:spacing w:before="40" w:after="40"/>
              <w:jc w:val="both"/>
            </w:pPr>
            <w:r w:rsidRPr="00314E34">
              <w:t xml:space="preserve">“1” – </w:t>
            </w:r>
            <w:r w:rsidR="00095E45" w:rsidRPr="00314E34">
              <w:t>Base dataset p</w:t>
            </w:r>
            <w:r w:rsidRPr="00314E34">
              <w:t>rofile</w:t>
            </w:r>
          </w:p>
        </w:tc>
      </w:tr>
      <w:tr w:rsidR="00E73EDF" w:rsidRPr="00314E34"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14E34" w:rsidRDefault="007653F1" w:rsidP="003B2962">
            <w:pPr>
              <w:pStyle w:val="Small"/>
              <w:spacing w:before="40" w:after="40"/>
              <w:jc w:val="both"/>
            </w:pPr>
            <w:r w:rsidRPr="00314E34">
              <w:t xml:space="preserve">Dataset </w:t>
            </w:r>
            <w:r w:rsidR="003B2962" w:rsidRPr="00314E34">
              <w:t>file identifier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314E34" w:rsidRDefault="007653F1" w:rsidP="00C128E3">
            <w:pPr>
              <w:pStyle w:val="Small"/>
              <w:spacing w:before="40" w:after="40"/>
              <w:jc w:val="both"/>
            </w:pPr>
            <w:r w:rsidRPr="00314E34">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314E34" w:rsidRDefault="007653F1" w:rsidP="003B2962">
            <w:pPr>
              <w:pStyle w:val="Small"/>
              <w:spacing w:before="40" w:after="40"/>
              <w:jc w:val="both"/>
            </w:pPr>
            <w:r w:rsidRPr="00314E34">
              <w:t xml:space="preserve">The file </w:t>
            </w:r>
            <w:r w:rsidR="003B2962" w:rsidRPr="00314E34">
              <w:t xml:space="preserve">identifier </w:t>
            </w:r>
            <w:r w:rsidRPr="00314E34">
              <w:t>including the extension but excluding any path information</w:t>
            </w:r>
          </w:p>
        </w:tc>
      </w:tr>
      <w:tr w:rsidR="00E73EDF" w:rsidRPr="00314E34"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14E34" w:rsidRDefault="007653F1" w:rsidP="00775B77">
            <w:pPr>
              <w:pStyle w:val="Small"/>
              <w:spacing w:before="40" w:after="40"/>
              <w:jc w:val="both"/>
            </w:pPr>
            <w:r w:rsidRPr="00314E34">
              <w:t xml:space="preserve">Dataset </w:t>
            </w:r>
            <w:r w:rsidR="00775B77" w:rsidRPr="00314E34">
              <w:t>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314E34" w:rsidRDefault="007653F1" w:rsidP="00C128E3">
            <w:pPr>
              <w:pStyle w:val="Small"/>
              <w:spacing w:before="40" w:after="40"/>
              <w:jc w:val="both"/>
            </w:pPr>
            <w:r w:rsidRPr="00314E34">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314E34" w:rsidRDefault="007653F1" w:rsidP="00C128E3">
            <w:pPr>
              <w:pStyle w:val="Small"/>
              <w:spacing w:before="40" w:after="40"/>
              <w:jc w:val="both"/>
            </w:pPr>
            <w:r w:rsidRPr="00314E34">
              <w:t>The title of the dataset</w:t>
            </w:r>
          </w:p>
        </w:tc>
      </w:tr>
      <w:tr w:rsidR="00E73EDF" w:rsidRPr="00314E34"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14E34" w:rsidRDefault="007653F1" w:rsidP="00775B77">
            <w:pPr>
              <w:pStyle w:val="Small"/>
              <w:spacing w:before="40" w:after="40"/>
              <w:jc w:val="both"/>
            </w:pPr>
            <w:r w:rsidRPr="00314E34">
              <w:t xml:space="preserve">Dataset </w:t>
            </w:r>
            <w:r w:rsidR="00775B77" w:rsidRPr="00314E34">
              <w:t>reference date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314E34" w:rsidRDefault="007653F1" w:rsidP="00C128E3">
            <w:pPr>
              <w:pStyle w:val="Small"/>
              <w:spacing w:before="40" w:after="40"/>
              <w:jc w:val="both"/>
            </w:pPr>
            <w:r w:rsidRPr="00314E34">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314E34" w:rsidRDefault="007653F1" w:rsidP="00C128E3">
            <w:pPr>
              <w:pStyle w:val="Small"/>
              <w:spacing w:before="40" w:after="40"/>
              <w:jc w:val="both"/>
            </w:pPr>
            <w:r w:rsidRPr="00314E34">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314E34" w:rsidRDefault="007653F1" w:rsidP="00C128E3">
            <w:pPr>
              <w:pStyle w:val="Small"/>
              <w:spacing w:before="40" w:after="40"/>
              <w:jc w:val="both"/>
            </w:pPr>
            <w:r w:rsidRPr="00314E34">
              <w:t>The reference date of the dataset</w:t>
            </w:r>
          </w:p>
          <w:p w14:paraId="552DB429" w14:textId="77777777" w:rsidR="00E73EDF" w:rsidRPr="00314E34" w:rsidRDefault="007653F1" w:rsidP="00C128E3">
            <w:pPr>
              <w:pStyle w:val="Small"/>
              <w:spacing w:before="40" w:after="40"/>
              <w:jc w:val="both"/>
            </w:pPr>
            <w:r w:rsidRPr="00314E34">
              <w:t>Format: YYYYMMDD according to ISO 8601</w:t>
            </w:r>
          </w:p>
        </w:tc>
      </w:tr>
      <w:tr w:rsidR="00E73EDF" w:rsidRPr="00314E34"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14E34" w:rsidRDefault="007653F1" w:rsidP="00775B77">
            <w:pPr>
              <w:pStyle w:val="Small"/>
              <w:spacing w:before="40" w:after="40"/>
              <w:jc w:val="both"/>
            </w:pPr>
            <w:r w:rsidRPr="00314E34">
              <w:t xml:space="preserve">Dataset </w:t>
            </w:r>
            <w:r w:rsidR="00775B77" w:rsidRPr="00314E34">
              <w:t>language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314E34" w:rsidRDefault="007653F1" w:rsidP="00C128E3">
            <w:pPr>
              <w:pStyle w:val="Small"/>
              <w:spacing w:before="40" w:after="40"/>
              <w:jc w:val="both"/>
            </w:pPr>
            <w:r w:rsidRPr="00314E34">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314E34" w:rsidRDefault="007653F1" w:rsidP="00C128E3">
            <w:pPr>
              <w:pStyle w:val="Small"/>
              <w:spacing w:before="40" w:after="40"/>
              <w:jc w:val="both"/>
            </w:pPr>
            <w:r w:rsidRPr="00314E34">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314E34" w:rsidRDefault="007653F1" w:rsidP="00C128E3">
            <w:pPr>
              <w:pStyle w:val="Small"/>
              <w:spacing w:before="40" w:after="40"/>
              <w:jc w:val="both"/>
            </w:pPr>
            <w:r w:rsidRPr="00314E34">
              <w:t>The (primary) language used in this dataset</w:t>
            </w:r>
          </w:p>
        </w:tc>
      </w:tr>
      <w:tr w:rsidR="00E73EDF" w:rsidRPr="00314E34"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14E34" w:rsidRDefault="007653F1" w:rsidP="00775B77">
            <w:pPr>
              <w:pStyle w:val="Small"/>
              <w:spacing w:before="40" w:after="40"/>
              <w:jc w:val="both"/>
            </w:pPr>
            <w:r w:rsidRPr="00314E34">
              <w:t xml:space="preserve">Dataset </w:t>
            </w:r>
            <w:r w:rsidR="00775B77" w:rsidRPr="00314E34">
              <w:t>abstract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314E34" w:rsidRDefault="007653F1" w:rsidP="00C128E3">
            <w:pPr>
              <w:pStyle w:val="Small"/>
              <w:spacing w:before="40" w:after="40"/>
              <w:jc w:val="both"/>
            </w:pPr>
            <w:r w:rsidRPr="00314E34">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314E34" w:rsidRDefault="007653F1" w:rsidP="00C128E3">
            <w:pPr>
              <w:pStyle w:val="Small"/>
              <w:spacing w:before="40" w:after="40"/>
              <w:jc w:val="both"/>
            </w:pPr>
            <w:r w:rsidRPr="00314E34">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314E34" w:rsidRDefault="007653F1" w:rsidP="00C128E3">
            <w:pPr>
              <w:pStyle w:val="Small"/>
              <w:spacing w:before="40" w:after="40"/>
              <w:jc w:val="both"/>
            </w:pPr>
            <w:r w:rsidRPr="00314E34">
              <w:t>The abstract of the dataset</w:t>
            </w:r>
          </w:p>
        </w:tc>
      </w:tr>
      <w:tr w:rsidR="00E73EDF" w:rsidRPr="00314E34"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14E34" w:rsidRDefault="007653F1" w:rsidP="00775B77">
            <w:pPr>
              <w:pStyle w:val="Small"/>
              <w:spacing w:before="40" w:after="40"/>
              <w:jc w:val="both"/>
            </w:pPr>
            <w:r w:rsidRPr="00314E34">
              <w:t xml:space="preserve">Dataset </w:t>
            </w:r>
            <w:r w:rsidR="00775B77" w:rsidRPr="00314E34">
              <w:t>edition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314E34" w:rsidRDefault="007653F1" w:rsidP="00C128E3">
            <w:pPr>
              <w:pStyle w:val="Small"/>
              <w:spacing w:before="40" w:after="40"/>
              <w:jc w:val="both"/>
            </w:pPr>
            <w:r w:rsidRPr="00314E34">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37586C1E" w:rsidR="00E73EDF" w:rsidRPr="00314E34" w:rsidRDefault="00D473F3" w:rsidP="00C128E3">
            <w:pPr>
              <w:pStyle w:val="Small"/>
              <w:spacing w:before="40" w:after="40"/>
              <w:jc w:val="both"/>
            </w:pPr>
            <w:commentRangeStart w:id="1065"/>
            <w:ins w:id="1066" w:author="Jeff Wootton" w:date="2025-03-07T12:55:00Z" w16du:dateUtc="2025-03-07T11:55:00Z">
              <w:r w:rsidRPr="00314E34">
                <w:t>[edition number].[update number] for example 1.0</w:t>
              </w:r>
            </w:ins>
            <w:commentRangeEnd w:id="1065"/>
            <w:ins w:id="1067" w:author="Jeff Wootton" w:date="2025-03-13T15:17:00Z" w16du:dateUtc="2025-03-13T14:17:00Z">
              <w:r w:rsidR="00A05EE9" w:rsidRPr="00314E34">
                <w:rPr>
                  <w:rStyle w:val="CommentReference"/>
                  <w:rFonts w:eastAsia="MS Mincho"/>
                  <w:snapToGrid/>
                  <w:szCs w:val="20"/>
                  <w:lang w:val="en-GB" w:eastAsia="ja-JP"/>
                </w:rPr>
                <w:commentReference w:id="1065"/>
              </w:r>
            </w:ins>
            <w:del w:id="1068" w:author="Jeff Wootton" w:date="2025-03-07T12:55:00Z" w16du:dateUtc="2025-03-07T11:55:00Z">
              <w:r w:rsidR="007653F1" w:rsidRPr="00314E34" w:rsidDel="00D473F3">
                <w:delText xml:space="preserve">See clause </w:delText>
              </w:r>
              <w:r w:rsidR="009F218B" w:rsidRPr="00314E34" w:rsidDel="00D473F3">
                <w:delText>11.3.3</w:delText>
              </w:r>
            </w:del>
          </w:p>
        </w:tc>
      </w:tr>
      <w:tr w:rsidR="00E73EDF" w:rsidRPr="00314E34"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14E34" w:rsidRDefault="007653F1" w:rsidP="00775B77">
            <w:pPr>
              <w:pStyle w:val="Small"/>
              <w:spacing w:before="40" w:after="40"/>
              <w:jc w:val="both"/>
            </w:pPr>
            <w:r w:rsidRPr="00314E34">
              <w:t xml:space="preserve">Dataset </w:t>
            </w:r>
            <w:r w:rsidR="00775B77" w:rsidRPr="00314E34">
              <w:t>topic category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314E34" w:rsidRDefault="007653F1" w:rsidP="00C128E3">
            <w:pPr>
              <w:pStyle w:val="Small"/>
              <w:spacing w:before="40" w:after="40"/>
              <w:jc w:val="both"/>
            </w:pPr>
            <w:r w:rsidRPr="00314E34">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314E34" w:rsidRDefault="007653F1" w:rsidP="00C128E3">
            <w:pPr>
              <w:pStyle w:val="Small"/>
              <w:spacing w:before="40" w:after="40"/>
              <w:jc w:val="both"/>
            </w:pPr>
            <w:r w:rsidRPr="00314E34">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314E34" w:rsidRDefault="007653F1" w:rsidP="00C128E3">
            <w:pPr>
              <w:pStyle w:val="Small"/>
              <w:spacing w:before="40" w:after="40"/>
              <w:jc w:val="both"/>
            </w:pPr>
            <w:r w:rsidRPr="00314E34">
              <w:t>A set of topic categories</w:t>
            </w:r>
          </w:p>
        </w:tc>
      </w:tr>
    </w:tbl>
    <w:p w14:paraId="40CBD069" w14:textId="77777777" w:rsidR="00E73EDF" w:rsidRPr="00314E34" w:rsidRDefault="00E73EDF" w:rsidP="00F2456F">
      <w:pPr>
        <w:spacing w:after="0" w:line="240" w:lineRule="auto"/>
      </w:pPr>
    </w:p>
    <w:p w14:paraId="34C7FE1E" w14:textId="19802BF5" w:rsidR="00F2456F" w:rsidRPr="00314E34" w:rsidRDefault="00F2456F" w:rsidP="001D02B5">
      <w:pPr>
        <w:pStyle w:val="ListContinue2"/>
        <w:numPr>
          <w:ilvl w:val="2"/>
          <w:numId w:val="27"/>
        </w:numPr>
        <w:tabs>
          <w:tab w:val="clear" w:pos="432"/>
        </w:tabs>
        <w:spacing w:before="120" w:after="120" w:line="240" w:lineRule="auto"/>
        <w:rPr>
          <w:b/>
          <w:lang w:eastAsia="en-US"/>
        </w:rPr>
      </w:pPr>
      <w:bookmarkStart w:id="1069" w:name="_Toc162435430"/>
      <w:bookmarkStart w:id="1070" w:name="_Toc169203124"/>
      <w:bookmarkStart w:id="1071" w:name="_Toc170072454"/>
      <w:bookmarkStart w:id="1072" w:name="_Toc175558683"/>
      <w:r w:rsidRPr="00314E34">
        <w:rPr>
          <w:b/>
          <w:lang w:eastAsia="en-US"/>
        </w:rPr>
        <w:t>Dataset Structure Information field - DSSI</w:t>
      </w:r>
      <w:bookmarkEnd w:id="1069"/>
      <w:bookmarkEnd w:id="1070"/>
      <w:bookmarkEnd w:id="1071"/>
      <w:bookmarkEnd w:id="1072"/>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314E34"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314E34" w:rsidRDefault="007653F1" w:rsidP="00C128E3">
            <w:pPr>
              <w:pStyle w:val="Small"/>
              <w:spacing w:before="40" w:after="40"/>
              <w:jc w:val="both"/>
              <w:rPr>
                <w:b/>
              </w:rPr>
            </w:pPr>
            <w:r w:rsidRPr="00314E34">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314E34" w:rsidRDefault="007653F1" w:rsidP="00C128E3">
            <w:pPr>
              <w:pStyle w:val="Small"/>
              <w:spacing w:before="40" w:after="40"/>
              <w:jc w:val="both"/>
              <w:rPr>
                <w:b/>
              </w:rPr>
            </w:pPr>
            <w:r w:rsidRPr="00314E34">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314E34" w:rsidRDefault="007653F1" w:rsidP="00C128E3">
            <w:pPr>
              <w:pStyle w:val="Small"/>
              <w:spacing w:before="40" w:after="40"/>
              <w:jc w:val="both"/>
              <w:rPr>
                <w:b/>
              </w:rPr>
            </w:pPr>
            <w:r w:rsidRPr="00314E34">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314E34" w:rsidRDefault="007653F1" w:rsidP="00C128E3">
            <w:pPr>
              <w:pStyle w:val="Small"/>
              <w:spacing w:before="40" w:after="40"/>
              <w:jc w:val="both"/>
              <w:rPr>
                <w:b/>
              </w:rPr>
            </w:pPr>
            <w:r w:rsidRPr="00314E34">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314E34" w:rsidRDefault="007653F1" w:rsidP="00C128E3">
            <w:pPr>
              <w:pStyle w:val="Small"/>
              <w:spacing w:before="40" w:after="40"/>
              <w:jc w:val="both"/>
              <w:rPr>
                <w:b/>
              </w:rPr>
            </w:pPr>
            <w:r w:rsidRPr="00314E34">
              <w:rPr>
                <w:b/>
              </w:rPr>
              <w:t>Comment</w:t>
            </w:r>
          </w:p>
        </w:tc>
      </w:tr>
      <w:tr w:rsidR="00E73EDF" w:rsidRPr="00314E34"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314E34" w:rsidRDefault="007653F1" w:rsidP="00C128E3">
            <w:pPr>
              <w:spacing w:before="40" w:after="40" w:line="240" w:lineRule="auto"/>
              <w:jc w:val="left"/>
              <w:rPr>
                <w:sz w:val="16"/>
              </w:rPr>
            </w:pPr>
            <w:r w:rsidRPr="00314E34">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314E34" w:rsidRDefault="007653F1" w:rsidP="00C128E3">
            <w:pPr>
              <w:spacing w:before="40" w:after="40" w:line="240" w:lineRule="auto"/>
              <w:jc w:val="left"/>
              <w:rPr>
                <w:sz w:val="16"/>
              </w:rPr>
            </w:pPr>
            <w:r w:rsidRPr="00314E34">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314E34" w:rsidRDefault="007653F1" w:rsidP="00C128E3">
            <w:pPr>
              <w:spacing w:before="40" w:after="40" w:line="240" w:lineRule="auto"/>
              <w:jc w:val="left"/>
              <w:rPr>
                <w:sz w:val="16"/>
              </w:rPr>
            </w:pPr>
            <w:r w:rsidRPr="00314E34">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314E34" w:rsidRDefault="007653F1" w:rsidP="00C128E3">
            <w:pPr>
              <w:spacing w:before="40" w:after="40" w:line="240" w:lineRule="auto"/>
              <w:jc w:val="left"/>
              <w:rPr>
                <w:sz w:val="16"/>
              </w:rPr>
            </w:pPr>
            <w:r w:rsidRPr="00314E34">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314E34" w:rsidRDefault="007653F1" w:rsidP="00C128E3">
            <w:pPr>
              <w:spacing w:before="40" w:after="40" w:line="240" w:lineRule="auto"/>
              <w:jc w:val="left"/>
              <w:rPr>
                <w:sz w:val="16"/>
              </w:rPr>
            </w:pPr>
            <w:r w:rsidRPr="00314E34">
              <w:rPr>
                <w:sz w:val="16"/>
              </w:rPr>
              <w:t>Shift used to adjust x-coordinate before encoding</w:t>
            </w:r>
          </w:p>
        </w:tc>
      </w:tr>
      <w:tr w:rsidR="00E73EDF" w:rsidRPr="00314E34"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314E34" w:rsidRDefault="007653F1" w:rsidP="00C128E3">
            <w:pPr>
              <w:spacing w:before="40" w:after="40" w:line="240" w:lineRule="auto"/>
              <w:jc w:val="left"/>
              <w:rPr>
                <w:sz w:val="16"/>
              </w:rPr>
            </w:pPr>
            <w:r w:rsidRPr="00314E34">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314E34" w:rsidRDefault="007653F1" w:rsidP="00C128E3">
            <w:pPr>
              <w:spacing w:before="40" w:after="40" w:line="240" w:lineRule="auto"/>
              <w:jc w:val="left"/>
              <w:rPr>
                <w:sz w:val="16"/>
              </w:rPr>
            </w:pPr>
            <w:r w:rsidRPr="00314E34">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314E34" w:rsidRDefault="007653F1" w:rsidP="00C128E3">
            <w:pPr>
              <w:spacing w:before="40" w:after="40" w:line="240" w:lineRule="auto"/>
              <w:jc w:val="left"/>
              <w:rPr>
                <w:sz w:val="16"/>
              </w:rPr>
            </w:pPr>
            <w:r w:rsidRPr="00314E34">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314E34" w:rsidRDefault="007653F1" w:rsidP="00C128E3">
            <w:pPr>
              <w:spacing w:before="40" w:after="40" w:line="240" w:lineRule="auto"/>
              <w:jc w:val="left"/>
              <w:rPr>
                <w:sz w:val="16"/>
              </w:rPr>
            </w:pPr>
            <w:r w:rsidRPr="00314E34">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314E34" w:rsidRDefault="007653F1" w:rsidP="00C128E3">
            <w:pPr>
              <w:spacing w:before="40" w:after="40" w:line="240" w:lineRule="auto"/>
              <w:jc w:val="left"/>
              <w:rPr>
                <w:sz w:val="16"/>
              </w:rPr>
            </w:pPr>
            <w:r w:rsidRPr="00314E34">
              <w:rPr>
                <w:sz w:val="16"/>
              </w:rPr>
              <w:t>Shift used to adjust y-coordinate before encoding</w:t>
            </w:r>
          </w:p>
        </w:tc>
      </w:tr>
      <w:tr w:rsidR="00E73EDF" w:rsidRPr="00314E34"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314E34" w:rsidRDefault="007653F1" w:rsidP="00C128E3">
            <w:pPr>
              <w:spacing w:before="40" w:after="40" w:line="240" w:lineRule="auto"/>
              <w:jc w:val="left"/>
              <w:rPr>
                <w:sz w:val="16"/>
              </w:rPr>
            </w:pPr>
            <w:r w:rsidRPr="00314E34">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314E34" w:rsidRDefault="007653F1" w:rsidP="00C128E3">
            <w:pPr>
              <w:spacing w:before="40" w:after="40" w:line="240" w:lineRule="auto"/>
              <w:jc w:val="left"/>
              <w:rPr>
                <w:sz w:val="16"/>
              </w:rPr>
            </w:pPr>
            <w:r w:rsidRPr="00314E34">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314E34" w:rsidRDefault="007653F1" w:rsidP="00C128E3">
            <w:pPr>
              <w:spacing w:before="40" w:after="40" w:line="240" w:lineRule="auto"/>
              <w:jc w:val="left"/>
              <w:rPr>
                <w:sz w:val="16"/>
              </w:rPr>
            </w:pPr>
            <w:r w:rsidRPr="00314E34">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314E34" w:rsidRDefault="007653F1" w:rsidP="00C128E3">
            <w:pPr>
              <w:spacing w:before="40" w:after="40" w:line="240" w:lineRule="auto"/>
              <w:jc w:val="left"/>
              <w:rPr>
                <w:sz w:val="16"/>
              </w:rPr>
            </w:pPr>
            <w:r w:rsidRPr="00314E34">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314E34" w:rsidRDefault="007653F1" w:rsidP="00C128E3">
            <w:pPr>
              <w:spacing w:before="40" w:after="40" w:line="240" w:lineRule="auto"/>
              <w:jc w:val="left"/>
              <w:rPr>
                <w:sz w:val="16"/>
              </w:rPr>
            </w:pPr>
            <w:r w:rsidRPr="00314E34">
              <w:rPr>
                <w:sz w:val="16"/>
              </w:rPr>
              <w:t>Shift used to adjust z-coordinate before encoding</w:t>
            </w:r>
          </w:p>
        </w:tc>
      </w:tr>
      <w:tr w:rsidR="00E73EDF" w:rsidRPr="00314E34"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314E34" w:rsidRDefault="007653F1" w:rsidP="00775B77">
            <w:pPr>
              <w:spacing w:before="40" w:after="40" w:line="240" w:lineRule="auto"/>
              <w:jc w:val="left"/>
              <w:rPr>
                <w:sz w:val="16"/>
              </w:rPr>
            </w:pPr>
            <w:r w:rsidRPr="00314E34">
              <w:rPr>
                <w:sz w:val="16"/>
              </w:rPr>
              <w:t xml:space="preserve">Coordinate </w:t>
            </w:r>
            <w:r w:rsidR="00775B77" w:rsidRPr="00314E34">
              <w:rPr>
                <w:sz w:val="16"/>
              </w:rPr>
              <w:t xml:space="preserve">multiplication factor </w:t>
            </w:r>
            <w:r w:rsidRPr="00314E34">
              <w:rPr>
                <w:sz w:val="16"/>
              </w:rPr>
              <w:t xml:space="preserve">for </w:t>
            </w:r>
            <w:r w:rsidR="00775B77" w:rsidRPr="00314E34">
              <w:rPr>
                <w:sz w:val="16"/>
              </w:rPr>
              <w:t>x</w:t>
            </w:r>
            <w:r w:rsidRPr="00314E34">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314E34" w:rsidRDefault="007653F1" w:rsidP="00C128E3">
            <w:pPr>
              <w:spacing w:before="40" w:after="40" w:line="240" w:lineRule="auto"/>
              <w:jc w:val="left"/>
              <w:rPr>
                <w:sz w:val="16"/>
              </w:rPr>
            </w:pPr>
            <w:r w:rsidRPr="00314E34">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x-coordinate or longitude</w:t>
            </w:r>
          </w:p>
        </w:tc>
      </w:tr>
      <w:tr w:rsidR="00E73EDF" w:rsidRPr="00314E34"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314E34" w:rsidRDefault="007653F1" w:rsidP="0022577A">
            <w:pPr>
              <w:spacing w:before="40" w:after="40" w:line="240" w:lineRule="auto"/>
              <w:jc w:val="left"/>
              <w:rPr>
                <w:sz w:val="16"/>
              </w:rPr>
            </w:pPr>
            <w:r w:rsidRPr="00314E34">
              <w:rPr>
                <w:sz w:val="16"/>
              </w:rPr>
              <w:t xml:space="preserve">Coordinate </w:t>
            </w:r>
            <w:r w:rsidR="0022577A" w:rsidRPr="00314E34">
              <w:rPr>
                <w:sz w:val="16"/>
              </w:rPr>
              <w:t xml:space="preserve">multiplication factor </w:t>
            </w:r>
            <w:r w:rsidRPr="00314E34">
              <w:rPr>
                <w:sz w:val="16"/>
              </w:rPr>
              <w:t xml:space="preserve">for </w:t>
            </w:r>
            <w:r w:rsidR="0022577A" w:rsidRPr="00314E34">
              <w:rPr>
                <w:sz w:val="16"/>
              </w:rPr>
              <w:t>y</w:t>
            </w:r>
            <w:r w:rsidRPr="00314E34">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314E34" w:rsidRDefault="007653F1" w:rsidP="00C128E3">
            <w:pPr>
              <w:spacing w:before="40" w:after="40" w:line="240" w:lineRule="auto"/>
              <w:jc w:val="left"/>
              <w:rPr>
                <w:sz w:val="16"/>
              </w:rPr>
            </w:pPr>
            <w:r w:rsidRPr="00314E34">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y-coordinate or latitude</w:t>
            </w:r>
          </w:p>
        </w:tc>
      </w:tr>
      <w:tr w:rsidR="00E73EDF" w:rsidRPr="00314E34"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314E34" w:rsidRDefault="007653F1" w:rsidP="0022577A">
            <w:pPr>
              <w:spacing w:before="40" w:after="40" w:line="240" w:lineRule="auto"/>
              <w:jc w:val="left"/>
              <w:rPr>
                <w:sz w:val="16"/>
              </w:rPr>
            </w:pPr>
            <w:r w:rsidRPr="00314E34">
              <w:rPr>
                <w:sz w:val="16"/>
              </w:rPr>
              <w:t xml:space="preserve">Coordinate </w:t>
            </w:r>
            <w:r w:rsidR="0022577A" w:rsidRPr="00314E34">
              <w:rPr>
                <w:sz w:val="16"/>
              </w:rPr>
              <w:t xml:space="preserve">multiplication factor </w:t>
            </w:r>
            <w:r w:rsidRPr="00314E34">
              <w:rPr>
                <w:sz w:val="16"/>
              </w:rPr>
              <w:t xml:space="preserve">for </w:t>
            </w:r>
            <w:r w:rsidR="0022577A" w:rsidRPr="00314E34">
              <w:rPr>
                <w:sz w:val="16"/>
              </w:rPr>
              <w:t>z</w:t>
            </w:r>
            <w:r w:rsidRPr="00314E34">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314E34" w:rsidRDefault="007653F1" w:rsidP="00C128E3">
            <w:pPr>
              <w:spacing w:before="40" w:after="40" w:line="240" w:lineRule="auto"/>
              <w:jc w:val="left"/>
              <w:rPr>
                <w:sz w:val="16"/>
              </w:rPr>
            </w:pPr>
            <w:r w:rsidRPr="00314E34">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314E34" w:rsidRDefault="007653F1" w:rsidP="00C128E3">
            <w:pPr>
              <w:spacing w:before="40" w:after="40" w:line="240" w:lineRule="auto"/>
              <w:jc w:val="left"/>
              <w:rPr>
                <w:sz w:val="16"/>
              </w:rPr>
            </w:pPr>
            <w:r w:rsidRPr="00314E34">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z-coordinate or depths or height</w:t>
            </w:r>
          </w:p>
        </w:tc>
      </w:tr>
      <w:tr w:rsidR="00E73EDF" w:rsidRPr="00314E34"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314E34" w:rsidRDefault="007653F1" w:rsidP="00C128E3">
            <w:pPr>
              <w:spacing w:before="40" w:after="40" w:line="240" w:lineRule="auto"/>
              <w:jc w:val="left"/>
              <w:rPr>
                <w:sz w:val="16"/>
              </w:rPr>
            </w:pPr>
            <w:r w:rsidRPr="00314E34">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314E34" w:rsidRDefault="007653F1" w:rsidP="00C128E3">
            <w:pPr>
              <w:spacing w:before="40" w:after="40" w:line="240" w:lineRule="auto"/>
              <w:jc w:val="left"/>
              <w:rPr>
                <w:sz w:val="16"/>
              </w:rPr>
            </w:pPr>
            <w:r w:rsidRPr="00314E34">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314E34" w:rsidRDefault="007653F1" w:rsidP="00C128E3">
            <w:pPr>
              <w:spacing w:before="40" w:after="40" w:line="240" w:lineRule="auto"/>
              <w:jc w:val="left"/>
              <w:rPr>
                <w:sz w:val="16"/>
              </w:rPr>
            </w:pPr>
            <w:r w:rsidRPr="00314E34">
              <w:rPr>
                <w:sz w:val="16"/>
              </w:rPr>
              <w:t>Number of information records in the dataset</w:t>
            </w:r>
          </w:p>
        </w:tc>
      </w:tr>
      <w:tr w:rsidR="00E73EDF" w:rsidRPr="00314E34"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314E34" w:rsidRDefault="007653F1" w:rsidP="00C128E3">
            <w:pPr>
              <w:spacing w:before="40" w:after="40" w:line="240" w:lineRule="auto"/>
              <w:jc w:val="left"/>
              <w:rPr>
                <w:sz w:val="16"/>
              </w:rPr>
            </w:pPr>
            <w:r w:rsidRPr="00314E34">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314E34" w:rsidRDefault="007653F1" w:rsidP="00C128E3">
            <w:pPr>
              <w:spacing w:before="40" w:after="40" w:line="240" w:lineRule="auto"/>
              <w:jc w:val="left"/>
              <w:rPr>
                <w:sz w:val="16"/>
              </w:rPr>
            </w:pPr>
            <w:r w:rsidRPr="00314E34">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314E34" w:rsidRDefault="007653F1" w:rsidP="00C128E3">
            <w:pPr>
              <w:spacing w:before="40" w:after="40" w:line="240" w:lineRule="auto"/>
              <w:jc w:val="left"/>
              <w:rPr>
                <w:sz w:val="16"/>
              </w:rPr>
            </w:pPr>
            <w:r w:rsidRPr="00314E34">
              <w:rPr>
                <w:sz w:val="16"/>
              </w:rPr>
              <w:t>Number of point records in the dataset</w:t>
            </w:r>
          </w:p>
        </w:tc>
      </w:tr>
      <w:tr w:rsidR="00E73EDF" w:rsidRPr="00314E34"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314E34" w:rsidRDefault="007653F1" w:rsidP="00C128E3">
            <w:pPr>
              <w:spacing w:before="40" w:after="40" w:line="240" w:lineRule="auto"/>
              <w:jc w:val="left"/>
              <w:rPr>
                <w:sz w:val="16"/>
              </w:rPr>
            </w:pPr>
            <w:r w:rsidRPr="00314E34">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314E34" w:rsidRDefault="007653F1" w:rsidP="00C128E3">
            <w:pPr>
              <w:spacing w:before="40" w:after="40" w:line="240" w:lineRule="auto"/>
              <w:jc w:val="left"/>
              <w:rPr>
                <w:sz w:val="16"/>
              </w:rPr>
            </w:pPr>
            <w:r w:rsidRPr="00314E34">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314E34" w:rsidRDefault="007653F1" w:rsidP="00C128E3">
            <w:pPr>
              <w:spacing w:before="40" w:after="40" w:line="240" w:lineRule="auto"/>
              <w:jc w:val="left"/>
              <w:rPr>
                <w:sz w:val="16"/>
              </w:rPr>
            </w:pPr>
            <w:r w:rsidRPr="00314E34">
              <w:rPr>
                <w:sz w:val="16"/>
              </w:rPr>
              <w:t>Number of multi point records in the dataset</w:t>
            </w:r>
          </w:p>
        </w:tc>
      </w:tr>
      <w:tr w:rsidR="00E73EDF" w:rsidRPr="00314E34"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314E34" w:rsidRDefault="007653F1" w:rsidP="00C128E3">
            <w:pPr>
              <w:spacing w:before="40" w:after="40" w:line="240" w:lineRule="auto"/>
              <w:jc w:val="left"/>
              <w:rPr>
                <w:sz w:val="16"/>
              </w:rPr>
            </w:pPr>
            <w:r w:rsidRPr="00314E34">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314E34" w:rsidRDefault="007653F1" w:rsidP="00C128E3">
            <w:pPr>
              <w:spacing w:before="40" w:after="40" w:line="240" w:lineRule="auto"/>
              <w:jc w:val="left"/>
              <w:rPr>
                <w:sz w:val="16"/>
              </w:rPr>
            </w:pPr>
            <w:r w:rsidRPr="00314E34">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314E34" w:rsidRDefault="007653F1" w:rsidP="00C128E3">
            <w:pPr>
              <w:spacing w:before="40" w:after="40" w:line="240" w:lineRule="auto"/>
              <w:jc w:val="left"/>
              <w:rPr>
                <w:sz w:val="16"/>
              </w:rPr>
            </w:pPr>
            <w:r w:rsidRPr="00314E34">
              <w:rPr>
                <w:sz w:val="16"/>
              </w:rPr>
              <w:t>Number of curve records in the dataset</w:t>
            </w:r>
          </w:p>
        </w:tc>
      </w:tr>
      <w:tr w:rsidR="00E73EDF" w:rsidRPr="00314E34"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314E34" w:rsidRDefault="007653F1" w:rsidP="00C128E3">
            <w:pPr>
              <w:spacing w:before="40" w:after="40" w:line="240" w:lineRule="auto"/>
              <w:jc w:val="left"/>
              <w:rPr>
                <w:sz w:val="16"/>
              </w:rPr>
            </w:pPr>
            <w:r w:rsidRPr="00314E34">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314E34" w:rsidRDefault="007653F1" w:rsidP="00C128E3">
            <w:pPr>
              <w:spacing w:before="40" w:after="40" w:line="240" w:lineRule="auto"/>
              <w:jc w:val="left"/>
              <w:rPr>
                <w:sz w:val="16"/>
              </w:rPr>
            </w:pPr>
            <w:r w:rsidRPr="00314E34">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314E34" w:rsidRDefault="007653F1" w:rsidP="00C128E3">
            <w:pPr>
              <w:spacing w:before="40" w:after="40" w:line="240" w:lineRule="auto"/>
              <w:jc w:val="left"/>
              <w:rPr>
                <w:sz w:val="16"/>
              </w:rPr>
            </w:pPr>
            <w:r w:rsidRPr="00314E34">
              <w:rPr>
                <w:sz w:val="16"/>
              </w:rPr>
              <w:t>Number of composite curve records in the dataset</w:t>
            </w:r>
          </w:p>
        </w:tc>
      </w:tr>
      <w:tr w:rsidR="00E73EDF" w:rsidRPr="00314E34"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314E34" w:rsidRDefault="007653F1" w:rsidP="00C128E3">
            <w:pPr>
              <w:spacing w:before="40" w:after="40" w:line="240" w:lineRule="auto"/>
              <w:jc w:val="left"/>
              <w:rPr>
                <w:sz w:val="16"/>
              </w:rPr>
            </w:pPr>
            <w:r w:rsidRPr="00314E34">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314E34" w:rsidRDefault="007653F1" w:rsidP="00C128E3">
            <w:pPr>
              <w:spacing w:before="40" w:after="40" w:line="240" w:lineRule="auto"/>
              <w:jc w:val="left"/>
              <w:rPr>
                <w:sz w:val="16"/>
              </w:rPr>
            </w:pPr>
            <w:r w:rsidRPr="00314E34">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314E34" w:rsidRDefault="007653F1" w:rsidP="00C128E3">
            <w:pPr>
              <w:spacing w:before="40" w:after="40" w:line="240" w:lineRule="auto"/>
              <w:jc w:val="left"/>
              <w:rPr>
                <w:sz w:val="16"/>
              </w:rPr>
            </w:pPr>
            <w:r w:rsidRPr="00314E34">
              <w:rPr>
                <w:sz w:val="16"/>
              </w:rPr>
              <w:t>Number of surface records in the dataset</w:t>
            </w:r>
          </w:p>
        </w:tc>
      </w:tr>
      <w:tr w:rsidR="00E73EDF" w:rsidRPr="00314E34"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314E34" w:rsidRDefault="007653F1" w:rsidP="00C128E3">
            <w:pPr>
              <w:spacing w:before="40" w:after="40" w:line="240" w:lineRule="auto"/>
              <w:jc w:val="left"/>
              <w:rPr>
                <w:sz w:val="16"/>
              </w:rPr>
            </w:pPr>
            <w:r w:rsidRPr="00314E34">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314E34" w:rsidRDefault="007653F1" w:rsidP="00C128E3">
            <w:pPr>
              <w:spacing w:before="40" w:after="40" w:line="240" w:lineRule="auto"/>
              <w:jc w:val="left"/>
              <w:rPr>
                <w:sz w:val="16"/>
              </w:rPr>
            </w:pPr>
            <w:r w:rsidRPr="00314E34">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314E34" w:rsidRDefault="007653F1" w:rsidP="00C128E3">
            <w:pPr>
              <w:spacing w:before="40" w:after="40" w:line="240" w:lineRule="auto"/>
              <w:jc w:val="left"/>
              <w:rPr>
                <w:sz w:val="16"/>
              </w:rPr>
            </w:pPr>
            <w:r w:rsidRPr="00314E34">
              <w:rPr>
                <w:sz w:val="16"/>
              </w:rPr>
              <w:t>Number of feature records in the dataset</w:t>
            </w:r>
          </w:p>
        </w:tc>
      </w:tr>
    </w:tbl>
    <w:p w14:paraId="01EDCF88" w14:textId="77777777" w:rsidR="00E73EDF" w:rsidRPr="00314E34" w:rsidRDefault="00E73EDF" w:rsidP="0022577A">
      <w:pPr>
        <w:spacing w:after="0" w:line="240" w:lineRule="auto"/>
      </w:pPr>
    </w:p>
    <w:p w14:paraId="78F7163A" w14:textId="1CA04193" w:rsidR="0022577A" w:rsidRPr="00314E34" w:rsidRDefault="0022577A" w:rsidP="001D02B5">
      <w:pPr>
        <w:pStyle w:val="ListContinue2"/>
        <w:numPr>
          <w:ilvl w:val="2"/>
          <w:numId w:val="27"/>
        </w:numPr>
        <w:tabs>
          <w:tab w:val="clear" w:pos="432"/>
        </w:tabs>
        <w:spacing w:before="120" w:after="120" w:line="240" w:lineRule="auto"/>
        <w:rPr>
          <w:b/>
          <w:lang w:eastAsia="en-US"/>
        </w:rPr>
      </w:pPr>
      <w:bookmarkStart w:id="1073" w:name="_Toc162435431"/>
      <w:bookmarkStart w:id="1074" w:name="_Toc169203125"/>
      <w:bookmarkStart w:id="1075" w:name="_Toc170072455"/>
      <w:bookmarkStart w:id="1076" w:name="_Toc175558684"/>
      <w:r w:rsidRPr="00314E34">
        <w:rPr>
          <w:b/>
          <w:lang w:eastAsia="en-US"/>
        </w:rPr>
        <w:t>Attribute Code field structure - ATCS</w:t>
      </w:r>
      <w:bookmarkEnd w:id="1073"/>
      <w:bookmarkEnd w:id="1074"/>
      <w:bookmarkEnd w:id="1075"/>
      <w:bookmarkEnd w:id="107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314E34" w:rsidRDefault="007653F1" w:rsidP="00C128E3">
            <w:pPr>
              <w:pStyle w:val="Small"/>
              <w:spacing w:before="40" w:after="40"/>
              <w:jc w:val="both"/>
              <w:rPr>
                <w:b/>
              </w:rPr>
            </w:pPr>
            <w:bookmarkStart w:id="1077" w:name="_Toc225065224"/>
            <w:bookmarkStart w:id="1078" w:name="_Toc207617017"/>
            <w:bookmarkStart w:id="1079" w:name="_Toc225648367"/>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314E34" w:rsidRDefault="007653F1" w:rsidP="00C128E3">
            <w:pPr>
              <w:pStyle w:val="Small"/>
              <w:spacing w:before="40" w:after="40"/>
              <w:jc w:val="both"/>
              <w:rPr>
                <w:b/>
              </w:rPr>
            </w:pPr>
            <w:r w:rsidRPr="00314E34">
              <w:rPr>
                <w:b/>
              </w:rPr>
              <w:t>Comment</w:t>
            </w:r>
          </w:p>
        </w:tc>
      </w:tr>
      <w:tr w:rsidR="00E73EDF" w:rsidRPr="00314E34"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314E34" w:rsidRDefault="007653F1" w:rsidP="00C128E3">
            <w:pPr>
              <w:pStyle w:val="Small"/>
              <w:spacing w:before="40" w:after="40"/>
              <w:jc w:val="both"/>
            </w:pPr>
            <w:r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314E34" w:rsidRDefault="00ED1EB7" w:rsidP="00C128E3">
            <w:pPr>
              <w:pStyle w:val="Small"/>
              <w:spacing w:before="40" w:after="40"/>
              <w:jc w:val="both"/>
            </w:pPr>
            <w:r w:rsidRPr="00314E34">
              <w:t>*</w:t>
            </w:r>
            <w:r w:rsidR="007653F1" w:rsidRPr="00314E34">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314E34" w:rsidRDefault="007653F1" w:rsidP="0022577A">
            <w:pPr>
              <w:pStyle w:val="Small"/>
              <w:spacing w:before="40" w:after="40"/>
              <w:jc w:val="both"/>
            </w:pPr>
            <w:r w:rsidRPr="00314E34">
              <w:t xml:space="preserve">The code as defined in the </w:t>
            </w:r>
            <w:r w:rsidR="0022577A" w:rsidRPr="00314E34">
              <w:t>F</w:t>
            </w:r>
            <w:r w:rsidRPr="00314E34">
              <w:t xml:space="preserve">eature </w:t>
            </w:r>
            <w:r w:rsidR="0022577A" w:rsidRPr="00314E34">
              <w:t>C</w:t>
            </w:r>
            <w:r w:rsidRPr="00314E34">
              <w:t>atalogue</w:t>
            </w:r>
          </w:p>
        </w:tc>
      </w:tr>
      <w:tr w:rsidR="00E73EDF" w:rsidRPr="00314E34"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314E34" w:rsidRDefault="007653F1" w:rsidP="00C128E3">
            <w:pPr>
              <w:pStyle w:val="Small"/>
              <w:spacing w:before="40" w:after="40"/>
              <w:jc w:val="both"/>
            </w:pPr>
            <w:r w:rsidRPr="00314E34">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314E34" w:rsidRDefault="007653F1" w:rsidP="00C128E3">
            <w:pPr>
              <w:pStyle w:val="Small"/>
              <w:spacing w:before="40" w:after="40"/>
              <w:jc w:val="both"/>
            </w:pPr>
            <w:r w:rsidRPr="00314E34">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314E34" w:rsidRDefault="007653F1" w:rsidP="00C128E3">
            <w:pPr>
              <w:pStyle w:val="Small"/>
              <w:spacing w:before="40" w:after="40"/>
              <w:jc w:val="both"/>
            </w:pPr>
            <w:r w:rsidRPr="00314E34">
              <w:t>The code used within the NATC subfield</w:t>
            </w:r>
          </w:p>
        </w:tc>
      </w:tr>
    </w:tbl>
    <w:p w14:paraId="65E649FB" w14:textId="77777777" w:rsidR="00E73EDF" w:rsidRPr="00314E34" w:rsidRDefault="00E73EDF" w:rsidP="00F9762B">
      <w:pPr>
        <w:spacing w:after="0" w:line="240" w:lineRule="auto"/>
      </w:pPr>
    </w:p>
    <w:p w14:paraId="034AAF50" w14:textId="28562E71" w:rsidR="00F9762B" w:rsidRPr="00314E34" w:rsidRDefault="00F9762B" w:rsidP="001D02B5">
      <w:pPr>
        <w:pStyle w:val="ListContinue2"/>
        <w:numPr>
          <w:ilvl w:val="2"/>
          <w:numId w:val="27"/>
        </w:numPr>
        <w:tabs>
          <w:tab w:val="clear" w:pos="432"/>
        </w:tabs>
        <w:spacing w:before="120" w:after="120" w:line="240" w:lineRule="auto"/>
        <w:rPr>
          <w:b/>
          <w:lang w:eastAsia="en-US"/>
        </w:rPr>
      </w:pPr>
      <w:bookmarkStart w:id="1080" w:name="_Toc162435432"/>
      <w:bookmarkStart w:id="1081" w:name="_Toc169203126"/>
      <w:bookmarkStart w:id="1082" w:name="_Toc170072456"/>
      <w:bookmarkStart w:id="1083" w:name="_Toc175558685"/>
      <w:r w:rsidRPr="00314E34">
        <w:rPr>
          <w:b/>
          <w:lang w:eastAsia="en-US"/>
        </w:rPr>
        <w:t>Information Type Codes field structure - ITCS</w:t>
      </w:r>
      <w:bookmarkEnd w:id="1080"/>
      <w:bookmarkEnd w:id="1081"/>
      <w:bookmarkEnd w:id="1082"/>
      <w:bookmarkEnd w:id="108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314E34" w:rsidRDefault="007653F1" w:rsidP="00C128E3">
            <w:pPr>
              <w:pStyle w:val="Small"/>
              <w:spacing w:before="40" w:after="40"/>
              <w:jc w:val="both"/>
              <w:rPr>
                <w:b/>
              </w:rPr>
            </w:pPr>
            <w:r w:rsidRPr="00314E34">
              <w:rPr>
                <w:b/>
              </w:rPr>
              <w:t>Comment</w:t>
            </w:r>
          </w:p>
        </w:tc>
      </w:tr>
      <w:tr w:rsidR="00E73EDF" w:rsidRPr="00314E34"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314E34" w:rsidRDefault="007653F1" w:rsidP="00C128E3">
            <w:pPr>
              <w:pStyle w:val="Small"/>
              <w:spacing w:before="40" w:after="40"/>
              <w:jc w:val="both"/>
            </w:pPr>
            <w:r w:rsidRPr="00314E34">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314E34" w:rsidRDefault="00ED1EB7" w:rsidP="00C128E3">
            <w:pPr>
              <w:pStyle w:val="Small"/>
              <w:spacing w:before="40" w:after="40"/>
              <w:jc w:val="both"/>
            </w:pPr>
            <w:r w:rsidRPr="00314E34">
              <w:t>*</w:t>
            </w:r>
            <w:r w:rsidR="007653F1" w:rsidRPr="00314E34">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314E34" w:rsidRDefault="007653F1" w:rsidP="0073062E">
            <w:pPr>
              <w:pStyle w:val="Small"/>
              <w:spacing w:before="40" w:after="40"/>
              <w:jc w:val="both"/>
            </w:pPr>
            <w:r w:rsidRPr="00314E34">
              <w:t xml:space="preserve">The code as defined in the </w:t>
            </w:r>
            <w:r w:rsidR="0073062E" w:rsidRPr="00314E34">
              <w:t>F</w:t>
            </w:r>
            <w:r w:rsidRPr="00314E34">
              <w:t xml:space="preserve">eature </w:t>
            </w:r>
            <w:r w:rsidR="0073062E" w:rsidRPr="00314E34">
              <w:t>C</w:t>
            </w:r>
            <w:r w:rsidRPr="00314E34">
              <w:t>atalogue</w:t>
            </w:r>
          </w:p>
        </w:tc>
      </w:tr>
      <w:tr w:rsidR="00E73EDF" w:rsidRPr="00314E34"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314E34" w:rsidRDefault="007653F1" w:rsidP="00C128E3">
            <w:pPr>
              <w:pStyle w:val="Small"/>
              <w:spacing w:before="40" w:after="40"/>
              <w:jc w:val="both"/>
            </w:pPr>
            <w:r w:rsidRPr="00314E34">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314E34" w:rsidRDefault="007653F1" w:rsidP="00C128E3">
            <w:pPr>
              <w:pStyle w:val="Small"/>
              <w:spacing w:before="40" w:after="40"/>
              <w:jc w:val="both"/>
            </w:pPr>
            <w:r w:rsidRPr="00314E34">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314E34" w:rsidRDefault="007653F1" w:rsidP="00C128E3">
            <w:pPr>
              <w:pStyle w:val="Small"/>
              <w:spacing w:before="40" w:after="40"/>
              <w:jc w:val="both"/>
            </w:pPr>
            <w:r w:rsidRPr="00314E34">
              <w:t>The code used within the NITC subfield</w:t>
            </w:r>
          </w:p>
        </w:tc>
      </w:tr>
    </w:tbl>
    <w:p w14:paraId="35EA76C4" w14:textId="77777777" w:rsidR="00E73EDF" w:rsidRPr="00314E34" w:rsidRDefault="00E73EDF" w:rsidP="000669C1">
      <w:pPr>
        <w:spacing w:after="0" w:line="240" w:lineRule="auto"/>
      </w:pPr>
    </w:p>
    <w:p w14:paraId="3FF6CA9D" w14:textId="2F3A615F" w:rsidR="000669C1" w:rsidRPr="00314E34" w:rsidRDefault="000669C1" w:rsidP="001D02B5">
      <w:pPr>
        <w:pStyle w:val="ListContinue2"/>
        <w:numPr>
          <w:ilvl w:val="2"/>
          <w:numId w:val="27"/>
        </w:numPr>
        <w:tabs>
          <w:tab w:val="clear" w:pos="432"/>
        </w:tabs>
        <w:spacing w:before="120" w:after="120" w:line="240" w:lineRule="auto"/>
        <w:rPr>
          <w:b/>
          <w:lang w:eastAsia="en-US"/>
        </w:rPr>
      </w:pPr>
      <w:bookmarkStart w:id="1084" w:name="_Toc162435433"/>
      <w:bookmarkStart w:id="1085" w:name="_Toc169203127"/>
      <w:bookmarkStart w:id="1086" w:name="_Toc170072457"/>
      <w:bookmarkStart w:id="1087" w:name="_Toc175558686"/>
      <w:r w:rsidRPr="00314E34">
        <w:rPr>
          <w:b/>
          <w:lang w:eastAsia="en-US"/>
        </w:rPr>
        <w:t>Feature Type Codes field structure - FTCS</w:t>
      </w:r>
      <w:bookmarkEnd w:id="1084"/>
      <w:bookmarkEnd w:id="1085"/>
      <w:bookmarkEnd w:id="1086"/>
      <w:bookmarkEnd w:id="108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314E34" w:rsidRDefault="007653F1" w:rsidP="00C128E3">
            <w:pPr>
              <w:pStyle w:val="Small"/>
              <w:spacing w:before="40" w:after="40"/>
              <w:jc w:val="both"/>
              <w:rPr>
                <w:b/>
              </w:rPr>
            </w:pPr>
            <w:r w:rsidRPr="00314E34">
              <w:rPr>
                <w:b/>
              </w:rPr>
              <w:t>Comment</w:t>
            </w:r>
          </w:p>
        </w:tc>
      </w:tr>
      <w:tr w:rsidR="00E73EDF" w:rsidRPr="00314E34"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314E34" w:rsidRDefault="007653F1" w:rsidP="00C128E3">
            <w:pPr>
              <w:pStyle w:val="Small"/>
              <w:spacing w:before="40" w:after="40"/>
              <w:jc w:val="both"/>
            </w:pPr>
            <w:r w:rsidRPr="00314E34">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314E34" w:rsidRDefault="00ED1EB7" w:rsidP="00C128E3">
            <w:pPr>
              <w:pStyle w:val="Small"/>
              <w:spacing w:before="40" w:after="40"/>
              <w:jc w:val="both"/>
            </w:pPr>
            <w:r w:rsidRPr="00314E34">
              <w:t>*</w:t>
            </w:r>
            <w:r w:rsidR="007653F1" w:rsidRPr="00314E34">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314E34" w:rsidRDefault="007653F1" w:rsidP="000669C1">
            <w:pPr>
              <w:pStyle w:val="Small"/>
              <w:spacing w:before="40" w:after="40"/>
              <w:jc w:val="both"/>
            </w:pPr>
            <w:r w:rsidRPr="00314E34">
              <w:t xml:space="preserve">The code as defined in the </w:t>
            </w:r>
            <w:r w:rsidR="000669C1" w:rsidRPr="00314E34">
              <w:t>F</w:t>
            </w:r>
            <w:r w:rsidRPr="00314E34">
              <w:t xml:space="preserve">eature </w:t>
            </w:r>
            <w:r w:rsidR="000669C1" w:rsidRPr="00314E34">
              <w:t>C</w:t>
            </w:r>
            <w:r w:rsidRPr="00314E34">
              <w:t>atalogue</w:t>
            </w:r>
          </w:p>
        </w:tc>
      </w:tr>
      <w:tr w:rsidR="00E73EDF" w:rsidRPr="00314E34"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314E34" w:rsidRDefault="007653F1" w:rsidP="00C128E3">
            <w:pPr>
              <w:pStyle w:val="Small"/>
              <w:spacing w:before="40" w:after="40"/>
              <w:jc w:val="both"/>
            </w:pPr>
            <w:r w:rsidRPr="00314E34">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314E34" w:rsidRDefault="007653F1" w:rsidP="00C128E3">
            <w:pPr>
              <w:pStyle w:val="Small"/>
              <w:spacing w:before="40" w:after="40"/>
              <w:jc w:val="both"/>
            </w:pPr>
            <w:r w:rsidRPr="00314E34">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314E34" w:rsidRDefault="007653F1" w:rsidP="00C128E3">
            <w:pPr>
              <w:pStyle w:val="Small"/>
              <w:spacing w:before="40" w:after="40"/>
              <w:jc w:val="both"/>
            </w:pPr>
            <w:r w:rsidRPr="00314E34">
              <w:t>The code used within the NFTC subfield</w:t>
            </w:r>
          </w:p>
        </w:tc>
      </w:tr>
    </w:tbl>
    <w:p w14:paraId="18C1B157" w14:textId="77777777" w:rsidR="00E73EDF" w:rsidRPr="00314E34" w:rsidRDefault="00E73EDF" w:rsidP="000669C1">
      <w:pPr>
        <w:spacing w:after="0" w:line="240" w:lineRule="auto"/>
      </w:pPr>
    </w:p>
    <w:p w14:paraId="2789120F" w14:textId="527847C0" w:rsidR="000669C1" w:rsidRPr="00314E34" w:rsidRDefault="000669C1" w:rsidP="001D02B5">
      <w:pPr>
        <w:pStyle w:val="ListContinue2"/>
        <w:numPr>
          <w:ilvl w:val="2"/>
          <w:numId w:val="27"/>
        </w:numPr>
        <w:tabs>
          <w:tab w:val="clear" w:pos="432"/>
        </w:tabs>
        <w:spacing w:before="120" w:after="120" w:line="240" w:lineRule="auto"/>
        <w:rPr>
          <w:b/>
          <w:lang w:eastAsia="en-US"/>
        </w:rPr>
      </w:pPr>
      <w:bookmarkStart w:id="1088" w:name="_Toc162435434"/>
      <w:bookmarkStart w:id="1089" w:name="_Toc169203128"/>
      <w:bookmarkStart w:id="1090" w:name="_Toc170072458"/>
      <w:bookmarkStart w:id="1091" w:name="_Toc175558687"/>
      <w:r w:rsidRPr="00314E34">
        <w:rPr>
          <w:b/>
          <w:lang w:eastAsia="en-US"/>
        </w:rPr>
        <w:t>Information Association Codes field structure - IACS</w:t>
      </w:r>
      <w:bookmarkEnd w:id="1088"/>
      <w:bookmarkEnd w:id="1089"/>
      <w:bookmarkEnd w:id="1090"/>
      <w:bookmarkEnd w:id="109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314E34" w:rsidRDefault="007653F1" w:rsidP="00C128E3">
            <w:pPr>
              <w:pStyle w:val="Small"/>
              <w:spacing w:before="40" w:after="40"/>
              <w:jc w:val="both"/>
              <w:rPr>
                <w:b/>
              </w:rPr>
            </w:pPr>
            <w:r w:rsidRPr="00314E34">
              <w:rPr>
                <w:b/>
              </w:rPr>
              <w:t>Comment</w:t>
            </w:r>
          </w:p>
        </w:tc>
      </w:tr>
      <w:tr w:rsidR="00E73EDF" w:rsidRPr="00314E34"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314E34" w:rsidRDefault="007653F1" w:rsidP="00C128E3">
            <w:pPr>
              <w:pStyle w:val="Small"/>
              <w:spacing w:before="40" w:after="40"/>
              <w:jc w:val="both"/>
            </w:pPr>
            <w:r w:rsidRPr="00314E34">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314E34" w:rsidRDefault="00ED1EB7" w:rsidP="00C128E3">
            <w:pPr>
              <w:pStyle w:val="Small"/>
              <w:spacing w:before="40" w:after="40"/>
              <w:jc w:val="both"/>
            </w:pPr>
            <w:r w:rsidRPr="00314E34">
              <w:t>*</w:t>
            </w:r>
            <w:r w:rsidR="007653F1" w:rsidRPr="00314E34">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314E34" w:rsidRDefault="007653F1" w:rsidP="00057516">
            <w:pPr>
              <w:pStyle w:val="Small"/>
              <w:spacing w:before="40" w:after="40"/>
              <w:jc w:val="both"/>
            </w:pPr>
            <w:r w:rsidRPr="00314E34">
              <w:t xml:space="preserve">The code as defined in the </w:t>
            </w:r>
            <w:r w:rsidR="00057516" w:rsidRPr="00314E34">
              <w:t>F</w:t>
            </w:r>
            <w:r w:rsidRPr="00314E34">
              <w:t xml:space="preserve">eature </w:t>
            </w:r>
            <w:r w:rsidR="00057516" w:rsidRPr="00314E34">
              <w:t>C</w:t>
            </w:r>
            <w:r w:rsidRPr="00314E34">
              <w:t>atalogue</w:t>
            </w:r>
          </w:p>
        </w:tc>
      </w:tr>
      <w:tr w:rsidR="00E73EDF" w:rsidRPr="00314E34"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314E34" w:rsidRDefault="007653F1" w:rsidP="00C128E3">
            <w:pPr>
              <w:pStyle w:val="Small"/>
              <w:spacing w:before="40" w:after="40"/>
              <w:jc w:val="both"/>
            </w:pPr>
            <w:r w:rsidRPr="00314E34">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314E34" w:rsidRDefault="007653F1" w:rsidP="00C128E3">
            <w:pPr>
              <w:pStyle w:val="Small"/>
              <w:spacing w:before="40" w:after="40"/>
              <w:jc w:val="both"/>
            </w:pPr>
            <w:r w:rsidRPr="00314E34">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314E34" w:rsidRDefault="007653F1" w:rsidP="00C128E3">
            <w:pPr>
              <w:pStyle w:val="Small"/>
              <w:spacing w:before="40" w:after="40"/>
              <w:jc w:val="both"/>
            </w:pPr>
            <w:r w:rsidRPr="00314E34">
              <w:t>The code used within the NIAC subfield</w:t>
            </w:r>
          </w:p>
        </w:tc>
      </w:tr>
    </w:tbl>
    <w:p w14:paraId="2346AA2F" w14:textId="77777777" w:rsidR="00F21FEF" w:rsidRPr="00314E34" w:rsidRDefault="00F21FEF" w:rsidP="00057516">
      <w:pPr>
        <w:spacing w:after="0" w:line="240" w:lineRule="auto"/>
        <w:rPr>
          <w:lang w:eastAsia="en-US"/>
        </w:rPr>
      </w:pPr>
    </w:p>
    <w:p w14:paraId="41D3030D" w14:textId="3A754695" w:rsidR="00057516" w:rsidRPr="00314E34" w:rsidRDefault="00057516" w:rsidP="001D02B5">
      <w:pPr>
        <w:pStyle w:val="ListContinue2"/>
        <w:numPr>
          <w:ilvl w:val="2"/>
          <w:numId w:val="27"/>
        </w:numPr>
        <w:tabs>
          <w:tab w:val="clear" w:pos="432"/>
        </w:tabs>
        <w:spacing w:before="120" w:after="120" w:line="240" w:lineRule="auto"/>
        <w:rPr>
          <w:b/>
          <w:lang w:eastAsia="en-US"/>
        </w:rPr>
      </w:pPr>
      <w:bookmarkStart w:id="1092" w:name="_Toc162435435"/>
      <w:bookmarkStart w:id="1093" w:name="_Toc169203129"/>
      <w:bookmarkStart w:id="1094" w:name="_Toc170072459"/>
      <w:bookmarkStart w:id="1095" w:name="_Toc175558688"/>
      <w:r w:rsidRPr="00314E34">
        <w:rPr>
          <w:b/>
          <w:lang w:eastAsia="en-US"/>
        </w:rPr>
        <w:t>Feature Association Codes field structure - FACS</w:t>
      </w:r>
      <w:bookmarkEnd w:id="1092"/>
      <w:bookmarkEnd w:id="1093"/>
      <w:bookmarkEnd w:id="1094"/>
      <w:bookmarkEnd w:id="109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314E34" w:rsidRDefault="007653F1" w:rsidP="00057516">
            <w:pPr>
              <w:pStyle w:val="Small"/>
              <w:widowControl/>
              <w:suppressAutoHyphens/>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314E34" w:rsidRDefault="007653F1" w:rsidP="00057516">
            <w:pPr>
              <w:pStyle w:val="Small"/>
              <w:widowControl/>
              <w:suppressAutoHyphen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314E34" w:rsidRDefault="007653F1" w:rsidP="00057516">
            <w:pPr>
              <w:pStyle w:val="Small"/>
              <w:widowControl/>
              <w:suppressAutoHyphen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314E34" w:rsidRDefault="007653F1" w:rsidP="00057516">
            <w:pPr>
              <w:pStyle w:val="Small"/>
              <w:widowControl/>
              <w:suppressAutoHyphen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314E34" w:rsidRDefault="007653F1" w:rsidP="00057516">
            <w:pPr>
              <w:pStyle w:val="Small"/>
              <w:widowControl/>
              <w:suppressAutoHyphens/>
              <w:spacing w:before="40" w:after="40"/>
              <w:jc w:val="both"/>
              <w:rPr>
                <w:b/>
              </w:rPr>
            </w:pPr>
            <w:r w:rsidRPr="00314E34">
              <w:rPr>
                <w:b/>
              </w:rPr>
              <w:t>Comment</w:t>
            </w:r>
          </w:p>
        </w:tc>
      </w:tr>
      <w:tr w:rsidR="00E73EDF" w:rsidRPr="00314E34"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314E34" w:rsidRDefault="007653F1" w:rsidP="00057516">
            <w:pPr>
              <w:pStyle w:val="Small"/>
              <w:widowControl/>
              <w:suppressAutoHyphens/>
              <w:spacing w:before="40" w:after="40"/>
              <w:jc w:val="both"/>
            </w:pPr>
            <w:r w:rsidRPr="00314E34">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314E34" w:rsidRDefault="00ED1EB7" w:rsidP="00057516">
            <w:pPr>
              <w:pStyle w:val="Small"/>
              <w:widowControl/>
              <w:suppressAutoHyphens/>
              <w:spacing w:before="40" w:after="40"/>
              <w:jc w:val="both"/>
            </w:pPr>
            <w:r w:rsidRPr="00314E34">
              <w:t>*</w:t>
            </w:r>
            <w:r w:rsidR="007653F1" w:rsidRPr="00314E34">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314E34" w:rsidRDefault="007653F1" w:rsidP="00057516">
            <w:pPr>
              <w:pStyle w:val="Small"/>
              <w:widowControl/>
              <w:suppressAutoHyphens/>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314E34" w:rsidRDefault="007653F1" w:rsidP="00057516">
            <w:pPr>
              <w:pStyle w:val="Small"/>
              <w:widowControl/>
              <w:suppressAutoHyphens/>
              <w:spacing w:before="40" w:after="40"/>
              <w:jc w:val="both"/>
            </w:pPr>
            <w:r w:rsidRPr="00314E34">
              <w:t xml:space="preserve">The code as defined in the </w:t>
            </w:r>
            <w:r w:rsidR="00057516" w:rsidRPr="00314E34">
              <w:t>F</w:t>
            </w:r>
            <w:r w:rsidRPr="00314E34">
              <w:t xml:space="preserve">eature </w:t>
            </w:r>
            <w:r w:rsidR="00057516" w:rsidRPr="00314E34">
              <w:t>C</w:t>
            </w:r>
            <w:r w:rsidRPr="00314E34">
              <w:t>atalogue</w:t>
            </w:r>
          </w:p>
        </w:tc>
      </w:tr>
      <w:tr w:rsidR="00E73EDF" w:rsidRPr="00314E34"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314E34" w:rsidRDefault="007653F1" w:rsidP="00057516">
            <w:pPr>
              <w:pStyle w:val="Small"/>
              <w:widowControl/>
              <w:suppressAutoHyphens/>
              <w:spacing w:before="40" w:after="40"/>
              <w:jc w:val="both"/>
            </w:pPr>
            <w:r w:rsidRPr="00314E34">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314E34" w:rsidRDefault="007653F1" w:rsidP="00057516">
            <w:pPr>
              <w:pStyle w:val="Small"/>
              <w:widowControl/>
              <w:suppressAutoHyphens/>
              <w:spacing w:before="40" w:after="40"/>
              <w:jc w:val="both"/>
            </w:pPr>
            <w:r w:rsidRPr="00314E34">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314E34" w:rsidRDefault="007653F1" w:rsidP="00057516">
            <w:pPr>
              <w:pStyle w:val="Small"/>
              <w:widowControl/>
              <w:suppressAutoHyphens/>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314E34" w:rsidRDefault="007653F1" w:rsidP="00057516">
            <w:pPr>
              <w:pStyle w:val="Small"/>
              <w:widowControl/>
              <w:suppressAutoHyphens/>
              <w:spacing w:before="40" w:after="40"/>
              <w:jc w:val="both"/>
            </w:pPr>
            <w:r w:rsidRPr="00314E34">
              <w:t>The code used within the NFAC subfield</w:t>
            </w:r>
          </w:p>
        </w:tc>
      </w:tr>
    </w:tbl>
    <w:p w14:paraId="022970C5" w14:textId="77777777" w:rsidR="00E73EDF" w:rsidRPr="00314E34" w:rsidRDefault="00E73EDF" w:rsidP="00022641">
      <w:pPr>
        <w:suppressAutoHyphens/>
        <w:spacing w:after="0" w:line="240" w:lineRule="auto"/>
      </w:pPr>
    </w:p>
    <w:p w14:paraId="71E3E17C" w14:textId="4B8FEF87" w:rsidR="00022641" w:rsidRPr="00314E34" w:rsidRDefault="00022641" w:rsidP="001D02B5">
      <w:pPr>
        <w:pStyle w:val="ListContinue2"/>
        <w:numPr>
          <w:ilvl w:val="2"/>
          <w:numId w:val="27"/>
        </w:numPr>
        <w:tabs>
          <w:tab w:val="clear" w:pos="432"/>
        </w:tabs>
        <w:spacing w:before="120" w:after="120" w:line="240" w:lineRule="auto"/>
        <w:rPr>
          <w:b/>
          <w:lang w:eastAsia="en-US"/>
        </w:rPr>
      </w:pPr>
      <w:bookmarkStart w:id="1096" w:name="_Toc162435436"/>
      <w:bookmarkStart w:id="1097" w:name="_Toc169203130"/>
      <w:bookmarkStart w:id="1098" w:name="_Toc170072460"/>
      <w:bookmarkStart w:id="1099" w:name="_Toc175558689"/>
      <w:r w:rsidRPr="00314E34">
        <w:rPr>
          <w:b/>
          <w:lang w:eastAsia="en-US"/>
        </w:rPr>
        <w:t>Association Role Codes field structure - ARCS</w:t>
      </w:r>
      <w:bookmarkEnd w:id="1096"/>
      <w:bookmarkEnd w:id="1097"/>
      <w:bookmarkEnd w:id="1098"/>
      <w:bookmarkEnd w:id="109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314E34" w:rsidRDefault="007653F1" w:rsidP="00057516">
            <w:pPr>
              <w:pStyle w:val="Small"/>
              <w:widowControl/>
              <w:suppressAutoHyphens/>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314E34" w:rsidRDefault="007653F1" w:rsidP="00057516">
            <w:pPr>
              <w:pStyle w:val="Small"/>
              <w:widowControl/>
              <w:suppressAutoHyphen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314E34" w:rsidRDefault="007653F1" w:rsidP="00057516">
            <w:pPr>
              <w:pStyle w:val="Small"/>
              <w:widowControl/>
              <w:suppressAutoHyphen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314E34" w:rsidRDefault="007653F1" w:rsidP="00057516">
            <w:pPr>
              <w:pStyle w:val="Small"/>
              <w:widowControl/>
              <w:suppressAutoHyphen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314E34" w:rsidRDefault="007653F1" w:rsidP="00057516">
            <w:pPr>
              <w:pStyle w:val="Small"/>
              <w:widowControl/>
              <w:suppressAutoHyphens/>
              <w:spacing w:before="40" w:after="40"/>
              <w:jc w:val="both"/>
              <w:rPr>
                <w:b/>
              </w:rPr>
            </w:pPr>
            <w:r w:rsidRPr="00314E34">
              <w:rPr>
                <w:b/>
              </w:rPr>
              <w:t>Comment</w:t>
            </w:r>
          </w:p>
        </w:tc>
      </w:tr>
      <w:tr w:rsidR="00E73EDF" w:rsidRPr="00314E34"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314E34" w:rsidRDefault="007653F1" w:rsidP="00057516">
            <w:pPr>
              <w:pStyle w:val="Small"/>
              <w:widowControl/>
              <w:suppressAutoHyphens/>
              <w:spacing w:before="40" w:after="40"/>
              <w:jc w:val="both"/>
            </w:pPr>
            <w:r w:rsidRPr="00314E34">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314E34" w:rsidRDefault="00ED1EB7" w:rsidP="00057516">
            <w:pPr>
              <w:pStyle w:val="Small"/>
              <w:widowControl/>
              <w:suppressAutoHyphens/>
              <w:spacing w:before="40" w:after="40"/>
              <w:jc w:val="both"/>
            </w:pPr>
            <w:r w:rsidRPr="00314E34">
              <w:t>*</w:t>
            </w:r>
            <w:r w:rsidR="007653F1" w:rsidRPr="00314E34">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314E34" w:rsidRDefault="007653F1" w:rsidP="00057516">
            <w:pPr>
              <w:pStyle w:val="Small"/>
              <w:widowControl/>
              <w:suppressAutoHyphens/>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314E34" w:rsidRDefault="007653F1" w:rsidP="00022641">
            <w:pPr>
              <w:pStyle w:val="Small"/>
              <w:widowControl/>
              <w:suppressAutoHyphens/>
              <w:spacing w:before="40" w:after="40"/>
              <w:jc w:val="both"/>
            </w:pPr>
            <w:r w:rsidRPr="00314E34">
              <w:t xml:space="preserve">The code as defined in the </w:t>
            </w:r>
            <w:r w:rsidR="00022641" w:rsidRPr="00314E34">
              <w:t>F</w:t>
            </w:r>
            <w:r w:rsidRPr="00314E34">
              <w:t xml:space="preserve">eature </w:t>
            </w:r>
            <w:r w:rsidR="00022641" w:rsidRPr="00314E34">
              <w:t>C</w:t>
            </w:r>
            <w:r w:rsidRPr="00314E34">
              <w:t>atalogue</w:t>
            </w:r>
          </w:p>
        </w:tc>
      </w:tr>
      <w:tr w:rsidR="00E73EDF" w:rsidRPr="00314E34"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314E34" w:rsidRDefault="007653F1" w:rsidP="00057516">
            <w:pPr>
              <w:pStyle w:val="Small"/>
              <w:widowControl/>
              <w:suppressAutoHyphens/>
              <w:spacing w:before="40" w:after="40"/>
              <w:jc w:val="both"/>
            </w:pPr>
            <w:r w:rsidRPr="00314E34">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314E34" w:rsidRDefault="007653F1" w:rsidP="00057516">
            <w:pPr>
              <w:pStyle w:val="Small"/>
              <w:widowControl/>
              <w:suppressAutoHyphens/>
              <w:spacing w:before="40" w:after="40"/>
              <w:jc w:val="both"/>
            </w:pPr>
            <w:r w:rsidRPr="00314E34">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314E34" w:rsidRDefault="007653F1" w:rsidP="00057516">
            <w:pPr>
              <w:pStyle w:val="Small"/>
              <w:widowControl/>
              <w:suppressAutoHyphens/>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314E34" w:rsidRDefault="007653F1" w:rsidP="00057516">
            <w:pPr>
              <w:pStyle w:val="Small"/>
              <w:widowControl/>
              <w:suppressAutoHyphens/>
              <w:spacing w:before="40" w:after="40"/>
              <w:jc w:val="both"/>
            </w:pPr>
            <w:r w:rsidRPr="00314E34">
              <w:t>The code used within the NARC subfield</w:t>
            </w:r>
          </w:p>
        </w:tc>
      </w:tr>
    </w:tbl>
    <w:p w14:paraId="1E571FB8" w14:textId="33A82F36" w:rsidR="00E73EDF" w:rsidRPr="00314E34" w:rsidRDefault="00E73EDF" w:rsidP="00022641">
      <w:pPr>
        <w:suppressAutoHyphens/>
        <w:spacing w:after="0" w:line="240" w:lineRule="auto"/>
      </w:pPr>
    </w:p>
    <w:p w14:paraId="2A6766CE" w14:textId="076DED9D" w:rsidR="00022641" w:rsidRPr="00314E34" w:rsidRDefault="00022641" w:rsidP="001D02B5">
      <w:pPr>
        <w:pStyle w:val="ListContinue2"/>
        <w:numPr>
          <w:ilvl w:val="2"/>
          <w:numId w:val="27"/>
        </w:numPr>
        <w:tabs>
          <w:tab w:val="clear" w:pos="432"/>
        </w:tabs>
        <w:spacing w:before="120" w:after="120" w:line="240" w:lineRule="auto"/>
        <w:rPr>
          <w:b/>
          <w:lang w:eastAsia="en-US"/>
        </w:rPr>
      </w:pPr>
      <w:bookmarkStart w:id="1100" w:name="_Toc162435437"/>
      <w:bookmarkStart w:id="1101" w:name="_Toc169203131"/>
      <w:bookmarkStart w:id="1102" w:name="_Toc170072461"/>
      <w:bookmarkStart w:id="1103" w:name="_Toc175558690"/>
      <w:r w:rsidRPr="00314E34">
        <w:rPr>
          <w:b/>
          <w:lang w:eastAsia="en-US"/>
        </w:rPr>
        <w:t>Coordinate Reference System Record Identifier field - CSID</w:t>
      </w:r>
      <w:bookmarkEnd w:id="1100"/>
      <w:bookmarkEnd w:id="1101"/>
      <w:bookmarkEnd w:id="1102"/>
      <w:bookmarkEnd w:id="110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314E34" w:rsidRDefault="007653F1" w:rsidP="00057516">
            <w:pPr>
              <w:pStyle w:val="Small"/>
              <w:widowControl/>
              <w:suppressAutoHyphens/>
              <w:spacing w:before="40" w:after="40"/>
              <w:jc w:val="both"/>
              <w:rPr>
                <w:b/>
              </w:rPr>
            </w:pPr>
            <w:bookmarkStart w:id="1104" w:name="_Toc207617030"/>
            <w:bookmarkEnd w:id="1077"/>
            <w:bookmarkEnd w:id="1078"/>
            <w:bookmarkEnd w:id="1079"/>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314E34" w:rsidRDefault="007653F1" w:rsidP="00057516">
            <w:pPr>
              <w:pStyle w:val="Small"/>
              <w:widowControl/>
              <w:suppressAutoHyphen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314E34" w:rsidRDefault="007653F1" w:rsidP="00057516">
            <w:pPr>
              <w:pStyle w:val="Small"/>
              <w:widowControl/>
              <w:suppressAutoHyphen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314E34" w:rsidRDefault="007653F1" w:rsidP="00057516">
            <w:pPr>
              <w:pStyle w:val="Small"/>
              <w:widowControl/>
              <w:suppressAutoHyphen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314E34" w:rsidRDefault="007653F1" w:rsidP="00057516">
            <w:pPr>
              <w:pStyle w:val="Small"/>
              <w:widowControl/>
              <w:suppressAutoHyphens/>
              <w:spacing w:before="40" w:after="40"/>
              <w:jc w:val="both"/>
              <w:rPr>
                <w:b/>
              </w:rPr>
            </w:pPr>
            <w:r w:rsidRPr="00314E34">
              <w:rPr>
                <w:b/>
              </w:rPr>
              <w:t>Comment</w:t>
            </w:r>
          </w:p>
        </w:tc>
      </w:tr>
      <w:tr w:rsidR="00E73EDF" w:rsidRPr="00314E34"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314E34" w:rsidRDefault="007653F1" w:rsidP="00057516">
            <w:pPr>
              <w:pStyle w:val="Small"/>
              <w:widowControl/>
              <w:suppressAutoHyphens/>
              <w:spacing w:before="40" w:after="40"/>
              <w:jc w:val="both"/>
            </w:pPr>
            <w:r w:rsidRPr="00314E34">
              <w:t xml:space="preserve">Record </w:t>
            </w:r>
            <w:r w:rsidR="008A4BC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314E34" w:rsidRDefault="007653F1" w:rsidP="00057516">
            <w:pPr>
              <w:pStyle w:val="Small"/>
              <w:widowControl/>
              <w:suppressAutoHyphens/>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314E34" w:rsidRDefault="007653F1" w:rsidP="00057516">
            <w:pPr>
              <w:pStyle w:val="Small"/>
              <w:widowControl/>
              <w:suppressAutoHyphens/>
              <w:spacing w:before="40" w:after="40"/>
              <w:jc w:val="both"/>
            </w:pPr>
            <w:r w:rsidRPr="00314E34">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314E34" w:rsidRDefault="007653F1" w:rsidP="00057516">
            <w:pPr>
              <w:pStyle w:val="Small"/>
              <w:widowControl/>
              <w:suppressAutoHyphens/>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314E34" w:rsidRDefault="007653F1" w:rsidP="00057516">
            <w:pPr>
              <w:pStyle w:val="Small"/>
              <w:widowControl/>
              <w:suppressAutoHyphens/>
              <w:spacing w:before="40" w:after="40"/>
              <w:jc w:val="both"/>
            </w:pPr>
            <w:r w:rsidRPr="00314E34">
              <w:t>{15} - Coordinate Reference System Identifier</w:t>
            </w:r>
          </w:p>
        </w:tc>
      </w:tr>
      <w:tr w:rsidR="00E73EDF" w:rsidRPr="00314E34"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314E34" w:rsidRDefault="007653F1" w:rsidP="00022641">
            <w:pPr>
              <w:pStyle w:val="Small"/>
              <w:widowControl/>
              <w:suppressAutoHyphens/>
              <w:spacing w:before="40" w:after="40"/>
              <w:jc w:val="both"/>
            </w:pPr>
            <w:r w:rsidRPr="00314E34">
              <w:t xml:space="preserve">Record </w:t>
            </w:r>
            <w:r w:rsidR="00022641"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314E34" w:rsidRDefault="007653F1" w:rsidP="00057516">
            <w:pPr>
              <w:pStyle w:val="Small"/>
              <w:widowControl/>
              <w:suppressAutoHyphens/>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314E34" w:rsidRDefault="007653F1" w:rsidP="00057516">
            <w:pPr>
              <w:pStyle w:val="Small"/>
              <w:widowControl/>
              <w:suppressAutoHyphens/>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314E34" w:rsidRDefault="007653F1" w:rsidP="00057516">
            <w:pPr>
              <w:pStyle w:val="Small"/>
              <w:widowControl/>
              <w:suppressAutoHyphens/>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314E34" w:rsidRDefault="007653F1" w:rsidP="00057516">
            <w:pPr>
              <w:pStyle w:val="Small"/>
              <w:widowControl/>
              <w:suppressAutoHyphens/>
              <w:spacing w:before="40" w:after="40"/>
              <w:jc w:val="both"/>
            </w:pPr>
            <w:r w:rsidRPr="00314E34">
              <w:t>Only one record</w:t>
            </w:r>
          </w:p>
        </w:tc>
      </w:tr>
      <w:tr w:rsidR="00E73EDF" w:rsidRPr="00314E34"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314E34" w:rsidRDefault="007653F1" w:rsidP="00057516">
            <w:pPr>
              <w:pStyle w:val="Small"/>
              <w:widowControl/>
              <w:suppressAutoHyphens/>
              <w:spacing w:before="40" w:after="40"/>
              <w:jc w:val="both"/>
            </w:pPr>
            <w:r w:rsidRPr="00314E34">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314E34" w:rsidRDefault="007653F1" w:rsidP="00057516">
            <w:pPr>
              <w:pStyle w:val="Small"/>
              <w:widowControl/>
              <w:suppressAutoHyphens/>
              <w:spacing w:before="40" w:after="40"/>
              <w:jc w:val="both"/>
            </w:pPr>
            <w:r w:rsidRPr="00314E34">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314E34" w:rsidRDefault="007653F1" w:rsidP="00057516">
            <w:pPr>
              <w:pStyle w:val="Small"/>
              <w:widowControl/>
              <w:suppressAutoHyphens/>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314E34" w:rsidRDefault="007653F1" w:rsidP="00057516">
            <w:pPr>
              <w:pStyle w:val="Small"/>
              <w:widowControl/>
              <w:suppressAutoHyphens/>
              <w:spacing w:before="40" w:after="40"/>
              <w:jc w:val="both"/>
            </w:pPr>
            <w:r w:rsidRPr="00314E34">
              <w:t>{1} - Single CRS (No C3IT or C3IL fields in the dataset)</w:t>
            </w:r>
          </w:p>
          <w:p w14:paraId="5FB4F55D" w14:textId="77777777" w:rsidR="00E73EDF" w:rsidRPr="00314E34" w:rsidRDefault="007653F1" w:rsidP="00057516">
            <w:pPr>
              <w:pStyle w:val="Small"/>
              <w:widowControl/>
              <w:suppressAutoHyphens/>
              <w:spacing w:before="40" w:after="40"/>
              <w:jc w:val="both"/>
            </w:pPr>
            <w:r w:rsidRPr="00314E34">
              <w:t xml:space="preserve">&gt;{1} - Compound CRS </w:t>
            </w:r>
          </w:p>
        </w:tc>
      </w:tr>
    </w:tbl>
    <w:p w14:paraId="77940352" w14:textId="77777777" w:rsidR="00E73EDF" w:rsidRPr="00314E34" w:rsidRDefault="00E73EDF" w:rsidP="00022641">
      <w:pPr>
        <w:suppressAutoHyphens/>
        <w:spacing w:after="0" w:line="240" w:lineRule="auto"/>
      </w:pPr>
    </w:p>
    <w:p w14:paraId="04713CAB" w14:textId="0D453520" w:rsidR="00022641" w:rsidRPr="00314E34" w:rsidRDefault="00022641" w:rsidP="001D02B5">
      <w:pPr>
        <w:pStyle w:val="ListContinue2"/>
        <w:keepNext/>
        <w:keepLines/>
        <w:numPr>
          <w:ilvl w:val="2"/>
          <w:numId w:val="27"/>
        </w:numPr>
        <w:tabs>
          <w:tab w:val="clear" w:pos="432"/>
        </w:tabs>
        <w:spacing w:before="120" w:after="120" w:line="240" w:lineRule="auto"/>
        <w:rPr>
          <w:b/>
          <w:lang w:eastAsia="en-US"/>
        </w:rPr>
      </w:pPr>
      <w:bookmarkStart w:id="1105" w:name="_Toc162435438"/>
      <w:bookmarkStart w:id="1106" w:name="_Toc169203132"/>
      <w:bookmarkStart w:id="1107" w:name="_Toc170072462"/>
      <w:bookmarkStart w:id="1108" w:name="_Toc175558691"/>
      <w:r w:rsidRPr="00314E34">
        <w:rPr>
          <w:b/>
          <w:lang w:eastAsia="en-US"/>
        </w:rPr>
        <w:t>Coordinate Reference System Header field - CRSH</w:t>
      </w:r>
      <w:bookmarkEnd w:id="1105"/>
      <w:bookmarkEnd w:id="1106"/>
      <w:bookmarkEnd w:id="1107"/>
      <w:bookmarkEnd w:id="1108"/>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314E34"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314E34" w:rsidRDefault="007653F1" w:rsidP="00AC0F34">
            <w:pPr>
              <w:pStyle w:val="Small"/>
              <w:keepNext/>
              <w:keepLines/>
              <w:widowControl/>
              <w:suppressAutoHyphens/>
              <w:spacing w:before="40" w:after="40"/>
              <w:jc w:val="both"/>
              <w:rPr>
                <w:b/>
              </w:rPr>
            </w:pPr>
            <w:r w:rsidRPr="00314E34">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314E34" w:rsidRDefault="007653F1" w:rsidP="00AC0F34">
            <w:pPr>
              <w:pStyle w:val="Small"/>
              <w:keepNext/>
              <w:keepLines/>
              <w:widowControl/>
              <w:suppressAutoHyphens/>
              <w:spacing w:before="40" w:after="40"/>
              <w:jc w:val="both"/>
              <w:rPr>
                <w:b/>
              </w:rPr>
            </w:pPr>
            <w:r w:rsidRPr="00314E34">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314E34" w:rsidRDefault="007653F1" w:rsidP="00AC0F34">
            <w:pPr>
              <w:pStyle w:val="Small"/>
              <w:keepNext/>
              <w:keepLines/>
              <w:widowControl/>
              <w:suppressAutoHyphens/>
              <w:spacing w:before="40" w:after="40"/>
              <w:jc w:val="both"/>
              <w:rPr>
                <w:b/>
              </w:rPr>
            </w:pPr>
            <w:r w:rsidRPr="00314E34">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314E34" w:rsidRDefault="007653F1" w:rsidP="00AC0F34">
            <w:pPr>
              <w:pStyle w:val="Small"/>
              <w:keepNext/>
              <w:keepLines/>
              <w:widowControl/>
              <w:suppressAutoHyphens/>
              <w:spacing w:before="40" w:after="40"/>
              <w:jc w:val="both"/>
              <w:rPr>
                <w:b/>
              </w:rPr>
            </w:pPr>
            <w:r w:rsidRPr="00314E34">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314E34" w:rsidRDefault="007653F1" w:rsidP="00AC0F34">
            <w:pPr>
              <w:pStyle w:val="Small"/>
              <w:keepNext/>
              <w:keepLines/>
              <w:widowControl/>
              <w:suppressAutoHyphens/>
              <w:spacing w:before="40" w:after="40"/>
              <w:jc w:val="both"/>
              <w:rPr>
                <w:b/>
              </w:rPr>
            </w:pPr>
            <w:r w:rsidRPr="00314E34">
              <w:rPr>
                <w:b/>
              </w:rPr>
              <w:t>Comment</w:t>
            </w:r>
          </w:p>
        </w:tc>
      </w:tr>
      <w:tr w:rsidR="00E73EDF" w:rsidRPr="00314E34"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314E34" w:rsidRDefault="007653F1" w:rsidP="00AC0F34">
            <w:pPr>
              <w:pStyle w:val="Small"/>
              <w:keepNext/>
              <w:keepLines/>
              <w:widowControl/>
              <w:suppressAutoHyphens/>
              <w:spacing w:before="40" w:after="40"/>
              <w:jc w:val="both"/>
            </w:pPr>
            <w:r w:rsidRPr="00314E34">
              <w:t xml:space="preserve">CRS </w:t>
            </w:r>
            <w:r w:rsidR="008A4BC2" w:rsidRPr="00314E34">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314E34" w:rsidRDefault="007653F1" w:rsidP="00AC0F34">
            <w:pPr>
              <w:pStyle w:val="Small"/>
              <w:keepNext/>
              <w:keepLines/>
              <w:widowControl/>
              <w:suppressAutoHyphens/>
              <w:spacing w:before="40" w:after="40"/>
              <w:jc w:val="both"/>
            </w:pPr>
            <w:r w:rsidRPr="00314E34">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314E34"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314E34" w:rsidRDefault="007653F1" w:rsidP="00AC0F34">
            <w:pPr>
              <w:pStyle w:val="Small"/>
              <w:keepNext/>
              <w:keepLines/>
              <w:widowControl/>
              <w:suppressAutoHyphens/>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314E34" w:rsidRDefault="007653F1" w:rsidP="00AC0F34">
            <w:pPr>
              <w:pStyle w:val="Small"/>
              <w:keepNext/>
              <w:keepLines/>
              <w:widowControl/>
              <w:suppressAutoHyphens/>
              <w:spacing w:before="40"/>
              <w:jc w:val="both"/>
            </w:pPr>
            <w:r w:rsidRPr="00314E34">
              <w:t>1 – for the horizontal CRS</w:t>
            </w:r>
          </w:p>
          <w:p w14:paraId="54DA25EC" w14:textId="4241DFDF" w:rsidR="00E73EDF" w:rsidRPr="00314E34" w:rsidRDefault="007653F1" w:rsidP="00AC0F34">
            <w:pPr>
              <w:pStyle w:val="Small"/>
              <w:keepNext/>
              <w:keepLines/>
              <w:widowControl/>
              <w:suppressAutoHyphens/>
              <w:spacing w:before="0" w:after="40"/>
              <w:jc w:val="both"/>
            </w:pPr>
            <w:r w:rsidRPr="00314E34">
              <w:t>&gt;1 – for the vertical CRSs</w:t>
            </w:r>
          </w:p>
        </w:tc>
      </w:tr>
      <w:tr w:rsidR="00E73EDF" w:rsidRPr="00314E34"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314E34" w:rsidRDefault="007653F1" w:rsidP="00AC0F34">
            <w:pPr>
              <w:pStyle w:val="Small"/>
              <w:keepNext/>
              <w:keepLines/>
              <w:widowControl/>
              <w:suppressAutoHyphens/>
              <w:spacing w:before="40" w:after="40"/>
              <w:jc w:val="both"/>
            </w:pPr>
            <w:r w:rsidRPr="00314E34">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314E34" w:rsidRDefault="007653F1" w:rsidP="00AC0F34">
            <w:pPr>
              <w:pStyle w:val="Small"/>
              <w:keepNext/>
              <w:keepLines/>
              <w:widowControl/>
              <w:suppressAutoHyphens/>
              <w:spacing w:before="40" w:after="40"/>
              <w:jc w:val="both"/>
            </w:pPr>
            <w:r w:rsidRPr="00314E34">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314E34" w:rsidRDefault="007653F1" w:rsidP="00AC0F34">
            <w:pPr>
              <w:pStyle w:val="Small"/>
              <w:keepNext/>
              <w:keepLines/>
              <w:widowControl/>
              <w:suppressAutoHyphens/>
              <w:spacing w:before="40" w:after="40"/>
              <w:jc w:val="both"/>
            </w:pPr>
            <w:r w:rsidRPr="00314E34">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314E34" w:rsidRDefault="007653F1" w:rsidP="00AC0F34">
            <w:pPr>
              <w:pStyle w:val="Small"/>
              <w:keepNext/>
              <w:keepLines/>
              <w:widowControl/>
              <w:suppressAutoHyphens/>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314E34" w:rsidRDefault="007653F1" w:rsidP="00AC0F34">
            <w:pPr>
              <w:pStyle w:val="Small"/>
              <w:keepNext/>
              <w:keepLines/>
              <w:widowControl/>
              <w:suppressAutoHyphens/>
              <w:spacing w:before="40"/>
              <w:jc w:val="both"/>
            </w:pPr>
            <w:r w:rsidRPr="00314E34">
              <w:t>{1} – 2D Geographic</w:t>
            </w:r>
          </w:p>
          <w:p w14:paraId="0A4190C6" w14:textId="2338EB7A" w:rsidR="00E73EDF" w:rsidRPr="00314E34" w:rsidRDefault="007653F1" w:rsidP="00AC0F34">
            <w:pPr>
              <w:pStyle w:val="Small"/>
              <w:keepNext/>
              <w:keepLines/>
              <w:widowControl/>
              <w:suppressAutoHyphens/>
              <w:spacing w:before="0" w:after="40"/>
              <w:jc w:val="both"/>
            </w:pPr>
            <w:r w:rsidRPr="00314E34">
              <w:t xml:space="preserve">{5} </w:t>
            </w:r>
            <w:r w:rsidR="00AC0F34" w:rsidRPr="00314E34">
              <w:t>–</w:t>
            </w:r>
            <w:r w:rsidRPr="00314E34">
              <w:t xml:space="preserve"> Vertical</w:t>
            </w:r>
          </w:p>
        </w:tc>
      </w:tr>
      <w:tr w:rsidR="00E73EDF" w:rsidRPr="00314E34"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314E34" w:rsidRDefault="007653F1" w:rsidP="00C128E3">
            <w:pPr>
              <w:pStyle w:val="Small"/>
              <w:spacing w:before="40" w:after="40"/>
              <w:jc w:val="both"/>
            </w:pPr>
            <w:r w:rsidRPr="00314E34">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314E34" w:rsidRDefault="007653F1" w:rsidP="00C128E3">
            <w:pPr>
              <w:pStyle w:val="Small"/>
              <w:spacing w:before="40" w:after="40"/>
              <w:jc w:val="both"/>
            </w:pPr>
            <w:r w:rsidRPr="00314E34">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314E34" w:rsidRDefault="007653F1" w:rsidP="00C128E3">
            <w:pPr>
              <w:pStyle w:val="Small"/>
              <w:spacing w:before="40" w:after="40"/>
              <w:jc w:val="both"/>
            </w:pPr>
            <w:r w:rsidRPr="00314E34">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314E34" w:rsidRDefault="007653F1" w:rsidP="00C128E3">
            <w:pPr>
              <w:pStyle w:val="Small"/>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314E34" w:rsidRDefault="007653F1" w:rsidP="00C128E3">
            <w:pPr>
              <w:pStyle w:val="Small"/>
              <w:spacing w:before="40"/>
              <w:jc w:val="both"/>
            </w:pPr>
            <w:r w:rsidRPr="00314E34">
              <w:t xml:space="preserve">{1} </w:t>
            </w:r>
            <w:r w:rsidR="00AC0F34" w:rsidRPr="00314E34">
              <w:t>–</w:t>
            </w:r>
            <w:r w:rsidRPr="00314E34">
              <w:t xml:space="preserve"> Ellipsoidal CS</w:t>
            </w:r>
          </w:p>
          <w:p w14:paraId="62B3489A" w14:textId="3BC3BE8F" w:rsidR="00E73EDF" w:rsidRPr="00314E34" w:rsidRDefault="007653F1" w:rsidP="00C128E3">
            <w:pPr>
              <w:pStyle w:val="Small"/>
              <w:spacing w:before="0" w:after="40"/>
              <w:jc w:val="both"/>
            </w:pPr>
            <w:r w:rsidRPr="00314E34">
              <w:t xml:space="preserve">{3} </w:t>
            </w:r>
            <w:r w:rsidR="00AC0F34" w:rsidRPr="00314E34">
              <w:t>–</w:t>
            </w:r>
            <w:r w:rsidRPr="00314E34">
              <w:t xml:space="preserve"> Vertical CS</w:t>
            </w:r>
          </w:p>
        </w:tc>
      </w:tr>
      <w:tr w:rsidR="00E73EDF" w:rsidRPr="00314E34"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2BBA0628" w:rsidR="00E73EDF" w:rsidRPr="00314E34" w:rsidRDefault="007653F1" w:rsidP="00C128E3">
            <w:pPr>
              <w:pStyle w:val="Small"/>
              <w:spacing w:before="40" w:after="40"/>
              <w:jc w:val="both"/>
            </w:pPr>
            <w:commentRangeStart w:id="1109"/>
            <w:r w:rsidRPr="00314E34">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314E34" w:rsidRDefault="007653F1" w:rsidP="00C128E3">
            <w:pPr>
              <w:pStyle w:val="Small"/>
              <w:spacing w:before="40" w:after="40"/>
              <w:jc w:val="both"/>
            </w:pPr>
            <w:r w:rsidRPr="00314E34">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083D91B2" w:rsidR="00E73EDF" w:rsidRPr="00314E34" w:rsidDel="005B1DDA" w:rsidRDefault="007653F1" w:rsidP="00C128E3">
            <w:pPr>
              <w:pStyle w:val="Small"/>
              <w:spacing w:before="40"/>
              <w:jc w:val="both"/>
              <w:rPr>
                <w:del w:id="1110" w:author="Jeff Wootton" w:date="2025-03-07T12:05:00Z" w16du:dateUtc="2025-03-07T11:05:00Z"/>
              </w:rPr>
            </w:pPr>
            <w:del w:id="1111" w:author="Jeff Wootton" w:date="2025-03-07T12:05:00Z" w16du:dateUtc="2025-03-07T11:05:00Z">
              <w:r w:rsidRPr="00314E34" w:rsidDel="005B1DDA">
                <w:delText>“WGS84” for horizontal CRS</w:delText>
              </w:r>
            </w:del>
          </w:p>
          <w:p w14:paraId="1CEE0F79" w14:textId="3D0B0DE4" w:rsidR="00E73EDF" w:rsidRPr="00314E34" w:rsidRDefault="007653F1" w:rsidP="00C128E3">
            <w:pPr>
              <w:pStyle w:val="Small"/>
              <w:spacing w:before="0" w:after="40"/>
            </w:pPr>
            <w:del w:id="1112" w:author="Jeff Wootton" w:date="2025-03-07T12:05:00Z" w16du:dateUtc="2025-03-07T11:05:00Z">
              <w:r w:rsidRPr="00314E34" w:rsidDel="005B1DDA">
                <w:delText>“*” for vertical CRS where * is the name of the vertical datum</w:delText>
              </w:r>
            </w:del>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314E34" w:rsidRDefault="007653F1" w:rsidP="00C128E3">
            <w:pPr>
              <w:pStyle w:val="Small"/>
              <w:spacing w:before="40" w:after="40"/>
              <w:jc w:val="both"/>
            </w:pPr>
            <w:r w:rsidRPr="00314E34">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3D884D4C" w:rsidR="00E73EDF" w:rsidRPr="00314E34" w:rsidRDefault="005B1DDA" w:rsidP="00C128E3">
            <w:pPr>
              <w:pStyle w:val="Small"/>
              <w:spacing w:before="40" w:after="40"/>
              <w:jc w:val="both"/>
            </w:pPr>
            <w:ins w:id="1113" w:author="Jeff Wootton" w:date="2025-03-07T12:05:00Z" w16du:dateUtc="2025-03-07T11:05:00Z">
              <w:r w:rsidRPr="00314E34">
                <w:t>The name of the</w:t>
              </w:r>
            </w:ins>
            <w:ins w:id="1114" w:author="Jeff Wootton" w:date="2025-03-07T12:10:00Z" w16du:dateUtc="2025-03-07T11:10:00Z">
              <w:r w:rsidR="00C018C8" w:rsidRPr="00314E34">
                <w:t xml:space="preserve"> CRS</w:t>
              </w:r>
            </w:ins>
            <w:commentRangeEnd w:id="1109"/>
            <w:ins w:id="1115" w:author="Jeff Wootton" w:date="2025-03-07T12:07:00Z" w16du:dateUtc="2025-03-07T11:07:00Z">
              <w:r w:rsidR="00914DD1" w:rsidRPr="00314E34">
                <w:rPr>
                  <w:rStyle w:val="CommentReference"/>
                  <w:rFonts w:eastAsia="MS Mincho"/>
                  <w:snapToGrid/>
                  <w:szCs w:val="20"/>
                  <w:lang w:val="en-GB" w:eastAsia="ja-JP"/>
                </w:rPr>
                <w:commentReference w:id="1109"/>
              </w:r>
            </w:ins>
          </w:p>
        </w:tc>
      </w:tr>
      <w:tr w:rsidR="00E73EDF" w:rsidRPr="00314E34"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314E34" w:rsidRDefault="007653F1" w:rsidP="00C128E3">
            <w:pPr>
              <w:pStyle w:val="Small"/>
              <w:spacing w:before="40" w:after="40"/>
              <w:jc w:val="both"/>
            </w:pPr>
            <w:r w:rsidRPr="00314E34">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314E34" w:rsidRDefault="007653F1" w:rsidP="00C128E3">
            <w:pPr>
              <w:pStyle w:val="Small"/>
              <w:spacing w:before="40" w:after="40"/>
              <w:jc w:val="both"/>
            </w:pPr>
            <w:r w:rsidRPr="00314E34">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314E34" w:rsidRDefault="007653F1" w:rsidP="00C128E3">
            <w:pPr>
              <w:pStyle w:val="Small"/>
              <w:spacing w:before="40"/>
              <w:jc w:val="both"/>
            </w:pPr>
            <w:r w:rsidRPr="00314E34">
              <w:t>“4326” – for horizontal CRS</w:t>
            </w:r>
          </w:p>
          <w:p w14:paraId="0CD3E733" w14:textId="77777777" w:rsidR="00E73EDF" w:rsidRPr="00314E34" w:rsidRDefault="007653F1" w:rsidP="00C128E3">
            <w:pPr>
              <w:pStyle w:val="Small"/>
              <w:spacing w:before="0" w:after="40"/>
              <w:jc w:val="both"/>
            </w:pPr>
            <w:del w:id="1116" w:author="Jeff Wootton" w:date="2025-03-07T12:11:00Z" w16du:dateUtc="2025-03-07T11:11:00Z">
              <w:r w:rsidRPr="00314E34" w:rsidDel="00572ED6">
                <w:delText>“</w:delText>
              </w:r>
            </w:del>
            <w:r w:rsidRPr="00314E34">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314E34" w:rsidRDefault="007653F1" w:rsidP="00C128E3">
            <w:pPr>
              <w:pStyle w:val="Small"/>
              <w:spacing w:before="40" w:after="40"/>
              <w:jc w:val="both"/>
            </w:pPr>
            <w:r w:rsidRPr="00314E34">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314E34" w:rsidRDefault="00E73EDF" w:rsidP="00C128E3">
            <w:pPr>
              <w:pStyle w:val="Small"/>
              <w:spacing w:before="40" w:after="40"/>
              <w:jc w:val="both"/>
            </w:pPr>
          </w:p>
        </w:tc>
      </w:tr>
      <w:tr w:rsidR="00E73EDF" w:rsidRPr="00314E34" w14:paraId="4105896D" w14:textId="77777777" w:rsidTr="001F0F0A">
        <w:trPr>
          <w:cantSplit/>
        </w:trPr>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314E34" w:rsidRDefault="007653F1" w:rsidP="00C128E3">
            <w:pPr>
              <w:pStyle w:val="Small"/>
              <w:spacing w:before="40" w:after="40"/>
              <w:jc w:val="both"/>
            </w:pPr>
            <w:r w:rsidRPr="00314E34">
              <w:lastRenderedPageBreak/>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314E34" w:rsidRDefault="007653F1" w:rsidP="00C128E3">
            <w:pPr>
              <w:pStyle w:val="Small"/>
              <w:spacing w:before="40" w:after="40"/>
              <w:jc w:val="both"/>
            </w:pPr>
            <w:r w:rsidRPr="00314E34">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314E34" w:rsidRDefault="007653F1" w:rsidP="00C128E3">
            <w:pPr>
              <w:pStyle w:val="Small"/>
              <w:spacing w:before="40"/>
              <w:jc w:val="both"/>
            </w:pPr>
            <w:r w:rsidRPr="00314E34">
              <w:t>{2} for horizontal CRS</w:t>
            </w:r>
          </w:p>
          <w:p w14:paraId="07502708" w14:textId="77777777" w:rsidR="00E73EDF" w:rsidRPr="00314E34" w:rsidRDefault="007653F1" w:rsidP="00C128E3">
            <w:pPr>
              <w:pStyle w:val="Small"/>
              <w:spacing w:before="0" w:after="40"/>
              <w:jc w:val="both"/>
            </w:pPr>
            <w:r w:rsidRPr="00314E34">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314E34" w:rsidRDefault="007653F1" w:rsidP="00C128E3">
            <w:pPr>
              <w:pStyle w:val="Small"/>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314E34" w:rsidRDefault="007653F1" w:rsidP="00C128E3">
            <w:pPr>
              <w:pStyle w:val="Small"/>
              <w:spacing w:before="40"/>
              <w:jc w:val="both"/>
            </w:pPr>
            <w:r w:rsidRPr="00314E34">
              <w:t xml:space="preserve">{2} </w:t>
            </w:r>
            <w:r w:rsidR="00AC0F34" w:rsidRPr="00314E34">
              <w:t>–</w:t>
            </w:r>
            <w:r w:rsidRPr="00314E34">
              <w:t xml:space="preserve"> EPSG</w:t>
            </w:r>
          </w:p>
          <w:p w14:paraId="39104A77" w14:textId="5D2841E6" w:rsidR="00E73EDF" w:rsidRPr="00314E34" w:rsidRDefault="007653F1" w:rsidP="00C128E3">
            <w:pPr>
              <w:pStyle w:val="Small"/>
              <w:spacing w:before="0" w:after="40"/>
              <w:jc w:val="both"/>
            </w:pPr>
            <w:r w:rsidRPr="00314E34">
              <w:t xml:space="preserve">{255} </w:t>
            </w:r>
            <w:r w:rsidR="00AC0F34" w:rsidRPr="00314E34">
              <w:t>–</w:t>
            </w:r>
            <w:r w:rsidRPr="00314E34">
              <w:t xml:space="preserve"> Not Applicable</w:t>
            </w:r>
          </w:p>
        </w:tc>
      </w:tr>
      <w:tr w:rsidR="00E73EDF" w:rsidRPr="00314E34"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314E34" w:rsidRDefault="007653F1" w:rsidP="00C128E3">
            <w:pPr>
              <w:pStyle w:val="Small"/>
              <w:spacing w:before="40" w:after="40"/>
              <w:jc w:val="both"/>
            </w:pPr>
            <w:r w:rsidRPr="00314E34">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314E34" w:rsidRDefault="007653F1" w:rsidP="00C128E3">
            <w:pPr>
              <w:pStyle w:val="Small"/>
              <w:spacing w:before="40" w:after="40"/>
              <w:jc w:val="both"/>
            </w:pPr>
            <w:r w:rsidRPr="00314E34">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314E34" w:rsidRDefault="007653F1" w:rsidP="00C128E3">
            <w:pPr>
              <w:pStyle w:val="Small"/>
              <w:spacing w:before="40" w:after="40"/>
              <w:jc w:val="both"/>
            </w:pPr>
            <w:r w:rsidRPr="00314E34">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314E34" w:rsidRDefault="007653F1" w:rsidP="00C128E3">
            <w:pPr>
              <w:pStyle w:val="Small"/>
              <w:spacing w:before="40" w:after="40"/>
              <w:jc w:val="both"/>
            </w:pPr>
            <w:r w:rsidRPr="00314E34">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314E34" w:rsidRDefault="00E73EDF" w:rsidP="00C128E3">
            <w:pPr>
              <w:pStyle w:val="Small"/>
              <w:spacing w:before="40" w:after="40"/>
              <w:jc w:val="both"/>
            </w:pPr>
          </w:p>
        </w:tc>
      </w:tr>
    </w:tbl>
    <w:p w14:paraId="69EABBCC" w14:textId="77777777" w:rsidR="00E73EDF" w:rsidRPr="00314E34" w:rsidRDefault="00E73EDF" w:rsidP="00AC0F34">
      <w:pPr>
        <w:spacing w:after="0" w:line="240" w:lineRule="auto"/>
      </w:pPr>
    </w:p>
    <w:p w14:paraId="44D6B14B" w14:textId="276AE47E" w:rsidR="00AC0F34" w:rsidRPr="00314E34" w:rsidRDefault="00AC0F34" w:rsidP="001D02B5">
      <w:pPr>
        <w:pStyle w:val="ListContinue2"/>
        <w:keepNext/>
        <w:keepLines/>
        <w:numPr>
          <w:ilvl w:val="2"/>
          <w:numId w:val="27"/>
        </w:numPr>
        <w:tabs>
          <w:tab w:val="clear" w:pos="432"/>
        </w:tabs>
        <w:spacing w:before="120" w:after="120" w:line="240" w:lineRule="auto"/>
        <w:rPr>
          <w:b/>
          <w:lang w:eastAsia="en-US"/>
        </w:rPr>
      </w:pPr>
      <w:bookmarkStart w:id="1117" w:name="_Toc162435439"/>
      <w:bookmarkStart w:id="1118" w:name="_Toc169203133"/>
      <w:bookmarkStart w:id="1119" w:name="_Toc170072463"/>
      <w:bookmarkStart w:id="1120" w:name="_Toc175558692"/>
      <w:r w:rsidRPr="00314E34">
        <w:rPr>
          <w:b/>
          <w:lang w:eastAsia="en-US"/>
        </w:rPr>
        <w:t>Coordinate System Axes field - CSAX</w:t>
      </w:r>
      <w:bookmarkEnd w:id="1117"/>
      <w:bookmarkEnd w:id="1118"/>
      <w:bookmarkEnd w:id="1119"/>
      <w:bookmarkEnd w:id="1120"/>
    </w:p>
    <w:p w14:paraId="6BF1CBDC" w14:textId="77777777" w:rsidR="00E73EDF" w:rsidRPr="00314E34" w:rsidRDefault="007653F1" w:rsidP="00AC0F34">
      <w:pPr>
        <w:spacing w:after="120" w:line="240" w:lineRule="auto"/>
      </w:pPr>
      <w:r w:rsidRPr="00314E34">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314E34"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314E34" w:rsidRDefault="007653F1" w:rsidP="00C128E3">
            <w:pPr>
              <w:pStyle w:val="Small"/>
              <w:spacing w:before="40" w:after="40"/>
              <w:jc w:val="both"/>
              <w:rPr>
                <w:b/>
              </w:rPr>
            </w:pPr>
            <w:r w:rsidRPr="00314E34">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314E34" w:rsidRDefault="007653F1" w:rsidP="00C128E3">
            <w:pPr>
              <w:pStyle w:val="Small"/>
              <w:spacing w:before="40" w:after="40"/>
              <w:jc w:val="both"/>
              <w:rPr>
                <w:b/>
              </w:rPr>
            </w:pPr>
            <w:r w:rsidRPr="00314E34">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314E34" w:rsidRDefault="007653F1" w:rsidP="00C128E3">
            <w:pPr>
              <w:pStyle w:val="Small"/>
              <w:spacing w:before="40" w:after="40"/>
              <w:jc w:val="both"/>
              <w:rPr>
                <w:b/>
              </w:rPr>
            </w:pPr>
            <w:r w:rsidRPr="00314E34">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314E34" w:rsidRDefault="007653F1" w:rsidP="00C128E3">
            <w:pPr>
              <w:pStyle w:val="Small"/>
              <w:spacing w:before="40" w:after="40"/>
              <w:jc w:val="both"/>
              <w:rPr>
                <w:b/>
              </w:rPr>
            </w:pPr>
            <w:r w:rsidRPr="00314E34">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314E34" w:rsidRDefault="007653F1" w:rsidP="00C128E3">
            <w:pPr>
              <w:pStyle w:val="Small"/>
              <w:spacing w:before="40" w:after="40"/>
              <w:jc w:val="both"/>
              <w:rPr>
                <w:b/>
              </w:rPr>
            </w:pPr>
            <w:r w:rsidRPr="00314E34">
              <w:rPr>
                <w:b/>
              </w:rPr>
              <w:t>Comment</w:t>
            </w:r>
          </w:p>
        </w:tc>
      </w:tr>
      <w:tr w:rsidR="00E73EDF" w:rsidRPr="00314E34"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314E34" w:rsidRDefault="007653F1" w:rsidP="00347C90">
            <w:pPr>
              <w:pStyle w:val="Small"/>
              <w:spacing w:before="40" w:after="40"/>
              <w:jc w:val="both"/>
            </w:pPr>
            <w:r w:rsidRPr="00314E34">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314E34" w:rsidRDefault="007653F1" w:rsidP="00347C90">
            <w:pPr>
              <w:pStyle w:val="Small"/>
              <w:spacing w:before="40" w:after="40"/>
              <w:jc w:val="both"/>
            </w:pPr>
            <w:r w:rsidRPr="00314E34">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314E34" w:rsidRDefault="007653F1" w:rsidP="00347C90">
            <w:pPr>
              <w:pStyle w:val="Small"/>
              <w:spacing w:before="40" w:after="40"/>
              <w:jc w:val="both"/>
            </w:pPr>
            <w:r w:rsidRPr="00314E34">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314E34" w:rsidRDefault="007653F1" w:rsidP="00347C90">
            <w:pPr>
              <w:pStyle w:val="Small"/>
              <w:spacing w:before="40" w:after="40"/>
              <w:jc w:val="both"/>
            </w:pPr>
            <w:r w:rsidRPr="00314E34">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314E34" w:rsidRDefault="007653F1" w:rsidP="00347C90">
            <w:pPr>
              <w:pStyle w:val="Small"/>
              <w:spacing w:before="40" w:after="40"/>
              <w:jc w:val="both"/>
            </w:pPr>
            <w:r w:rsidRPr="00314E34">
              <w:t>{12} – Gravity related depth (orientation down)</w:t>
            </w:r>
          </w:p>
        </w:tc>
      </w:tr>
      <w:tr w:rsidR="00E73EDF" w:rsidRPr="00314E34"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314E34" w:rsidRDefault="007653F1" w:rsidP="00C128E3">
            <w:pPr>
              <w:pStyle w:val="Small"/>
              <w:spacing w:before="40" w:after="40"/>
              <w:jc w:val="both"/>
            </w:pPr>
            <w:r w:rsidRPr="00314E34">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314E34" w:rsidRDefault="007653F1" w:rsidP="00C128E3">
            <w:pPr>
              <w:pStyle w:val="Small"/>
              <w:spacing w:before="40" w:after="40"/>
              <w:jc w:val="both"/>
            </w:pPr>
            <w:r w:rsidRPr="00314E34">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314E34" w:rsidRDefault="007653F1" w:rsidP="00C128E3">
            <w:pPr>
              <w:pStyle w:val="Small"/>
              <w:spacing w:before="40" w:after="40"/>
              <w:jc w:val="both"/>
            </w:pPr>
            <w:r w:rsidRPr="00314E34">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314E34" w:rsidRDefault="007653F1" w:rsidP="00C128E3">
            <w:pPr>
              <w:pStyle w:val="Small"/>
              <w:spacing w:before="40" w:after="40"/>
              <w:jc w:val="both"/>
            </w:pPr>
            <w:r w:rsidRPr="00314E34">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314E34" w:rsidRDefault="007653F1" w:rsidP="00C128E3">
            <w:pPr>
              <w:pStyle w:val="Small"/>
              <w:spacing w:before="40" w:after="40"/>
              <w:jc w:val="both"/>
            </w:pPr>
            <w:r w:rsidRPr="00314E34">
              <w:t xml:space="preserve">{4} </w:t>
            </w:r>
            <w:r w:rsidR="00AC0F34" w:rsidRPr="00314E34">
              <w:t>–</w:t>
            </w:r>
            <w:r w:rsidRPr="00314E34">
              <w:t xml:space="preserve"> Metre</w:t>
            </w:r>
          </w:p>
        </w:tc>
      </w:tr>
    </w:tbl>
    <w:p w14:paraId="5F2DA8EA" w14:textId="77777777" w:rsidR="00E73EDF" w:rsidRPr="00314E34" w:rsidRDefault="00E73EDF" w:rsidP="003279E8">
      <w:pPr>
        <w:spacing w:after="0" w:line="240" w:lineRule="auto"/>
      </w:pPr>
    </w:p>
    <w:p w14:paraId="15C376FE" w14:textId="1DB0F128" w:rsidR="003279E8" w:rsidRPr="00314E34" w:rsidRDefault="003279E8" w:rsidP="001D02B5">
      <w:pPr>
        <w:pStyle w:val="ListContinue2"/>
        <w:keepNext/>
        <w:keepLines/>
        <w:numPr>
          <w:ilvl w:val="2"/>
          <w:numId w:val="27"/>
        </w:numPr>
        <w:tabs>
          <w:tab w:val="clear" w:pos="432"/>
        </w:tabs>
        <w:spacing w:before="120" w:after="120" w:line="240" w:lineRule="auto"/>
        <w:rPr>
          <w:b/>
          <w:lang w:eastAsia="en-US"/>
        </w:rPr>
      </w:pPr>
      <w:bookmarkStart w:id="1121" w:name="_Toc162435440"/>
      <w:bookmarkStart w:id="1122" w:name="_Toc169203134"/>
      <w:bookmarkStart w:id="1123" w:name="_Toc170072464"/>
      <w:bookmarkStart w:id="1124" w:name="_Toc175558693"/>
      <w:commentRangeStart w:id="1125"/>
      <w:r w:rsidRPr="00314E34">
        <w:rPr>
          <w:b/>
          <w:lang w:eastAsia="en-US"/>
        </w:rPr>
        <w:t>Vertical Datum field - VDAT</w:t>
      </w:r>
      <w:bookmarkEnd w:id="1121"/>
      <w:bookmarkEnd w:id="1122"/>
      <w:bookmarkEnd w:id="1123"/>
      <w:bookmarkEnd w:id="1124"/>
      <w:commentRangeEnd w:id="1125"/>
      <w:r w:rsidR="0051704E" w:rsidRPr="00314E34">
        <w:rPr>
          <w:rStyle w:val="CommentReference"/>
          <w:lang w:val="en-GB"/>
        </w:rPr>
        <w:commentReference w:id="1125"/>
      </w:r>
    </w:p>
    <w:p w14:paraId="4B515382" w14:textId="77777777" w:rsidR="00E73EDF" w:rsidRPr="00314E34" w:rsidRDefault="007653F1" w:rsidP="003279E8">
      <w:pPr>
        <w:pStyle w:val="Bibliography1"/>
        <w:numPr>
          <w:ilvl w:val="0"/>
          <w:numId w:val="0"/>
        </w:numPr>
        <w:spacing w:after="120" w:line="240" w:lineRule="auto"/>
        <w:ind w:left="660" w:hanging="660"/>
      </w:pPr>
      <w:r w:rsidRPr="00314E34">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314E34" w14:paraId="44451B29" w14:textId="77777777" w:rsidTr="001F0F0A">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314E34" w:rsidRDefault="007653F1" w:rsidP="00C128E3">
            <w:pPr>
              <w:pStyle w:val="Small"/>
              <w:spacing w:before="40" w:after="40"/>
              <w:jc w:val="both"/>
              <w:rPr>
                <w:b/>
              </w:rPr>
            </w:pPr>
            <w:r w:rsidRPr="00314E34">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314E34" w:rsidRDefault="007653F1" w:rsidP="00C128E3">
            <w:pPr>
              <w:pStyle w:val="Small"/>
              <w:spacing w:before="40" w:after="40"/>
              <w:jc w:val="both"/>
              <w:rPr>
                <w:b/>
              </w:rPr>
            </w:pPr>
            <w:r w:rsidRPr="00314E34">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314E34" w:rsidRDefault="007653F1" w:rsidP="00C128E3">
            <w:pPr>
              <w:pStyle w:val="Small"/>
              <w:spacing w:before="40" w:after="40"/>
              <w:jc w:val="both"/>
              <w:rPr>
                <w:b/>
              </w:rPr>
            </w:pPr>
            <w:r w:rsidRPr="00314E34">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314E34" w:rsidRDefault="007653F1" w:rsidP="00C128E3">
            <w:pPr>
              <w:pStyle w:val="Small"/>
              <w:spacing w:before="40" w:after="40"/>
              <w:jc w:val="both"/>
              <w:rPr>
                <w:b/>
              </w:rPr>
            </w:pPr>
            <w:r w:rsidRPr="00314E34">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314E34" w:rsidRDefault="007653F1" w:rsidP="00C128E3">
            <w:pPr>
              <w:pStyle w:val="Small"/>
              <w:spacing w:before="40" w:after="40"/>
              <w:jc w:val="both"/>
              <w:rPr>
                <w:b/>
              </w:rPr>
            </w:pPr>
            <w:r w:rsidRPr="00314E34">
              <w:rPr>
                <w:b/>
              </w:rPr>
              <w:t>Comment</w:t>
            </w:r>
          </w:p>
        </w:tc>
      </w:tr>
      <w:tr w:rsidR="00E73EDF" w:rsidRPr="00314E34" w14:paraId="39CFA53A"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2A2FBD7A" w14:textId="77777777" w:rsidR="00E73EDF" w:rsidRPr="00314E34" w:rsidRDefault="007653F1" w:rsidP="00C128E3">
            <w:pPr>
              <w:pStyle w:val="Small"/>
              <w:spacing w:before="40" w:after="40"/>
              <w:jc w:val="both"/>
            </w:pPr>
            <w:r w:rsidRPr="00314E34">
              <w:t>Datum Name</w:t>
            </w:r>
          </w:p>
        </w:tc>
        <w:tc>
          <w:tcPr>
            <w:tcW w:w="851" w:type="dxa"/>
            <w:tcBorders>
              <w:top w:val="single" w:sz="6" w:space="0" w:color="000000"/>
              <w:left w:val="single" w:sz="6" w:space="0" w:color="000000"/>
              <w:bottom w:val="single" w:sz="6" w:space="0" w:color="000000"/>
              <w:right w:val="single" w:sz="6" w:space="0" w:color="000000"/>
            </w:tcBorders>
          </w:tcPr>
          <w:p w14:paraId="0484B309" w14:textId="77777777" w:rsidR="00E73EDF" w:rsidRPr="00314E34" w:rsidRDefault="007653F1" w:rsidP="00C128E3">
            <w:pPr>
              <w:pStyle w:val="Small"/>
              <w:spacing w:before="40" w:after="40"/>
              <w:jc w:val="both"/>
            </w:pPr>
            <w:r w:rsidRPr="00314E34">
              <w:t>DTNM</w:t>
            </w:r>
          </w:p>
        </w:tc>
        <w:tc>
          <w:tcPr>
            <w:tcW w:w="2551" w:type="dxa"/>
            <w:tcBorders>
              <w:top w:val="single" w:sz="6" w:space="0" w:color="000000"/>
              <w:left w:val="single" w:sz="6" w:space="0" w:color="000000"/>
              <w:bottom w:val="single" w:sz="6" w:space="0" w:color="000000"/>
              <w:right w:val="single" w:sz="6" w:space="0" w:color="000000"/>
            </w:tcBorders>
          </w:tcPr>
          <w:p w14:paraId="71D51F35" w14:textId="77777777" w:rsidR="00E73EDF" w:rsidRPr="00314E34" w:rsidRDefault="00E73EDF" w:rsidP="00C128E3">
            <w:pPr>
              <w:pStyle w:val="Small"/>
              <w:spacing w:before="40" w:after="40"/>
              <w:jc w:val="both"/>
            </w:pPr>
          </w:p>
        </w:tc>
        <w:tc>
          <w:tcPr>
            <w:tcW w:w="851" w:type="dxa"/>
            <w:tcBorders>
              <w:top w:val="single" w:sz="6" w:space="0" w:color="000000"/>
              <w:left w:val="single" w:sz="6" w:space="0" w:color="000000"/>
              <w:bottom w:val="single" w:sz="6" w:space="0" w:color="000000"/>
              <w:right w:val="single" w:sz="6" w:space="0" w:color="000000"/>
            </w:tcBorders>
          </w:tcPr>
          <w:p w14:paraId="181B2446" w14:textId="77777777" w:rsidR="00E73EDF" w:rsidRPr="00314E34" w:rsidRDefault="007653F1" w:rsidP="00C128E3">
            <w:pPr>
              <w:pStyle w:val="Small"/>
              <w:spacing w:before="40" w:after="40"/>
              <w:jc w:val="both"/>
            </w:pPr>
            <w:r w:rsidRPr="00314E34">
              <w:t>A()</w:t>
            </w:r>
          </w:p>
        </w:tc>
        <w:tc>
          <w:tcPr>
            <w:tcW w:w="3550" w:type="dxa"/>
            <w:tcBorders>
              <w:top w:val="single" w:sz="6" w:space="0" w:color="000000"/>
              <w:left w:val="single" w:sz="6" w:space="0" w:color="000000"/>
              <w:bottom w:val="single" w:sz="6" w:space="0" w:color="000000"/>
              <w:right w:val="single" w:sz="6" w:space="0" w:color="000000"/>
            </w:tcBorders>
          </w:tcPr>
          <w:p w14:paraId="644B5A2F" w14:textId="74E57E00" w:rsidR="00E73EDF" w:rsidRPr="00314E34" w:rsidRDefault="007653F1" w:rsidP="001F0F0A">
            <w:pPr>
              <w:pStyle w:val="Small"/>
              <w:spacing w:before="40" w:after="40"/>
            </w:pPr>
            <w:r w:rsidRPr="00314E34">
              <w:t xml:space="preserve">Name of the </w:t>
            </w:r>
            <w:r w:rsidR="00703D59" w:rsidRPr="00314E34">
              <w:t>vertical datum</w:t>
            </w:r>
            <w:ins w:id="1126" w:author="Jeff Wootton" w:date="2025-03-07T12:19:00Z" w16du:dateUtc="2025-03-07T11:19:00Z">
              <w:r w:rsidR="00C21231" w:rsidRPr="00314E34">
                <w:t xml:space="preserve"> </w:t>
              </w:r>
            </w:ins>
            <w:ins w:id="1127" w:author="Jeff Wootton" w:date="2025-03-07T12:19:00Z">
              <w:r w:rsidR="00C21231" w:rsidRPr="00314E34">
                <w:t>as defined in the Feature Catalogue</w:t>
              </w:r>
            </w:ins>
          </w:p>
        </w:tc>
      </w:tr>
      <w:tr w:rsidR="00E73EDF" w:rsidRPr="00314E34" w14:paraId="1E0D8C5D"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6E0267FA" w14:textId="77777777" w:rsidR="00E73EDF" w:rsidRPr="00314E34" w:rsidRDefault="007653F1" w:rsidP="00C128E3">
            <w:pPr>
              <w:pStyle w:val="Small"/>
              <w:spacing w:before="40" w:after="40"/>
              <w:jc w:val="both"/>
            </w:pPr>
            <w:r w:rsidRPr="00314E34">
              <w:t>Datum Identifier</w:t>
            </w:r>
          </w:p>
        </w:tc>
        <w:tc>
          <w:tcPr>
            <w:tcW w:w="851" w:type="dxa"/>
            <w:tcBorders>
              <w:top w:val="single" w:sz="6" w:space="0" w:color="000000"/>
              <w:left w:val="single" w:sz="6" w:space="0" w:color="000000"/>
              <w:bottom w:val="single" w:sz="6" w:space="0" w:color="000000"/>
              <w:right w:val="single" w:sz="6" w:space="0" w:color="000000"/>
            </w:tcBorders>
          </w:tcPr>
          <w:p w14:paraId="6D5BCDB7" w14:textId="77777777" w:rsidR="00E73EDF" w:rsidRPr="00314E34" w:rsidRDefault="007653F1" w:rsidP="00C128E3">
            <w:pPr>
              <w:pStyle w:val="Small"/>
              <w:spacing w:before="40" w:after="40"/>
              <w:jc w:val="both"/>
            </w:pPr>
            <w:r w:rsidRPr="00314E34">
              <w:t>DTID</w:t>
            </w:r>
          </w:p>
        </w:tc>
        <w:tc>
          <w:tcPr>
            <w:tcW w:w="2551" w:type="dxa"/>
            <w:tcBorders>
              <w:top w:val="single" w:sz="6" w:space="0" w:color="000000"/>
              <w:left w:val="single" w:sz="6" w:space="0" w:color="000000"/>
              <w:bottom w:val="single" w:sz="6" w:space="0" w:color="000000"/>
              <w:right w:val="single" w:sz="6" w:space="0" w:color="000000"/>
            </w:tcBorders>
          </w:tcPr>
          <w:p w14:paraId="75EFD4E5" w14:textId="3D815B56" w:rsidR="00E73EDF" w:rsidRPr="00314E34" w:rsidRDefault="00A92C6D" w:rsidP="001F0F0A">
            <w:pPr>
              <w:pStyle w:val="Small"/>
              <w:spacing w:before="40" w:after="40"/>
            </w:pPr>
            <w:ins w:id="1128" w:author="Jeff Wootton" w:date="2025-03-07T12:22:00Z" w16du:dateUtc="2025-03-07T11:22:00Z">
              <w:r w:rsidRPr="00314E34">
                <w:t>“</w:t>
              </w:r>
            </w:ins>
            <w:proofErr w:type="spellStart"/>
            <w:ins w:id="1129" w:author="Jeff Wootton" w:date="2025-03-07T12:21:00Z">
              <w:r w:rsidR="00947B94" w:rsidRPr="00314E34">
                <w:t>verticalDatum:x</w:t>
              </w:r>
            </w:ins>
            <w:proofErr w:type="spellEnd"/>
            <w:ins w:id="1130" w:author="Jeff Wootton" w:date="2025-03-07T12:23:00Z" w16du:dateUtc="2025-03-07T11:23:00Z">
              <w:r w:rsidRPr="00314E34">
                <w:t>”</w:t>
              </w:r>
            </w:ins>
            <w:ins w:id="1131" w:author="Jeff Wootton" w:date="2025-03-07T12:21:00Z">
              <w:r w:rsidR="00947B94" w:rsidRPr="00314E34">
                <w:t xml:space="preserve"> where x is the enumeration value in the </w:t>
              </w:r>
            </w:ins>
            <w:ins w:id="1132" w:author="Jeff Wootton" w:date="2025-03-07T12:21:00Z" w16du:dateUtc="2025-03-07T11:21:00Z">
              <w:r w:rsidR="00947B94" w:rsidRPr="00314E34">
                <w:t>F</w:t>
              </w:r>
            </w:ins>
            <w:ins w:id="1133" w:author="Jeff Wootton" w:date="2025-03-07T12:21:00Z">
              <w:r w:rsidR="00947B94" w:rsidRPr="00314E34">
                <w:t xml:space="preserve">eature </w:t>
              </w:r>
            </w:ins>
            <w:ins w:id="1134" w:author="Jeff Wootton" w:date="2025-03-07T12:21:00Z" w16du:dateUtc="2025-03-07T11:21:00Z">
              <w:r w:rsidR="00947B94" w:rsidRPr="00314E34">
                <w:t>C</w:t>
              </w:r>
            </w:ins>
            <w:ins w:id="1135" w:author="Jeff Wootton" w:date="2025-03-07T12:21:00Z">
              <w:r w:rsidR="00947B94" w:rsidRPr="00314E34">
                <w:t>atalogue</w:t>
              </w:r>
            </w:ins>
          </w:p>
        </w:tc>
        <w:tc>
          <w:tcPr>
            <w:tcW w:w="851" w:type="dxa"/>
            <w:tcBorders>
              <w:top w:val="single" w:sz="6" w:space="0" w:color="000000"/>
              <w:left w:val="single" w:sz="6" w:space="0" w:color="000000"/>
              <w:bottom w:val="single" w:sz="6" w:space="0" w:color="000000"/>
              <w:right w:val="single" w:sz="6" w:space="0" w:color="000000"/>
            </w:tcBorders>
          </w:tcPr>
          <w:p w14:paraId="0CC7594B" w14:textId="77777777" w:rsidR="00E73EDF" w:rsidRPr="00314E34" w:rsidRDefault="007653F1" w:rsidP="00C128E3">
            <w:pPr>
              <w:pStyle w:val="Small"/>
              <w:spacing w:before="40" w:after="40"/>
              <w:jc w:val="both"/>
            </w:pPr>
            <w:r w:rsidRPr="00314E34">
              <w:t>A()</w:t>
            </w:r>
          </w:p>
        </w:tc>
        <w:tc>
          <w:tcPr>
            <w:tcW w:w="3550" w:type="dxa"/>
            <w:tcBorders>
              <w:top w:val="single" w:sz="6" w:space="0" w:color="000000"/>
              <w:left w:val="single" w:sz="6" w:space="0" w:color="000000"/>
              <w:bottom w:val="single" w:sz="6" w:space="0" w:color="000000"/>
              <w:right w:val="single" w:sz="6" w:space="0" w:color="000000"/>
            </w:tcBorders>
          </w:tcPr>
          <w:p w14:paraId="56B94EB6" w14:textId="3678052A" w:rsidR="00E73EDF" w:rsidRPr="00314E34" w:rsidRDefault="00703D59" w:rsidP="00C128E3">
            <w:pPr>
              <w:pStyle w:val="Small"/>
              <w:spacing w:before="40" w:after="40"/>
              <w:jc w:val="both"/>
            </w:pPr>
            <w:r w:rsidRPr="00314E34">
              <w:t>Identifier of the datum in an external source</w:t>
            </w:r>
          </w:p>
        </w:tc>
      </w:tr>
      <w:tr w:rsidR="00E73EDF" w:rsidRPr="00314E34" w14:paraId="4CD33E99"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08CE8303" w14:textId="77777777" w:rsidR="00E73EDF" w:rsidRPr="00314E34" w:rsidRDefault="007653F1" w:rsidP="00C128E3">
            <w:pPr>
              <w:pStyle w:val="Small"/>
              <w:spacing w:before="40" w:after="40"/>
              <w:jc w:val="both"/>
            </w:pPr>
            <w:r w:rsidRPr="00314E34">
              <w:t>Datum Source</w:t>
            </w:r>
          </w:p>
        </w:tc>
        <w:tc>
          <w:tcPr>
            <w:tcW w:w="851" w:type="dxa"/>
            <w:tcBorders>
              <w:top w:val="single" w:sz="6" w:space="0" w:color="000000"/>
              <w:left w:val="single" w:sz="6" w:space="0" w:color="000000"/>
              <w:bottom w:val="single" w:sz="6" w:space="0" w:color="000000"/>
              <w:right w:val="single" w:sz="6" w:space="0" w:color="000000"/>
            </w:tcBorders>
          </w:tcPr>
          <w:p w14:paraId="7584B88B" w14:textId="77777777" w:rsidR="00E73EDF" w:rsidRPr="00314E34" w:rsidRDefault="007653F1" w:rsidP="00C128E3">
            <w:pPr>
              <w:pStyle w:val="Small"/>
              <w:spacing w:before="40" w:after="40"/>
              <w:jc w:val="both"/>
            </w:pPr>
            <w:r w:rsidRPr="00314E34">
              <w:t>DTSR</w:t>
            </w:r>
          </w:p>
        </w:tc>
        <w:tc>
          <w:tcPr>
            <w:tcW w:w="2551" w:type="dxa"/>
            <w:tcBorders>
              <w:top w:val="single" w:sz="6" w:space="0" w:color="000000"/>
              <w:left w:val="single" w:sz="6" w:space="0" w:color="000000"/>
              <w:bottom w:val="single" w:sz="6" w:space="0" w:color="000000"/>
              <w:right w:val="single" w:sz="6" w:space="0" w:color="000000"/>
            </w:tcBorders>
          </w:tcPr>
          <w:p w14:paraId="7FA89E02" w14:textId="77777777" w:rsidR="00E73EDF" w:rsidRPr="00314E34" w:rsidRDefault="007653F1" w:rsidP="00C128E3">
            <w:pPr>
              <w:pStyle w:val="Small"/>
              <w:spacing w:before="40" w:after="40"/>
              <w:jc w:val="both"/>
            </w:pPr>
            <w:r w:rsidRPr="00314E34">
              <w:t>{2}</w:t>
            </w:r>
          </w:p>
        </w:tc>
        <w:tc>
          <w:tcPr>
            <w:tcW w:w="851" w:type="dxa"/>
            <w:tcBorders>
              <w:top w:val="single" w:sz="6" w:space="0" w:color="000000"/>
              <w:left w:val="single" w:sz="6" w:space="0" w:color="000000"/>
              <w:bottom w:val="single" w:sz="6" w:space="0" w:color="000000"/>
              <w:right w:val="single" w:sz="6" w:space="0" w:color="000000"/>
            </w:tcBorders>
          </w:tcPr>
          <w:p w14:paraId="02C2BA20" w14:textId="77777777" w:rsidR="00E73EDF" w:rsidRPr="00314E34" w:rsidRDefault="007653F1" w:rsidP="00C128E3">
            <w:pPr>
              <w:pStyle w:val="Small"/>
              <w:spacing w:before="40" w:after="40"/>
              <w:jc w:val="both"/>
            </w:pPr>
            <w:r w:rsidRPr="00314E34">
              <w:t>b11</w:t>
            </w:r>
          </w:p>
        </w:tc>
        <w:tc>
          <w:tcPr>
            <w:tcW w:w="3550" w:type="dxa"/>
            <w:tcBorders>
              <w:top w:val="single" w:sz="6" w:space="0" w:color="000000"/>
              <w:left w:val="single" w:sz="6" w:space="0" w:color="000000"/>
              <w:bottom w:val="single" w:sz="6" w:space="0" w:color="000000"/>
              <w:right w:val="single" w:sz="6" w:space="0" w:color="000000"/>
            </w:tcBorders>
          </w:tcPr>
          <w:p w14:paraId="3EC9551E" w14:textId="3E5DA337" w:rsidR="00E73EDF" w:rsidRPr="00314E34" w:rsidRDefault="007653F1" w:rsidP="00C128E3">
            <w:pPr>
              <w:pStyle w:val="Small"/>
              <w:spacing w:before="40" w:after="40"/>
              <w:jc w:val="both"/>
            </w:pPr>
            <w:r w:rsidRPr="00314E34">
              <w:t xml:space="preserve">{2} </w:t>
            </w:r>
            <w:r w:rsidR="00645532" w:rsidRPr="00314E34">
              <w:t>–</w:t>
            </w:r>
            <w:r w:rsidRPr="00314E34">
              <w:t xml:space="preserve"> Feature Catalogue</w:t>
            </w:r>
          </w:p>
        </w:tc>
      </w:tr>
      <w:tr w:rsidR="00E73EDF" w:rsidRPr="00314E34" w14:paraId="5C4A14B5"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5F1554EA" w14:textId="77777777" w:rsidR="00E73EDF" w:rsidRPr="00314E34" w:rsidRDefault="007653F1" w:rsidP="00C128E3">
            <w:pPr>
              <w:pStyle w:val="Small"/>
              <w:spacing w:before="40" w:after="40"/>
              <w:jc w:val="both"/>
            </w:pPr>
            <w:r w:rsidRPr="00314E34">
              <w:t>Datum Source Information</w:t>
            </w:r>
          </w:p>
        </w:tc>
        <w:tc>
          <w:tcPr>
            <w:tcW w:w="851" w:type="dxa"/>
            <w:tcBorders>
              <w:top w:val="single" w:sz="6" w:space="0" w:color="000000"/>
              <w:left w:val="single" w:sz="6" w:space="0" w:color="000000"/>
              <w:bottom w:val="single" w:sz="6" w:space="0" w:color="000000"/>
              <w:right w:val="single" w:sz="6" w:space="0" w:color="000000"/>
            </w:tcBorders>
          </w:tcPr>
          <w:p w14:paraId="50676CF9" w14:textId="77777777" w:rsidR="00E73EDF" w:rsidRPr="00314E34" w:rsidRDefault="007653F1" w:rsidP="00C128E3">
            <w:pPr>
              <w:pStyle w:val="Small"/>
              <w:spacing w:before="40" w:after="40"/>
              <w:jc w:val="both"/>
            </w:pPr>
            <w:r w:rsidRPr="00314E34">
              <w:t>SCRI</w:t>
            </w:r>
          </w:p>
        </w:tc>
        <w:tc>
          <w:tcPr>
            <w:tcW w:w="2551" w:type="dxa"/>
            <w:tcBorders>
              <w:top w:val="single" w:sz="6" w:space="0" w:color="000000"/>
              <w:left w:val="single" w:sz="6" w:space="0" w:color="000000"/>
              <w:bottom w:val="single" w:sz="6" w:space="0" w:color="000000"/>
              <w:right w:val="single" w:sz="6" w:space="0" w:color="000000"/>
            </w:tcBorders>
          </w:tcPr>
          <w:p w14:paraId="2ACC6FBD" w14:textId="77777777" w:rsidR="00E73EDF" w:rsidRPr="00314E34" w:rsidRDefault="007653F1" w:rsidP="00C128E3">
            <w:pPr>
              <w:pStyle w:val="Small"/>
              <w:spacing w:before="40" w:after="40"/>
              <w:jc w:val="both"/>
            </w:pPr>
            <w:r w:rsidRPr="00314E34">
              <w:t>omitted</w:t>
            </w:r>
          </w:p>
        </w:tc>
        <w:tc>
          <w:tcPr>
            <w:tcW w:w="851" w:type="dxa"/>
            <w:tcBorders>
              <w:top w:val="single" w:sz="6" w:space="0" w:color="000000"/>
              <w:left w:val="single" w:sz="6" w:space="0" w:color="000000"/>
              <w:bottom w:val="single" w:sz="6" w:space="0" w:color="000000"/>
              <w:right w:val="single" w:sz="6" w:space="0" w:color="000000"/>
            </w:tcBorders>
          </w:tcPr>
          <w:p w14:paraId="7FE772FC" w14:textId="77777777" w:rsidR="00E73EDF" w:rsidRPr="00314E34" w:rsidRDefault="007653F1" w:rsidP="00C128E3">
            <w:pPr>
              <w:pStyle w:val="Small"/>
              <w:spacing w:before="40" w:after="40"/>
              <w:jc w:val="both"/>
            </w:pPr>
            <w:r w:rsidRPr="00314E34">
              <w:t>A()</w:t>
            </w:r>
          </w:p>
        </w:tc>
        <w:tc>
          <w:tcPr>
            <w:tcW w:w="3550" w:type="dxa"/>
            <w:tcBorders>
              <w:top w:val="single" w:sz="6" w:space="0" w:color="000000"/>
              <w:left w:val="single" w:sz="6" w:space="0" w:color="000000"/>
              <w:bottom w:val="single" w:sz="6" w:space="0" w:color="000000"/>
              <w:right w:val="single" w:sz="6" w:space="0" w:color="000000"/>
            </w:tcBorders>
          </w:tcPr>
          <w:p w14:paraId="6D3318C4" w14:textId="77777777" w:rsidR="00E73EDF" w:rsidRPr="00314E34" w:rsidRDefault="00E73EDF" w:rsidP="00C128E3">
            <w:pPr>
              <w:pStyle w:val="Small"/>
              <w:spacing w:before="40" w:after="40"/>
              <w:jc w:val="both"/>
            </w:pPr>
          </w:p>
        </w:tc>
      </w:tr>
    </w:tbl>
    <w:p w14:paraId="21094730" w14:textId="77777777" w:rsidR="00E73EDF" w:rsidRPr="00314E34" w:rsidRDefault="00E73EDF" w:rsidP="003279E8">
      <w:pPr>
        <w:spacing w:after="0" w:line="240" w:lineRule="auto"/>
        <w:rPr>
          <w:b/>
        </w:rPr>
      </w:pPr>
      <w:bookmarkStart w:id="1136" w:name="_Toc207617037"/>
      <w:bookmarkEnd w:id="1104"/>
    </w:p>
    <w:p w14:paraId="74C15324" w14:textId="71104731" w:rsidR="003279E8" w:rsidRPr="00314E34" w:rsidRDefault="003279E8" w:rsidP="001D02B5">
      <w:pPr>
        <w:pStyle w:val="ListContinue2"/>
        <w:keepNext/>
        <w:keepLines/>
        <w:numPr>
          <w:ilvl w:val="2"/>
          <w:numId w:val="27"/>
        </w:numPr>
        <w:tabs>
          <w:tab w:val="clear" w:pos="432"/>
        </w:tabs>
        <w:spacing w:before="120" w:after="120" w:line="240" w:lineRule="auto"/>
        <w:rPr>
          <w:b/>
          <w:lang w:eastAsia="en-US"/>
        </w:rPr>
      </w:pPr>
      <w:bookmarkStart w:id="1137" w:name="_Toc162435441"/>
      <w:bookmarkStart w:id="1138" w:name="_Toc169203135"/>
      <w:bookmarkStart w:id="1139" w:name="_Toc170072465"/>
      <w:bookmarkStart w:id="1140" w:name="_Toc175558694"/>
      <w:r w:rsidRPr="00314E34">
        <w:rPr>
          <w:b/>
          <w:lang w:eastAsia="en-US"/>
        </w:rPr>
        <w:t>Information Type Identifier field - IRID</w:t>
      </w:r>
      <w:bookmarkEnd w:id="1137"/>
      <w:bookmarkEnd w:id="1138"/>
      <w:bookmarkEnd w:id="1139"/>
      <w:bookmarkEnd w:id="114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136"/>
          <w:p w14:paraId="282C1339"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314E34" w:rsidRDefault="007653F1" w:rsidP="00C128E3">
            <w:pPr>
              <w:pStyle w:val="Small"/>
              <w:spacing w:before="40" w:after="40"/>
              <w:jc w:val="both"/>
              <w:rPr>
                <w:b/>
              </w:rPr>
            </w:pPr>
            <w:r w:rsidRPr="00314E34">
              <w:rPr>
                <w:b/>
              </w:rPr>
              <w:t>Comment</w:t>
            </w:r>
          </w:p>
        </w:tc>
      </w:tr>
      <w:tr w:rsidR="00E73EDF" w:rsidRPr="00314E34"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314E34" w:rsidRDefault="007653F1" w:rsidP="00C128E3">
            <w:pPr>
              <w:pStyle w:val="Small"/>
              <w:spacing w:before="40" w:after="40"/>
              <w:jc w:val="both"/>
            </w:pPr>
            <w:r w:rsidRPr="00314E34">
              <w:t xml:space="preserve">Record </w:t>
            </w:r>
            <w:r w:rsidR="002416A1"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314E34" w:rsidRDefault="007653F1" w:rsidP="00C128E3">
            <w:pPr>
              <w:pStyle w:val="Small"/>
              <w:spacing w:before="40" w:after="40"/>
              <w:jc w:val="both"/>
            </w:pPr>
            <w:r w:rsidRPr="00314E34">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314E34" w:rsidRDefault="007653F1" w:rsidP="00C128E3">
            <w:pPr>
              <w:pStyle w:val="Small"/>
              <w:spacing w:before="40" w:after="40"/>
              <w:jc w:val="both"/>
            </w:pPr>
            <w:r w:rsidRPr="00314E34">
              <w:t xml:space="preserve">{150} </w:t>
            </w:r>
            <w:r w:rsidR="00645532" w:rsidRPr="00314E34">
              <w:t>–</w:t>
            </w:r>
            <w:r w:rsidRPr="00314E34">
              <w:t xml:space="preserve"> Information Type</w:t>
            </w:r>
          </w:p>
        </w:tc>
      </w:tr>
      <w:tr w:rsidR="00E73EDF" w:rsidRPr="00314E34"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314E34" w:rsidRDefault="007653F1" w:rsidP="003279E8">
            <w:pPr>
              <w:pStyle w:val="Small"/>
              <w:spacing w:before="40" w:after="40"/>
              <w:jc w:val="both"/>
            </w:pPr>
            <w:r w:rsidRPr="00314E34">
              <w:t xml:space="preserve">Record </w:t>
            </w:r>
            <w:r w:rsidR="003279E8"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314E34" w:rsidRDefault="007653F1" w:rsidP="00C128E3">
            <w:pPr>
              <w:pStyle w:val="Small"/>
              <w:spacing w:before="40" w:after="40"/>
              <w:jc w:val="both"/>
            </w:pPr>
            <w:r w:rsidRPr="00314E34">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314E34" w:rsidRDefault="007653F1" w:rsidP="00C128E3">
            <w:pPr>
              <w:pStyle w:val="Small"/>
              <w:spacing w:before="40" w:after="40"/>
              <w:jc w:val="both"/>
            </w:pPr>
            <w:r w:rsidRPr="00314E34">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314E34" w:rsidRDefault="007653F1" w:rsidP="00C128E3">
            <w:pPr>
              <w:pStyle w:val="Small"/>
              <w:spacing w:before="40" w:after="40"/>
              <w:jc w:val="both"/>
            </w:pPr>
            <w:r w:rsidRPr="00314E34">
              <w:t>A valid information type code as defined in the ITCS field of the Dataset General Information Record</w:t>
            </w:r>
          </w:p>
        </w:tc>
      </w:tr>
      <w:tr w:rsidR="00E73EDF" w:rsidRPr="00314E34"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314E34" w:rsidRDefault="007653F1" w:rsidP="003279E8">
            <w:pPr>
              <w:pStyle w:val="Small"/>
              <w:spacing w:before="40" w:after="40"/>
              <w:jc w:val="both"/>
            </w:pPr>
            <w:r w:rsidRPr="00314E34">
              <w:t xml:space="preserve">Record </w:t>
            </w:r>
            <w:r w:rsidR="003279E8"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314E34" w:rsidRDefault="007653F1" w:rsidP="003279E8">
            <w:pPr>
              <w:pStyle w:val="Small"/>
              <w:spacing w:before="40" w:after="40"/>
              <w:jc w:val="both"/>
            </w:pPr>
            <w:r w:rsidRPr="00314E34">
              <w:t xml:space="preserve">Record </w:t>
            </w:r>
            <w:r w:rsidR="003279E8"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314E34" w:rsidRDefault="007653F1" w:rsidP="00C128E3">
            <w:pPr>
              <w:pStyle w:val="Small"/>
              <w:spacing w:before="40" w:after="40"/>
              <w:ind w:left="17"/>
              <w:jc w:val="both"/>
            </w:pPr>
            <w:r w:rsidRPr="00314E34">
              <w:t xml:space="preserve">{1} </w:t>
            </w:r>
            <w:r w:rsidR="00645532" w:rsidRPr="00314E34">
              <w:t>–</w:t>
            </w:r>
            <w:r w:rsidRPr="00314E34">
              <w:t xml:space="preserve"> Insert</w:t>
            </w:r>
          </w:p>
        </w:tc>
      </w:tr>
    </w:tbl>
    <w:p w14:paraId="6C97B183" w14:textId="77777777" w:rsidR="007014B8" w:rsidRPr="00314E34" w:rsidRDefault="007014B8" w:rsidP="00096A3F">
      <w:pPr>
        <w:spacing w:after="0" w:line="240" w:lineRule="auto"/>
      </w:pPr>
    </w:p>
    <w:p w14:paraId="2766B014" w14:textId="10C98791" w:rsidR="00096A3F" w:rsidRPr="00314E34" w:rsidRDefault="00096A3F" w:rsidP="001D02B5">
      <w:pPr>
        <w:pStyle w:val="ListContinue2"/>
        <w:keepNext/>
        <w:keepLines/>
        <w:numPr>
          <w:ilvl w:val="2"/>
          <w:numId w:val="27"/>
        </w:numPr>
        <w:tabs>
          <w:tab w:val="clear" w:pos="432"/>
        </w:tabs>
        <w:spacing w:before="120" w:after="120" w:line="240" w:lineRule="auto"/>
        <w:rPr>
          <w:b/>
          <w:lang w:eastAsia="en-US"/>
        </w:rPr>
      </w:pPr>
      <w:bookmarkStart w:id="1141" w:name="_Toc162435442"/>
      <w:bookmarkStart w:id="1142" w:name="_Toc169203136"/>
      <w:bookmarkStart w:id="1143" w:name="_Toc170072466"/>
      <w:bookmarkStart w:id="1144" w:name="_Toc175558695"/>
      <w:r w:rsidRPr="00314E34">
        <w:rPr>
          <w:b/>
          <w:lang w:eastAsia="en-US"/>
        </w:rPr>
        <w:t>Attribute field - ATTR</w:t>
      </w:r>
      <w:bookmarkEnd w:id="1141"/>
      <w:bookmarkEnd w:id="1142"/>
      <w:bookmarkEnd w:id="1143"/>
      <w:bookmarkEnd w:id="114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314E34"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314E34" w:rsidRDefault="007014B8"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314E34" w:rsidRDefault="007014B8"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314E34" w:rsidRDefault="007014B8"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314E34" w:rsidRDefault="007014B8"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314E34" w:rsidRDefault="007014B8" w:rsidP="00C128E3">
            <w:pPr>
              <w:pStyle w:val="Small"/>
              <w:spacing w:before="40" w:after="40"/>
              <w:jc w:val="both"/>
              <w:rPr>
                <w:b/>
              </w:rPr>
            </w:pPr>
            <w:r w:rsidRPr="00314E34">
              <w:rPr>
                <w:b/>
              </w:rPr>
              <w:t>Comment</w:t>
            </w:r>
          </w:p>
        </w:tc>
      </w:tr>
      <w:tr w:rsidR="007014B8" w:rsidRPr="00314E34"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314E34" w:rsidRDefault="007014B8" w:rsidP="00096A3F">
            <w:pPr>
              <w:pStyle w:val="Small"/>
              <w:spacing w:before="40" w:after="40"/>
              <w:jc w:val="both"/>
            </w:pPr>
            <w:r w:rsidRPr="00314E34">
              <w:t xml:space="preserve">Numeric </w:t>
            </w:r>
            <w:r w:rsidR="00096A3F"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314E34" w:rsidRDefault="007014B8" w:rsidP="00C128E3">
            <w:pPr>
              <w:pStyle w:val="Small"/>
              <w:spacing w:before="40" w:after="40"/>
              <w:jc w:val="both"/>
            </w:pPr>
            <w:r w:rsidRPr="00314E34">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314E34" w:rsidRDefault="007014B8"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314E34" w:rsidRDefault="007014B8" w:rsidP="00C128E3">
            <w:pPr>
              <w:pStyle w:val="Small"/>
              <w:spacing w:before="40" w:after="40"/>
            </w:pPr>
            <w:r w:rsidRPr="00314E34">
              <w:t>A valid attribute code as defined in the ATCS field of the Dataset General Information Record</w:t>
            </w:r>
          </w:p>
        </w:tc>
      </w:tr>
      <w:tr w:rsidR="007014B8" w:rsidRPr="00314E34"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314E34" w:rsidRDefault="007014B8" w:rsidP="00096A3F">
            <w:pPr>
              <w:pStyle w:val="Small"/>
              <w:spacing w:before="40" w:after="40"/>
              <w:jc w:val="both"/>
            </w:pPr>
            <w:r w:rsidRPr="00314E34">
              <w:t xml:space="preserve">Attribute </w:t>
            </w:r>
            <w:r w:rsidR="00096A3F"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314E34" w:rsidRDefault="007014B8" w:rsidP="00C128E3">
            <w:pPr>
              <w:pStyle w:val="Small"/>
              <w:spacing w:before="40" w:after="40"/>
              <w:jc w:val="both"/>
            </w:pPr>
            <w:r w:rsidRPr="00314E34">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314E34" w:rsidRDefault="007014B8"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314E34" w:rsidRDefault="007014B8" w:rsidP="00C128E3">
            <w:pPr>
              <w:pStyle w:val="Small"/>
              <w:spacing w:before="40" w:after="40"/>
            </w:pPr>
            <w:r w:rsidRPr="00314E34">
              <w:t>Index (position) of the attribute in the sequence of attributes with the same code and the same parent (starting with 1)</w:t>
            </w:r>
          </w:p>
        </w:tc>
      </w:tr>
      <w:tr w:rsidR="007014B8" w:rsidRPr="00314E34"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314E34" w:rsidRDefault="007014B8" w:rsidP="00096A3F">
            <w:pPr>
              <w:pStyle w:val="Small"/>
              <w:spacing w:before="40" w:after="40"/>
              <w:jc w:val="both"/>
            </w:pPr>
            <w:r w:rsidRPr="00314E34">
              <w:t xml:space="preserve">Parent </w:t>
            </w:r>
            <w:r w:rsidR="00096A3F"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314E34" w:rsidRDefault="007014B8" w:rsidP="00C128E3">
            <w:pPr>
              <w:pStyle w:val="Small"/>
              <w:spacing w:before="40" w:after="40"/>
              <w:jc w:val="both"/>
            </w:pPr>
            <w:r w:rsidRPr="00314E34">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314E34" w:rsidRDefault="007014B8"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314E34" w:rsidRDefault="007014B8" w:rsidP="00C128E3">
            <w:pPr>
              <w:pStyle w:val="Small"/>
              <w:spacing w:before="40" w:after="40"/>
            </w:pPr>
            <w:r w:rsidRPr="00314E34">
              <w:t>Index (position) of the parent complex attribute within this ATTR field (starting with 1). If the attribute has no parent (top level attribute) the value is 0</w:t>
            </w:r>
          </w:p>
        </w:tc>
      </w:tr>
      <w:tr w:rsidR="007014B8" w:rsidRPr="00314E34"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314E34" w:rsidRDefault="007014B8" w:rsidP="00096A3F">
            <w:pPr>
              <w:pStyle w:val="Small"/>
              <w:spacing w:before="40" w:after="40"/>
              <w:jc w:val="both"/>
            </w:pPr>
            <w:r w:rsidRPr="00314E34">
              <w:t xml:space="preserve">Attribute </w:t>
            </w:r>
            <w:r w:rsidR="00096A3F" w:rsidRPr="00314E34">
              <w:t>instruction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314E34" w:rsidRDefault="007014B8" w:rsidP="00C128E3">
            <w:pPr>
              <w:pStyle w:val="Small"/>
              <w:spacing w:before="40" w:after="40"/>
              <w:jc w:val="both"/>
            </w:pPr>
            <w:r w:rsidRPr="00314E34">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314E34" w:rsidRDefault="007014B8"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314E34" w:rsidRDefault="007014B8"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314E34" w:rsidRDefault="007014B8" w:rsidP="00C128E3">
            <w:pPr>
              <w:pStyle w:val="Small"/>
              <w:spacing w:before="40" w:after="40"/>
            </w:pPr>
            <w:r w:rsidRPr="00314E34">
              <w:t>{1} - Insert</w:t>
            </w:r>
          </w:p>
        </w:tc>
      </w:tr>
      <w:tr w:rsidR="007014B8" w:rsidRPr="00314E34"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314E34" w:rsidRDefault="007014B8" w:rsidP="00096A3F">
            <w:pPr>
              <w:pStyle w:val="Small"/>
              <w:spacing w:before="40" w:after="40"/>
              <w:jc w:val="both"/>
            </w:pPr>
            <w:r w:rsidRPr="00314E34">
              <w:t xml:space="preserve">Attribute </w:t>
            </w:r>
            <w:r w:rsidR="00096A3F" w:rsidRPr="00314E34">
              <w:t>value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314E34" w:rsidRDefault="007014B8" w:rsidP="00C128E3">
            <w:pPr>
              <w:pStyle w:val="Small"/>
              <w:spacing w:before="40" w:after="40"/>
              <w:jc w:val="both"/>
            </w:pPr>
            <w:r w:rsidRPr="00314E34">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314E34" w:rsidRDefault="007014B8" w:rsidP="00C128E3">
            <w:pPr>
              <w:pStyle w:val="Small"/>
              <w:spacing w:before="40" w:after="40"/>
              <w:jc w:val="both"/>
            </w:pPr>
            <w:r w:rsidRPr="00314E34">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314E34" w:rsidRDefault="007014B8" w:rsidP="00C128E3">
            <w:pPr>
              <w:pStyle w:val="Small"/>
              <w:spacing w:before="40" w:after="40"/>
            </w:pPr>
            <w:r w:rsidRPr="00314E34">
              <w:t>A string containing a valid value for the domain of the attribute specified by the subfields above</w:t>
            </w:r>
          </w:p>
        </w:tc>
      </w:tr>
    </w:tbl>
    <w:p w14:paraId="6CED18AF" w14:textId="77777777" w:rsidR="007014B8" w:rsidRPr="00314E34" w:rsidRDefault="007014B8" w:rsidP="00096A3F">
      <w:pPr>
        <w:spacing w:after="0" w:line="240" w:lineRule="auto"/>
      </w:pPr>
    </w:p>
    <w:p w14:paraId="11FC37A6" w14:textId="0FCFFED7" w:rsidR="00096A3F" w:rsidRPr="00314E34" w:rsidRDefault="00D82DE0" w:rsidP="001D02B5">
      <w:pPr>
        <w:pStyle w:val="ListContinue2"/>
        <w:keepNext/>
        <w:keepLines/>
        <w:numPr>
          <w:ilvl w:val="2"/>
          <w:numId w:val="27"/>
        </w:numPr>
        <w:tabs>
          <w:tab w:val="clear" w:pos="432"/>
        </w:tabs>
        <w:spacing w:before="120" w:after="120" w:line="240" w:lineRule="auto"/>
        <w:rPr>
          <w:b/>
          <w:lang w:eastAsia="en-US"/>
        </w:rPr>
      </w:pPr>
      <w:bookmarkStart w:id="1145" w:name="_Toc162435443"/>
      <w:bookmarkStart w:id="1146" w:name="_Toc169203137"/>
      <w:bookmarkStart w:id="1147" w:name="_Toc170072467"/>
      <w:bookmarkStart w:id="1148" w:name="_Toc175558696"/>
      <w:r w:rsidRPr="00314E34">
        <w:rPr>
          <w:b/>
          <w:lang w:eastAsia="en-US"/>
        </w:rPr>
        <w:t>Information Association field - INAS</w:t>
      </w:r>
      <w:bookmarkEnd w:id="1145"/>
      <w:bookmarkEnd w:id="1146"/>
      <w:bookmarkEnd w:id="1147"/>
      <w:bookmarkEnd w:id="1148"/>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314E34"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314E34" w:rsidRDefault="007014B8" w:rsidP="00593F86">
            <w:pPr>
              <w:pStyle w:val="Small"/>
              <w:keepNext/>
              <w:keepLines/>
              <w:snapToGrid w:val="0"/>
              <w:spacing w:before="40" w:after="40"/>
              <w:rPr>
                <w:b/>
              </w:rPr>
            </w:pPr>
            <w:r w:rsidRPr="00314E34">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314E34" w:rsidRDefault="007014B8" w:rsidP="00593F86">
            <w:pPr>
              <w:pStyle w:val="Small"/>
              <w:keepNext/>
              <w:keepLines/>
              <w:snapToGrid w:val="0"/>
              <w:spacing w:before="40" w:after="40"/>
              <w:rPr>
                <w:b/>
              </w:rPr>
            </w:pPr>
            <w:r w:rsidRPr="00314E34">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314E34" w:rsidRDefault="007014B8" w:rsidP="00593F86">
            <w:pPr>
              <w:pStyle w:val="Small"/>
              <w:keepNext/>
              <w:keepLines/>
              <w:snapToGrid w:val="0"/>
              <w:spacing w:before="40" w:after="40"/>
              <w:rPr>
                <w:b/>
              </w:rPr>
            </w:pPr>
            <w:r w:rsidRPr="00314E34">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314E34" w:rsidRDefault="007014B8" w:rsidP="00593F86">
            <w:pPr>
              <w:pStyle w:val="Small"/>
              <w:keepNext/>
              <w:keepLines/>
              <w:snapToGrid w:val="0"/>
              <w:spacing w:before="40" w:after="40"/>
              <w:rPr>
                <w:b/>
              </w:rPr>
            </w:pPr>
            <w:r w:rsidRPr="00314E34">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314E34" w:rsidRDefault="007014B8" w:rsidP="00593F86">
            <w:pPr>
              <w:pStyle w:val="Small"/>
              <w:keepNext/>
              <w:keepLines/>
              <w:snapToGrid w:val="0"/>
              <w:spacing w:before="40" w:after="40"/>
              <w:rPr>
                <w:b/>
              </w:rPr>
            </w:pPr>
            <w:r w:rsidRPr="00314E34">
              <w:rPr>
                <w:b/>
              </w:rPr>
              <w:t>Subfield content and specification</w:t>
            </w:r>
          </w:p>
        </w:tc>
      </w:tr>
      <w:tr w:rsidR="007014B8" w:rsidRPr="00314E34"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314E34" w:rsidRDefault="007014B8" w:rsidP="00D82DE0">
            <w:pPr>
              <w:pStyle w:val="Small"/>
              <w:snapToGrid w:val="0"/>
              <w:spacing w:before="40" w:after="40"/>
              <w:jc w:val="both"/>
            </w:pPr>
            <w:r w:rsidRPr="00314E34">
              <w:t xml:space="preserve">Referenced Record </w:t>
            </w:r>
            <w:r w:rsidR="00D82DE0" w:rsidRPr="00314E34">
              <w:t>name</w:t>
            </w:r>
          </w:p>
        </w:tc>
        <w:tc>
          <w:tcPr>
            <w:tcW w:w="795" w:type="dxa"/>
            <w:tcBorders>
              <w:top w:val="double" w:sz="4" w:space="0" w:color="auto"/>
              <w:left w:val="single" w:sz="4" w:space="0" w:color="000000"/>
              <w:bottom w:val="single" w:sz="4" w:space="0" w:color="000000"/>
            </w:tcBorders>
          </w:tcPr>
          <w:p w14:paraId="6DE05C99" w14:textId="77777777" w:rsidR="007014B8" w:rsidRPr="00314E34" w:rsidRDefault="007014B8" w:rsidP="00C128E3">
            <w:pPr>
              <w:pStyle w:val="Small"/>
              <w:snapToGrid w:val="0"/>
              <w:spacing w:before="40" w:after="40"/>
              <w:jc w:val="both"/>
            </w:pPr>
            <w:r w:rsidRPr="00314E34">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314E34" w:rsidRDefault="0036070B" w:rsidP="00C128E3">
            <w:pPr>
              <w:pStyle w:val="Small"/>
              <w:snapToGrid w:val="0"/>
              <w:spacing w:before="40" w:after="40"/>
              <w:jc w:val="both"/>
            </w:pPr>
            <w:r w:rsidRPr="00314E34">
              <w:t>{</w:t>
            </w:r>
            <w:r w:rsidR="007014B8" w:rsidRPr="00314E34">
              <w:t>150</w:t>
            </w:r>
            <w:r w:rsidRPr="00314E34">
              <w:t>}</w:t>
            </w:r>
          </w:p>
        </w:tc>
        <w:tc>
          <w:tcPr>
            <w:tcW w:w="795" w:type="dxa"/>
            <w:tcBorders>
              <w:top w:val="double" w:sz="4" w:space="0" w:color="auto"/>
              <w:left w:val="single" w:sz="4" w:space="0" w:color="000000"/>
              <w:bottom w:val="single" w:sz="4" w:space="0" w:color="000000"/>
            </w:tcBorders>
          </w:tcPr>
          <w:p w14:paraId="558C3308" w14:textId="77777777" w:rsidR="007014B8" w:rsidRPr="00314E34" w:rsidRDefault="007014B8" w:rsidP="00C128E3">
            <w:pPr>
              <w:pStyle w:val="Small"/>
              <w:snapToGrid w:val="0"/>
              <w:spacing w:before="40" w:after="40"/>
              <w:jc w:val="both"/>
            </w:pPr>
            <w:r w:rsidRPr="00314E34">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Pr="00314E34" w:rsidRDefault="007014B8" w:rsidP="00C128E3">
            <w:pPr>
              <w:pStyle w:val="Small"/>
              <w:snapToGrid w:val="0"/>
              <w:spacing w:before="40" w:after="40"/>
              <w:jc w:val="both"/>
            </w:pPr>
            <w:r w:rsidRPr="00314E34">
              <w:t>Record name of the referenced record</w:t>
            </w:r>
          </w:p>
          <w:p w14:paraId="7E8E8AD3" w14:textId="732EA468" w:rsidR="0036070B" w:rsidRPr="00314E34" w:rsidRDefault="0036070B" w:rsidP="00C128E3">
            <w:pPr>
              <w:pStyle w:val="Small"/>
              <w:snapToGrid w:val="0"/>
              <w:spacing w:before="40" w:after="40"/>
              <w:jc w:val="both"/>
            </w:pPr>
            <w:r w:rsidRPr="00314E34">
              <w:t>{150} – Information Type</w:t>
            </w:r>
          </w:p>
        </w:tc>
      </w:tr>
      <w:tr w:rsidR="007014B8" w:rsidRPr="00314E34"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314E34" w:rsidRDefault="007014B8" w:rsidP="00D82DE0">
            <w:pPr>
              <w:pStyle w:val="Small"/>
              <w:snapToGrid w:val="0"/>
              <w:spacing w:before="40" w:after="40"/>
              <w:jc w:val="both"/>
            </w:pPr>
            <w:r w:rsidRPr="00314E34">
              <w:t xml:space="preserve">Referenced Record </w:t>
            </w:r>
            <w:r w:rsidR="00D82DE0" w:rsidRPr="00314E34">
              <w:t>identifier</w:t>
            </w:r>
          </w:p>
        </w:tc>
        <w:tc>
          <w:tcPr>
            <w:tcW w:w="795" w:type="dxa"/>
            <w:tcBorders>
              <w:top w:val="single" w:sz="4" w:space="0" w:color="000000"/>
              <w:left w:val="single" w:sz="4" w:space="0" w:color="000000"/>
              <w:bottom w:val="single" w:sz="4" w:space="0" w:color="000000"/>
            </w:tcBorders>
          </w:tcPr>
          <w:p w14:paraId="6459EE12" w14:textId="77777777" w:rsidR="007014B8" w:rsidRPr="00314E34" w:rsidRDefault="007014B8" w:rsidP="00C128E3">
            <w:pPr>
              <w:pStyle w:val="Small"/>
              <w:snapToGrid w:val="0"/>
              <w:spacing w:before="40" w:after="40"/>
              <w:jc w:val="both"/>
            </w:pPr>
            <w:r w:rsidRPr="00314E34">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314E34" w:rsidRDefault="007014B8" w:rsidP="00C128E3">
            <w:pPr>
              <w:pStyle w:val="Small"/>
              <w:snapToGrid w:val="0"/>
              <w:spacing w:before="40" w:after="40"/>
              <w:jc w:val="both"/>
            </w:pPr>
            <w:r w:rsidRPr="00314E34">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314E34" w:rsidRDefault="007014B8" w:rsidP="00C128E3">
            <w:pPr>
              <w:pStyle w:val="Small"/>
              <w:snapToGrid w:val="0"/>
              <w:spacing w:before="40" w:after="40"/>
              <w:jc w:val="both"/>
            </w:pPr>
            <w:r w:rsidRPr="00314E34">
              <w:t>Record identifier of the referenced record</w:t>
            </w:r>
          </w:p>
        </w:tc>
      </w:tr>
      <w:tr w:rsidR="007014B8" w:rsidRPr="00314E34"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314E34" w:rsidRDefault="007014B8" w:rsidP="00C128E3">
            <w:pPr>
              <w:pStyle w:val="Small"/>
              <w:snapToGrid w:val="0"/>
              <w:spacing w:before="40" w:after="40"/>
              <w:jc w:val="both"/>
            </w:pPr>
            <w:r w:rsidRPr="00314E34">
              <w:lastRenderedPageBreak/>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314E34" w:rsidRDefault="007014B8" w:rsidP="00C128E3">
            <w:pPr>
              <w:pStyle w:val="Small"/>
              <w:snapToGrid w:val="0"/>
              <w:spacing w:before="40" w:after="40"/>
              <w:jc w:val="both"/>
            </w:pPr>
            <w:r w:rsidRPr="00314E34">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314E34" w:rsidRDefault="007014B8" w:rsidP="00C128E3">
            <w:pPr>
              <w:pStyle w:val="Small"/>
              <w:snapToGrid w:val="0"/>
              <w:spacing w:before="40" w:after="40"/>
              <w:jc w:val="both"/>
            </w:pPr>
            <w:r w:rsidRPr="00314E34">
              <w:t>A valid code for the information association as defined in the IACS field of the Dataset General Information Record</w:t>
            </w:r>
          </w:p>
        </w:tc>
      </w:tr>
      <w:tr w:rsidR="007014B8" w:rsidRPr="00314E34"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314E34" w:rsidRDefault="007014B8" w:rsidP="00C128E3">
            <w:pPr>
              <w:pStyle w:val="Small"/>
              <w:snapToGrid w:val="0"/>
              <w:spacing w:before="40" w:after="40"/>
              <w:jc w:val="both"/>
            </w:pPr>
            <w:r w:rsidRPr="00314E34">
              <w:t>Numeric Association Role Code</w:t>
            </w:r>
          </w:p>
        </w:tc>
        <w:tc>
          <w:tcPr>
            <w:tcW w:w="795" w:type="dxa"/>
            <w:tcBorders>
              <w:top w:val="single" w:sz="4" w:space="0" w:color="000000"/>
              <w:left w:val="single" w:sz="4" w:space="0" w:color="000000"/>
              <w:bottom w:val="single" w:sz="4" w:space="0" w:color="000000"/>
            </w:tcBorders>
          </w:tcPr>
          <w:p w14:paraId="6E4FBE37" w14:textId="77777777" w:rsidR="007014B8" w:rsidRPr="00314E34" w:rsidRDefault="007014B8" w:rsidP="00C128E3">
            <w:pPr>
              <w:pStyle w:val="Small"/>
              <w:snapToGrid w:val="0"/>
              <w:spacing w:before="40" w:after="40"/>
              <w:jc w:val="both"/>
            </w:pPr>
            <w:r w:rsidRPr="00314E34">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314E34" w:rsidRDefault="00593F86"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314E34" w:rsidRDefault="007014B8" w:rsidP="00C128E3">
            <w:pPr>
              <w:pStyle w:val="Small"/>
              <w:snapToGrid w:val="0"/>
              <w:spacing w:before="40" w:after="40"/>
              <w:jc w:val="both"/>
            </w:pPr>
            <w:r w:rsidRPr="00314E34">
              <w:t>A valid code for the role as defined in the ARCS field of the Dataset General Information Record</w:t>
            </w:r>
          </w:p>
        </w:tc>
      </w:tr>
      <w:tr w:rsidR="007014B8" w:rsidRPr="00314E34"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314E34" w:rsidRDefault="007014B8" w:rsidP="00C128E3">
            <w:pPr>
              <w:pStyle w:val="Small"/>
              <w:snapToGrid w:val="0"/>
              <w:spacing w:before="40" w:after="40"/>
            </w:pPr>
            <w:r w:rsidRPr="00314E34">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314E34" w:rsidRDefault="007014B8" w:rsidP="00C128E3">
            <w:pPr>
              <w:pStyle w:val="Small"/>
              <w:snapToGrid w:val="0"/>
              <w:spacing w:before="40" w:after="40"/>
              <w:jc w:val="both"/>
            </w:pPr>
            <w:r w:rsidRPr="00314E34">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314E34" w:rsidRDefault="007014B8" w:rsidP="00C128E3">
            <w:pPr>
              <w:pStyle w:val="Small"/>
              <w:snapToGrid w:val="0"/>
              <w:spacing w:before="40" w:after="40"/>
              <w:jc w:val="both"/>
            </w:pPr>
            <w:r w:rsidRPr="00314E34">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314E34" w:rsidRDefault="007014B8" w:rsidP="0036070B">
            <w:pPr>
              <w:pStyle w:val="Small"/>
              <w:snapToGrid w:val="0"/>
              <w:spacing w:before="40" w:after="40"/>
              <w:jc w:val="both"/>
            </w:pPr>
            <w:r w:rsidRPr="00314E34">
              <w:t xml:space="preserve">{1} </w:t>
            </w:r>
            <w:r w:rsidR="00645532" w:rsidRPr="00314E34">
              <w:t>–</w:t>
            </w:r>
            <w:r w:rsidRPr="00314E34">
              <w:t xml:space="preserve"> Insert</w:t>
            </w:r>
          </w:p>
        </w:tc>
      </w:tr>
      <w:tr w:rsidR="007014B8" w:rsidRPr="00314E34"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314E34" w:rsidRDefault="007014B8" w:rsidP="00D82DE0">
            <w:pPr>
              <w:pStyle w:val="Small"/>
              <w:snapToGrid w:val="0"/>
              <w:spacing w:before="40" w:after="40"/>
              <w:jc w:val="both"/>
            </w:pPr>
            <w:r w:rsidRPr="00314E34">
              <w:t xml:space="preserve">Numeric </w:t>
            </w:r>
            <w:r w:rsidR="00D82DE0" w:rsidRPr="00314E34">
              <w:t>attribute code</w:t>
            </w:r>
          </w:p>
        </w:tc>
        <w:tc>
          <w:tcPr>
            <w:tcW w:w="795" w:type="dxa"/>
            <w:tcBorders>
              <w:top w:val="single" w:sz="4" w:space="0" w:color="000000"/>
              <w:left w:val="single" w:sz="4" w:space="0" w:color="000000"/>
              <w:bottom w:val="single" w:sz="4" w:space="0" w:color="000000"/>
            </w:tcBorders>
          </w:tcPr>
          <w:p w14:paraId="2B208BC7" w14:textId="77777777" w:rsidR="007014B8" w:rsidRPr="00314E34" w:rsidRDefault="007014B8" w:rsidP="00C128E3">
            <w:pPr>
              <w:pStyle w:val="Small"/>
              <w:snapToGrid w:val="0"/>
              <w:spacing w:before="40" w:after="40"/>
              <w:jc w:val="both"/>
            </w:pPr>
            <w:r w:rsidRPr="00314E34">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314E34" w:rsidRDefault="007014B8" w:rsidP="00C128E3">
            <w:pPr>
              <w:pStyle w:val="Small"/>
              <w:snapToGrid w:val="0"/>
              <w:spacing w:before="40" w:after="40"/>
              <w:jc w:val="both"/>
            </w:pPr>
            <w:r w:rsidRPr="00314E34">
              <w:t>A valid attribute code as defined in the ATCS field of the Dataset General Information Record</w:t>
            </w:r>
          </w:p>
        </w:tc>
      </w:tr>
      <w:tr w:rsidR="007014B8" w:rsidRPr="00314E34"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314E34" w:rsidRDefault="007014B8" w:rsidP="00D82DE0">
            <w:pPr>
              <w:pStyle w:val="Small"/>
              <w:snapToGrid w:val="0"/>
              <w:spacing w:before="40" w:after="40"/>
              <w:jc w:val="both"/>
            </w:pPr>
            <w:r w:rsidRPr="00314E34">
              <w:t xml:space="preserve">Attribute </w:t>
            </w:r>
            <w:r w:rsidR="00D82DE0" w:rsidRPr="00314E34">
              <w:t>index</w:t>
            </w:r>
          </w:p>
        </w:tc>
        <w:tc>
          <w:tcPr>
            <w:tcW w:w="795" w:type="dxa"/>
            <w:tcBorders>
              <w:top w:val="single" w:sz="4" w:space="0" w:color="000000"/>
              <w:left w:val="single" w:sz="4" w:space="0" w:color="000000"/>
              <w:bottom w:val="single" w:sz="4" w:space="0" w:color="000000"/>
            </w:tcBorders>
          </w:tcPr>
          <w:p w14:paraId="6948BC88" w14:textId="77777777" w:rsidR="007014B8" w:rsidRPr="00314E34" w:rsidRDefault="007014B8" w:rsidP="00C128E3">
            <w:pPr>
              <w:pStyle w:val="Small"/>
              <w:snapToGrid w:val="0"/>
              <w:spacing w:before="40" w:after="40"/>
              <w:jc w:val="both"/>
            </w:pPr>
            <w:r w:rsidRPr="00314E34">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314E34" w:rsidRDefault="007014B8" w:rsidP="00C128E3">
            <w:pPr>
              <w:pStyle w:val="Small"/>
              <w:snapToGrid w:val="0"/>
              <w:spacing w:before="40" w:after="40"/>
              <w:jc w:val="both"/>
            </w:pPr>
            <w:r w:rsidRPr="00314E34">
              <w:t>Index (position) of the attribute in the sequence of attributes with the same code and the same parent (starting with 1)</w:t>
            </w:r>
          </w:p>
        </w:tc>
      </w:tr>
      <w:tr w:rsidR="007014B8" w:rsidRPr="00314E34"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314E34" w:rsidRDefault="007014B8" w:rsidP="00D82DE0">
            <w:pPr>
              <w:pStyle w:val="Small"/>
              <w:snapToGrid w:val="0"/>
              <w:spacing w:before="40" w:after="40"/>
              <w:jc w:val="both"/>
            </w:pPr>
            <w:r w:rsidRPr="00314E34">
              <w:t xml:space="preserve">Parent </w:t>
            </w:r>
            <w:r w:rsidR="00D82DE0" w:rsidRPr="00314E34">
              <w:t>index</w:t>
            </w:r>
          </w:p>
        </w:tc>
        <w:tc>
          <w:tcPr>
            <w:tcW w:w="795" w:type="dxa"/>
            <w:tcBorders>
              <w:top w:val="single" w:sz="4" w:space="0" w:color="000000"/>
              <w:left w:val="single" w:sz="4" w:space="0" w:color="000000"/>
              <w:bottom w:val="single" w:sz="4" w:space="0" w:color="000000"/>
            </w:tcBorders>
          </w:tcPr>
          <w:p w14:paraId="02A86464" w14:textId="77777777" w:rsidR="007014B8" w:rsidRPr="00314E34" w:rsidRDefault="007014B8" w:rsidP="00C128E3">
            <w:pPr>
              <w:pStyle w:val="Small"/>
              <w:snapToGrid w:val="0"/>
              <w:spacing w:before="40" w:after="40"/>
              <w:jc w:val="both"/>
            </w:pPr>
            <w:r w:rsidRPr="00314E34">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314E34" w:rsidRDefault="007014B8" w:rsidP="00C128E3">
            <w:pPr>
              <w:pStyle w:val="Small"/>
              <w:snapToGrid w:val="0"/>
              <w:spacing w:before="40" w:after="40"/>
              <w:jc w:val="both"/>
            </w:pPr>
            <w:r w:rsidRPr="00314E34">
              <w:t>Index (position) of the parent complex attribute within this INAS field (starting with 1). If the attribute has no parent (top level attribute) the value is 0</w:t>
            </w:r>
          </w:p>
        </w:tc>
      </w:tr>
      <w:tr w:rsidR="007014B8" w:rsidRPr="00314E34"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314E34" w:rsidRDefault="007014B8" w:rsidP="00C128E3">
            <w:pPr>
              <w:pStyle w:val="Small"/>
              <w:snapToGrid w:val="0"/>
              <w:spacing w:before="40" w:after="40"/>
              <w:jc w:val="both"/>
            </w:pPr>
            <w:r w:rsidRPr="00314E34">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314E34" w:rsidRDefault="007014B8" w:rsidP="00C128E3">
            <w:pPr>
              <w:pStyle w:val="Small"/>
              <w:snapToGrid w:val="0"/>
              <w:spacing w:before="40" w:after="40"/>
              <w:jc w:val="both"/>
            </w:pPr>
            <w:r w:rsidRPr="00314E34">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314E34" w:rsidRDefault="007014B8" w:rsidP="00C128E3">
            <w:pPr>
              <w:pStyle w:val="Small"/>
              <w:snapToGrid w:val="0"/>
              <w:spacing w:before="40" w:after="40"/>
              <w:jc w:val="both"/>
            </w:pPr>
            <w:r w:rsidRPr="00314E34">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314E34" w:rsidRDefault="007014B8" w:rsidP="00C128E3">
            <w:pPr>
              <w:pStyle w:val="Small"/>
              <w:snapToGrid w:val="0"/>
              <w:spacing w:before="40"/>
              <w:jc w:val="both"/>
            </w:pPr>
            <w:r w:rsidRPr="00314E34">
              <w:t xml:space="preserve">{1} </w:t>
            </w:r>
            <w:r w:rsidR="00645532" w:rsidRPr="00314E34">
              <w:t>–</w:t>
            </w:r>
            <w:r w:rsidRPr="00314E34">
              <w:t xml:space="preserve"> Insert</w:t>
            </w:r>
          </w:p>
          <w:p w14:paraId="746E893E" w14:textId="6CCAE3EE" w:rsidR="007014B8" w:rsidRPr="00314E34" w:rsidRDefault="007014B8" w:rsidP="00C128E3">
            <w:pPr>
              <w:pStyle w:val="Small"/>
              <w:spacing w:before="0"/>
              <w:jc w:val="both"/>
            </w:pPr>
            <w:r w:rsidRPr="00314E34">
              <w:t xml:space="preserve">{2} </w:t>
            </w:r>
            <w:r w:rsidR="00645532" w:rsidRPr="00314E34">
              <w:t>–</w:t>
            </w:r>
            <w:r w:rsidRPr="00314E34">
              <w:t xml:space="preserve"> Delete</w:t>
            </w:r>
          </w:p>
          <w:p w14:paraId="4F93FFFD" w14:textId="30B70059" w:rsidR="007014B8" w:rsidRPr="00314E34" w:rsidRDefault="007014B8" w:rsidP="00C128E3">
            <w:pPr>
              <w:pStyle w:val="Small"/>
              <w:snapToGrid w:val="0"/>
              <w:spacing w:before="0" w:after="40"/>
              <w:jc w:val="both"/>
            </w:pPr>
            <w:r w:rsidRPr="00314E34">
              <w:t xml:space="preserve">{3} </w:t>
            </w:r>
            <w:r w:rsidR="00645532" w:rsidRPr="00314E34">
              <w:t>–</w:t>
            </w:r>
            <w:r w:rsidRPr="00314E34">
              <w:t xml:space="preserve"> Modify</w:t>
            </w:r>
          </w:p>
        </w:tc>
      </w:tr>
      <w:tr w:rsidR="007014B8" w:rsidRPr="00314E34"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314E34" w:rsidRDefault="007014B8" w:rsidP="00D82DE0">
            <w:pPr>
              <w:pStyle w:val="Small"/>
              <w:snapToGrid w:val="0"/>
              <w:spacing w:before="40" w:after="40"/>
              <w:jc w:val="both"/>
            </w:pPr>
            <w:r w:rsidRPr="00314E34">
              <w:t xml:space="preserve">Attribute </w:t>
            </w:r>
            <w:r w:rsidR="00D82DE0" w:rsidRPr="00314E34">
              <w:t>value</w:t>
            </w:r>
          </w:p>
        </w:tc>
        <w:tc>
          <w:tcPr>
            <w:tcW w:w="795" w:type="dxa"/>
            <w:tcBorders>
              <w:top w:val="single" w:sz="4" w:space="0" w:color="000000"/>
              <w:left w:val="single" w:sz="4" w:space="0" w:color="000000"/>
              <w:bottom w:val="single" w:sz="4" w:space="0" w:color="000000"/>
            </w:tcBorders>
          </w:tcPr>
          <w:p w14:paraId="7855798A" w14:textId="77777777" w:rsidR="007014B8" w:rsidRPr="00314E34" w:rsidRDefault="007014B8" w:rsidP="00C128E3">
            <w:pPr>
              <w:pStyle w:val="Small"/>
              <w:snapToGrid w:val="0"/>
              <w:spacing w:before="40" w:after="40"/>
              <w:jc w:val="both"/>
            </w:pPr>
            <w:r w:rsidRPr="00314E34">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314E34" w:rsidRDefault="007014B8" w:rsidP="00C128E3">
            <w:pPr>
              <w:pStyle w:val="Small"/>
              <w:snapToGrid w:val="0"/>
              <w:spacing w:before="40" w:after="40"/>
              <w:jc w:val="both"/>
            </w:pPr>
            <w:r w:rsidRPr="00314E34">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314E34" w:rsidRDefault="007014B8" w:rsidP="00C128E3">
            <w:pPr>
              <w:pStyle w:val="Small"/>
              <w:snapToGrid w:val="0"/>
              <w:spacing w:before="40" w:after="40"/>
              <w:jc w:val="both"/>
            </w:pPr>
            <w:r w:rsidRPr="00314E34">
              <w:t>A string containing a valid value for the domain of the attribute specified by the subfields above</w:t>
            </w:r>
          </w:p>
        </w:tc>
      </w:tr>
    </w:tbl>
    <w:p w14:paraId="3DFDDC7C" w14:textId="77777777" w:rsidR="007014B8" w:rsidRPr="00314E34" w:rsidRDefault="007014B8" w:rsidP="00D82DE0">
      <w:pPr>
        <w:spacing w:after="0" w:line="240" w:lineRule="auto"/>
      </w:pPr>
    </w:p>
    <w:p w14:paraId="61803AB9" w14:textId="421BCFB0" w:rsidR="00D82DE0" w:rsidRPr="00314E34" w:rsidRDefault="00D82DE0" w:rsidP="001D02B5">
      <w:pPr>
        <w:pStyle w:val="ListContinue2"/>
        <w:keepNext/>
        <w:keepLines/>
        <w:numPr>
          <w:ilvl w:val="2"/>
          <w:numId w:val="27"/>
        </w:numPr>
        <w:tabs>
          <w:tab w:val="clear" w:pos="432"/>
        </w:tabs>
        <w:spacing w:before="120" w:after="120" w:line="240" w:lineRule="auto"/>
        <w:rPr>
          <w:b/>
          <w:lang w:eastAsia="en-US"/>
        </w:rPr>
      </w:pPr>
      <w:bookmarkStart w:id="1149" w:name="_Toc162435444"/>
      <w:bookmarkStart w:id="1150" w:name="_Toc169203138"/>
      <w:bookmarkStart w:id="1151" w:name="_Toc170072468"/>
      <w:bookmarkStart w:id="1152" w:name="_Toc175558697"/>
      <w:r w:rsidRPr="00314E34">
        <w:rPr>
          <w:b/>
          <w:lang w:eastAsia="en-US"/>
        </w:rPr>
        <w:t>Point Record Identifier field - PRID</w:t>
      </w:r>
      <w:bookmarkEnd w:id="1149"/>
      <w:bookmarkEnd w:id="1150"/>
      <w:bookmarkEnd w:id="1151"/>
      <w:bookmarkEnd w:id="115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314E34" w:rsidRDefault="007653F1" w:rsidP="00C128E3">
            <w:pPr>
              <w:pStyle w:val="Small"/>
              <w:spacing w:before="40" w:after="40"/>
              <w:jc w:val="both"/>
              <w:rPr>
                <w:b/>
              </w:rPr>
            </w:pPr>
            <w:r w:rsidRPr="00314E34">
              <w:rPr>
                <w:b/>
              </w:rPr>
              <w:t>Comment</w:t>
            </w:r>
          </w:p>
        </w:tc>
      </w:tr>
      <w:tr w:rsidR="00E73EDF" w:rsidRPr="00314E34"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314E34" w:rsidRDefault="007653F1" w:rsidP="00E76B8F">
            <w:pPr>
              <w:pStyle w:val="Small"/>
              <w:spacing w:before="40" w:after="40"/>
              <w:jc w:val="both"/>
            </w:pPr>
            <w:r w:rsidRPr="00314E34">
              <w:t xml:space="preserve">Record </w:t>
            </w:r>
            <w:r w:rsidR="00E76B8F"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314E34" w:rsidRDefault="007653F1" w:rsidP="00C128E3">
            <w:pPr>
              <w:pStyle w:val="Small"/>
              <w:spacing w:before="40" w:after="40"/>
              <w:jc w:val="both"/>
            </w:pPr>
            <w:r w:rsidRPr="00314E34">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314E34" w:rsidRDefault="007653F1" w:rsidP="00C128E3">
            <w:pPr>
              <w:pStyle w:val="Small"/>
              <w:spacing w:before="40" w:after="40"/>
              <w:jc w:val="both"/>
            </w:pPr>
            <w:r w:rsidRPr="00314E34">
              <w:t xml:space="preserve">{110} </w:t>
            </w:r>
            <w:r w:rsidR="00645532" w:rsidRPr="00314E34">
              <w:t>–</w:t>
            </w:r>
            <w:r w:rsidRPr="00314E34">
              <w:t xml:space="preserve"> Point</w:t>
            </w:r>
          </w:p>
        </w:tc>
      </w:tr>
      <w:tr w:rsidR="00E73EDF" w:rsidRPr="00314E34"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314E34" w:rsidRDefault="007653F1" w:rsidP="00E76B8F">
            <w:pPr>
              <w:pStyle w:val="Small"/>
              <w:spacing w:before="40" w:after="40"/>
              <w:jc w:val="both"/>
            </w:pPr>
            <w:r w:rsidRPr="00314E34">
              <w:t xml:space="preserve">Record </w:t>
            </w:r>
            <w:r w:rsidR="00E76B8F"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314E34" w:rsidRDefault="007653F1" w:rsidP="00E76B8F">
            <w:pPr>
              <w:pStyle w:val="Small"/>
              <w:spacing w:before="40" w:after="40"/>
              <w:jc w:val="both"/>
            </w:pPr>
            <w:r w:rsidRPr="00314E34">
              <w:t xml:space="preserve">Record </w:t>
            </w:r>
            <w:r w:rsidR="00E76B8F"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314E34" w:rsidRDefault="007653F1" w:rsidP="00E76B8F">
            <w:pPr>
              <w:pStyle w:val="Small"/>
              <w:spacing w:before="40" w:after="40"/>
              <w:jc w:val="both"/>
            </w:pPr>
            <w:r w:rsidRPr="00314E34">
              <w:t xml:space="preserve">Record </w:t>
            </w:r>
            <w:r w:rsidR="00E76B8F"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314E34" w:rsidRDefault="007653F1" w:rsidP="00C128E3">
            <w:pPr>
              <w:pStyle w:val="Small"/>
              <w:spacing w:before="40" w:after="40"/>
              <w:jc w:val="both"/>
            </w:pPr>
            <w:r w:rsidRPr="00314E34">
              <w:t>{1} – Insert</w:t>
            </w:r>
          </w:p>
        </w:tc>
      </w:tr>
    </w:tbl>
    <w:p w14:paraId="1AEDD7E2" w14:textId="77777777" w:rsidR="00E73EDF" w:rsidRPr="00314E34" w:rsidRDefault="00E73EDF" w:rsidP="00E76B8F">
      <w:pPr>
        <w:spacing w:after="0" w:line="240" w:lineRule="auto"/>
      </w:pPr>
      <w:bookmarkStart w:id="1153" w:name="_Toc207617053"/>
    </w:p>
    <w:p w14:paraId="5FFA05C6" w14:textId="42EA6E02" w:rsidR="00E76B8F" w:rsidRPr="00314E34" w:rsidRDefault="00E76B8F" w:rsidP="001D02B5">
      <w:pPr>
        <w:pStyle w:val="ListContinue2"/>
        <w:keepNext/>
        <w:keepLines/>
        <w:numPr>
          <w:ilvl w:val="2"/>
          <w:numId w:val="27"/>
        </w:numPr>
        <w:tabs>
          <w:tab w:val="clear" w:pos="432"/>
        </w:tabs>
        <w:spacing w:before="120" w:after="120" w:line="240" w:lineRule="auto"/>
        <w:rPr>
          <w:b/>
          <w:lang w:eastAsia="en-US"/>
        </w:rPr>
      </w:pPr>
      <w:bookmarkStart w:id="1154" w:name="_Toc162435445"/>
      <w:bookmarkStart w:id="1155" w:name="_Toc169203139"/>
      <w:bookmarkStart w:id="1156" w:name="_Toc170072469"/>
      <w:bookmarkStart w:id="1157" w:name="_Toc175558698"/>
      <w:r w:rsidRPr="00314E34">
        <w:rPr>
          <w:b/>
          <w:lang w:eastAsia="en-US"/>
        </w:rPr>
        <w:t>2-D Integer Coordinate Tuple field structure - C2IT</w:t>
      </w:r>
      <w:bookmarkEnd w:id="1154"/>
      <w:bookmarkEnd w:id="1155"/>
      <w:bookmarkEnd w:id="1156"/>
      <w:bookmarkEnd w:id="115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314E34" w:rsidRDefault="007653F1" w:rsidP="00C128E3">
            <w:pPr>
              <w:pStyle w:val="Small"/>
              <w:spacing w:before="40" w:after="40"/>
              <w:jc w:val="both"/>
              <w:rPr>
                <w:b/>
              </w:rPr>
            </w:pPr>
            <w:r w:rsidRPr="00314E34">
              <w:rPr>
                <w:b/>
              </w:rPr>
              <w:t>Comment</w:t>
            </w:r>
          </w:p>
        </w:tc>
      </w:tr>
      <w:tr w:rsidR="00E73EDF" w:rsidRPr="00314E34"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314E34" w:rsidRDefault="007653F1" w:rsidP="00C128E3">
            <w:pPr>
              <w:pStyle w:val="Small"/>
              <w:spacing w:before="40" w:after="40"/>
              <w:jc w:val="both"/>
            </w:pPr>
            <w:r w:rsidRPr="00314E34">
              <w:t xml:space="preserve">Y-coordinate </w:t>
            </w:r>
            <w:r w:rsidR="00810299" w:rsidRPr="00314E34">
              <w:t xml:space="preserve">or </w:t>
            </w:r>
            <w:r w:rsidRPr="00314E34">
              <w:t>latitude</w:t>
            </w:r>
          </w:p>
        </w:tc>
      </w:tr>
      <w:tr w:rsidR="00E73EDF" w:rsidRPr="00314E34"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314E34" w:rsidRDefault="007653F1" w:rsidP="00C128E3">
            <w:pPr>
              <w:pStyle w:val="Small"/>
              <w:spacing w:before="40" w:after="40"/>
              <w:jc w:val="both"/>
            </w:pPr>
            <w:r w:rsidRPr="00314E34">
              <w:t xml:space="preserve">X-coordinate </w:t>
            </w:r>
            <w:r w:rsidR="00810299" w:rsidRPr="00314E34">
              <w:t xml:space="preserve">or </w:t>
            </w:r>
            <w:r w:rsidRPr="00314E34">
              <w:t>longitude</w:t>
            </w:r>
          </w:p>
        </w:tc>
      </w:tr>
    </w:tbl>
    <w:p w14:paraId="78B5F460" w14:textId="77777777" w:rsidR="00E73EDF" w:rsidRPr="00314E34" w:rsidRDefault="00E73EDF" w:rsidP="00E76B8F">
      <w:pPr>
        <w:spacing w:after="0" w:line="240" w:lineRule="auto"/>
      </w:pPr>
    </w:p>
    <w:p w14:paraId="6706FA42" w14:textId="34347565" w:rsidR="00E76B8F" w:rsidRPr="00314E34" w:rsidRDefault="00E76B8F" w:rsidP="001D02B5">
      <w:pPr>
        <w:pStyle w:val="ListContinue2"/>
        <w:keepNext/>
        <w:keepLines/>
        <w:numPr>
          <w:ilvl w:val="2"/>
          <w:numId w:val="27"/>
        </w:numPr>
        <w:tabs>
          <w:tab w:val="clear" w:pos="432"/>
        </w:tabs>
        <w:spacing w:before="120" w:after="120" w:line="240" w:lineRule="auto"/>
        <w:rPr>
          <w:b/>
          <w:lang w:eastAsia="en-US"/>
        </w:rPr>
      </w:pPr>
      <w:bookmarkStart w:id="1158" w:name="_Toc162435446"/>
      <w:bookmarkStart w:id="1159" w:name="_Toc169203140"/>
      <w:bookmarkStart w:id="1160" w:name="_Toc170072470"/>
      <w:bookmarkStart w:id="1161" w:name="_Toc175558699"/>
      <w:r w:rsidRPr="00314E34">
        <w:rPr>
          <w:b/>
          <w:lang w:eastAsia="en-US"/>
        </w:rPr>
        <w:t>3-D Integer Coordinate Tuple field structure - C3IT</w:t>
      </w:r>
      <w:bookmarkEnd w:id="1158"/>
      <w:bookmarkEnd w:id="1159"/>
      <w:bookmarkEnd w:id="1160"/>
      <w:bookmarkEnd w:id="116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314E34" w:rsidRDefault="007653F1" w:rsidP="00C128E3">
            <w:pPr>
              <w:pStyle w:val="Small"/>
              <w:spacing w:before="40" w:after="40"/>
              <w:jc w:val="both"/>
              <w:rPr>
                <w:b/>
              </w:rPr>
            </w:pPr>
            <w:r w:rsidRPr="00314E34">
              <w:rPr>
                <w:b/>
              </w:rPr>
              <w:t>Comment</w:t>
            </w:r>
          </w:p>
        </w:tc>
      </w:tr>
      <w:tr w:rsidR="00E73EDF" w:rsidRPr="00314E34"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314E34" w:rsidRDefault="007653F1" w:rsidP="00C128E3">
            <w:pPr>
              <w:pStyle w:val="Small"/>
              <w:spacing w:before="40" w:after="40"/>
              <w:jc w:val="both"/>
            </w:pPr>
            <w:r w:rsidRPr="00314E34">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314E34" w:rsidRDefault="007653F1" w:rsidP="00C128E3">
            <w:pPr>
              <w:pStyle w:val="Small"/>
              <w:spacing w:before="40" w:after="40"/>
              <w:jc w:val="both"/>
            </w:pPr>
            <w:r w:rsidRPr="00314E34">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314E34" w:rsidRDefault="007653F1" w:rsidP="00C128E3">
            <w:pPr>
              <w:pStyle w:val="Small"/>
              <w:spacing w:before="40" w:after="40"/>
              <w:jc w:val="both"/>
            </w:pPr>
            <w:r w:rsidRPr="00314E34">
              <w:t>Internal identifier of the Vertical CRS</w:t>
            </w:r>
          </w:p>
        </w:tc>
      </w:tr>
      <w:tr w:rsidR="00E73EDF" w:rsidRPr="00314E34"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314E34" w:rsidRDefault="00645532" w:rsidP="00C128E3">
            <w:pPr>
              <w:pStyle w:val="Small"/>
              <w:spacing w:before="40" w:after="40"/>
              <w:jc w:val="both"/>
            </w:pPr>
            <w:r w:rsidRPr="00314E34">
              <w:t>Y-</w:t>
            </w:r>
            <w:r w:rsidR="007653F1" w:rsidRPr="00314E34">
              <w:t xml:space="preserve">coordinate </w:t>
            </w:r>
            <w:r w:rsidR="00FE09DE" w:rsidRPr="00314E34">
              <w:t xml:space="preserve">or </w:t>
            </w:r>
            <w:r w:rsidR="007653F1" w:rsidRPr="00314E34">
              <w:t>latitude</w:t>
            </w:r>
          </w:p>
        </w:tc>
      </w:tr>
      <w:tr w:rsidR="00E73EDF" w:rsidRPr="00314E34"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314E34" w:rsidRDefault="00645532" w:rsidP="00C128E3">
            <w:pPr>
              <w:pStyle w:val="Small"/>
              <w:spacing w:before="40" w:after="40"/>
              <w:jc w:val="both"/>
            </w:pPr>
            <w:r w:rsidRPr="00314E34">
              <w:t>X-</w:t>
            </w:r>
            <w:r w:rsidR="007653F1" w:rsidRPr="00314E34">
              <w:t>coordinate</w:t>
            </w:r>
            <w:r w:rsidR="00FE09DE" w:rsidRPr="00314E34">
              <w:t xml:space="preserve"> or </w:t>
            </w:r>
            <w:r w:rsidR="007653F1" w:rsidRPr="00314E34">
              <w:t>longitude</w:t>
            </w:r>
          </w:p>
        </w:tc>
      </w:tr>
      <w:tr w:rsidR="00E73EDF" w:rsidRPr="00314E34"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314E34" w:rsidRDefault="007653F1" w:rsidP="00C128E3">
            <w:pPr>
              <w:pStyle w:val="Small"/>
              <w:spacing w:before="40" w:after="40"/>
              <w:jc w:val="both"/>
            </w:pPr>
            <w:r w:rsidRPr="00314E34">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314E34" w:rsidRDefault="007653F1" w:rsidP="00C128E3">
            <w:pPr>
              <w:pStyle w:val="Small"/>
              <w:spacing w:before="40" w:after="40"/>
              <w:jc w:val="both"/>
            </w:pPr>
            <w:r w:rsidRPr="00314E34">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314E34" w:rsidRDefault="00645532" w:rsidP="00C128E3">
            <w:pPr>
              <w:pStyle w:val="Small"/>
              <w:spacing w:before="40" w:after="40"/>
              <w:jc w:val="both"/>
            </w:pPr>
            <w:r w:rsidRPr="00314E34">
              <w:t>Z-</w:t>
            </w:r>
            <w:r w:rsidR="007653F1" w:rsidRPr="00314E34">
              <w:t>coordinate (depth)</w:t>
            </w:r>
          </w:p>
        </w:tc>
      </w:tr>
    </w:tbl>
    <w:p w14:paraId="7DFE021B" w14:textId="77777777" w:rsidR="00E73EDF" w:rsidRPr="00314E34" w:rsidRDefault="00E73EDF" w:rsidP="00E76B8F">
      <w:pPr>
        <w:spacing w:after="0" w:line="240" w:lineRule="auto"/>
      </w:pPr>
    </w:p>
    <w:p w14:paraId="29F03880" w14:textId="21B3CE5A" w:rsidR="00E76B8F" w:rsidRPr="00314E34" w:rsidRDefault="00E76B8F" w:rsidP="001D02B5">
      <w:pPr>
        <w:pStyle w:val="ListContinue2"/>
        <w:keepNext/>
        <w:keepLines/>
        <w:numPr>
          <w:ilvl w:val="2"/>
          <w:numId w:val="27"/>
        </w:numPr>
        <w:tabs>
          <w:tab w:val="clear" w:pos="432"/>
        </w:tabs>
        <w:spacing w:before="120" w:after="120" w:line="240" w:lineRule="auto"/>
        <w:rPr>
          <w:b/>
          <w:lang w:eastAsia="en-US"/>
        </w:rPr>
      </w:pPr>
      <w:bookmarkStart w:id="1162" w:name="_Toc162435447"/>
      <w:bookmarkStart w:id="1163" w:name="_Toc169203141"/>
      <w:bookmarkStart w:id="1164" w:name="_Toc170072471"/>
      <w:bookmarkStart w:id="1165" w:name="_Toc175558700"/>
      <w:r w:rsidRPr="00314E34">
        <w:rPr>
          <w:b/>
          <w:lang w:eastAsia="en-US"/>
        </w:rPr>
        <w:t>Multi Point Record Identifier field - MRID</w:t>
      </w:r>
      <w:bookmarkEnd w:id="1162"/>
      <w:bookmarkEnd w:id="1163"/>
      <w:bookmarkEnd w:id="1164"/>
      <w:bookmarkEnd w:id="116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153"/>
          <w:p w14:paraId="6735B230" w14:textId="77777777" w:rsidR="00E73EDF" w:rsidRPr="00314E34" w:rsidRDefault="007653F1" w:rsidP="00E76B8F">
            <w:pPr>
              <w:pStyle w:val="Small"/>
              <w:keepNext/>
              <w:keepLines/>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314E34" w:rsidRDefault="007653F1" w:rsidP="00E76B8F">
            <w:pPr>
              <w:pStyle w:val="Small"/>
              <w:keepNext/>
              <w:keepLines/>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314E34" w:rsidRDefault="007653F1" w:rsidP="00E76B8F">
            <w:pPr>
              <w:pStyle w:val="Small"/>
              <w:keepNext/>
              <w:keepLines/>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314E34" w:rsidRDefault="007653F1" w:rsidP="00E76B8F">
            <w:pPr>
              <w:pStyle w:val="Small"/>
              <w:keepNext/>
              <w:keepLines/>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314E34" w:rsidRDefault="007653F1" w:rsidP="00E76B8F">
            <w:pPr>
              <w:pStyle w:val="Small"/>
              <w:keepNext/>
              <w:keepLines/>
              <w:widowControl/>
              <w:spacing w:before="40" w:after="40"/>
              <w:jc w:val="both"/>
              <w:rPr>
                <w:b/>
              </w:rPr>
            </w:pPr>
            <w:r w:rsidRPr="00314E34">
              <w:rPr>
                <w:b/>
              </w:rPr>
              <w:t>Comment</w:t>
            </w:r>
          </w:p>
        </w:tc>
      </w:tr>
      <w:tr w:rsidR="00E73EDF" w:rsidRPr="00314E34"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314E34" w:rsidRDefault="007653F1" w:rsidP="00E76B8F">
            <w:pPr>
              <w:pStyle w:val="Small"/>
              <w:keepNext/>
              <w:keepLines/>
              <w:widowControl/>
              <w:spacing w:before="40" w:after="40"/>
              <w:jc w:val="both"/>
            </w:pPr>
            <w:r w:rsidRPr="00314E34">
              <w:t xml:space="preserve">Record </w:t>
            </w:r>
            <w:r w:rsidR="00E76B8F"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314E34" w:rsidRDefault="007653F1" w:rsidP="00E76B8F">
            <w:pPr>
              <w:pStyle w:val="Small"/>
              <w:keepNext/>
              <w:keepLines/>
              <w:widowContro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314E34" w:rsidRDefault="007653F1" w:rsidP="00E76B8F">
            <w:pPr>
              <w:pStyle w:val="Small"/>
              <w:keepNext/>
              <w:keepLines/>
              <w:widowControl/>
              <w:spacing w:before="40" w:after="40"/>
              <w:jc w:val="both"/>
            </w:pPr>
            <w:r w:rsidRPr="00314E34">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314E34" w:rsidRDefault="007653F1" w:rsidP="00E76B8F">
            <w:pPr>
              <w:pStyle w:val="Small"/>
              <w:keepNext/>
              <w:keepLines/>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314E34" w:rsidRDefault="007653F1" w:rsidP="00E76B8F">
            <w:pPr>
              <w:pStyle w:val="Small"/>
              <w:keepNext/>
              <w:keepLines/>
              <w:widowControl/>
              <w:spacing w:before="40" w:after="40"/>
              <w:jc w:val="both"/>
            </w:pPr>
            <w:r w:rsidRPr="00314E34">
              <w:t xml:space="preserve">{115} </w:t>
            </w:r>
            <w:r w:rsidR="00645532" w:rsidRPr="00314E34">
              <w:t>–</w:t>
            </w:r>
            <w:r w:rsidRPr="00314E34">
              <w:t xml:space="preserve"> Multi Point</w:t>
            </w:r>
          </w:p>
        </w:tc>
      </w:tr>
      <w:tr w:rsidR="00E73EDF" w:rsidRPr="00314E34"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314E34" w:rsidRDefault="007653F1" w:rsidP="00E76B8F">
            <w:pPr>
              <w:pStyle w:val="Small"/>
              <w:keepNext/>
              <w:keepLines/>
              <w:widowControl/>
              <w:spacing w:before="40" w:after="40"/>
              <w:jc w:val="both"/>
            </w:pPr>
            <w:r w:rsidRPr="00314E34">
              <w:t xml:space="preserve">Record </w:t>
            </w:r>
            <w:r w:rsidR="00E76B8F"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314E34" w:rsidRDefault="007653F1" w:rsidP="00E76B8F">
            <w:pPr>
              <w:pStyle w:val="Small"/>
              <w:keepNext/>
              <w:keepLines/>
              <w:widowContro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314E34"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314E34" w:rsidRDefault="007653F1" w:rsidP="00E76B8F">
            <w:pPr>
              <w:pStyle w:val="Small"/>
              <w:keepNext/>
              <w:keepLines/>
              <w:widowContro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314E34" w:rsidRDefault="007653F1" w:rsidP="00E76B8F">
            <w:pPr>
              <w:pStyle w:val="Small"/>
              <w:keepNext/>
              <w:keepLines/>
              <w:widowControl/>
              <w:spacing w:before="40" w:after="40"/>
              <w:jc w:val="both"/>
            </w:pPr>
            <w:r w:rsidRPr="00314E34">
              <w:t>Range: 1 to 2</w:t>
            </w:r>
            <w:r w:rsidRPr="00314E34">
              <w:rPr>
                <w:vertAlign w:val="superscript"/>
              </w:rPr>
              <w:t>32</w:t>
            </w:r>
            <w:r w:rsidRPr="00314E34">
              <w:noBreakHyphen/>
              <w:t>2</w:t>
            </w:r>
          </w:p>
        </w:tc>
      </w:tr>
      <w:tr w:rsidR="00E73EDF" w:rsidRPr="00314E34"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314E34" w:rsidRDefault="007653F1" w:rsidP="00E76B8F">
            <w:pPr>
              <w:pStyle w:val="Small"/>
              <w:keepNext/>
              <w:keepLines/>
              <w:widowControl/>
              <w:spacing w:before="40" w:after="40"/>
              <w:jc w:val="both"/>
            </w:pPr>
            <w:r w:rsidRPr="00314E34">
              <w:t xml:space="preserve">Record </w:t>
            </w:r>
            <w:r w:rsidR="00E76B8F"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314E34" w:rsidRDefault="007653F1" w:rsidP="00E76B8F">
            <w:pPr>
              <w:pStyle w:val="Small"/>
              <w:keepNext/>
              <w:keepLines/>
              <w:widowContro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314E34"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314E34" w:rsidRDefault="007653F1" w:rsidP="00E76B8F">
            <w:pPr>
              <w:pStyle w:val="Small"/>
              <w:keepNext/>
              <w:keepLines/>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314E34" w:rsidRDefault="007653F1" w:rsidP="00E76B8F">
            <w:pPr>
              <w:pStyle w:val="Small"/>
              <w:keepNext/>
              <w:keepLines/>
              <w:widowControl/>
              <w:spacing w:before="40" w:after="40"/>
              <w:jc w:val="both"/>
            </w:pPr>
            <w:r w:rsidRPr="00314E34">
              <w:t>RVER contains the serial number of the record edition</w:t>
            </w:r>
          </w:p>
        </w:tc>
      </w:tr>
      <w:tr w:rsidR="00E73EDF" w:rsidRPr="00314E34"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314E34" w:rsidRDefault="007653F1" w:rsidP="00E76B8F">
            <w:pPr>
              <w:pStyle w:val="Small"/>
              <w:spacing w:before="40" w:after="40"/>
              <w:jc w:val="both"/>
            </w:pPr>
            <w:r w:rsidRPr="00314E34">
              <w:t xml:space="preserve">Record </w:t>
            </w:r>
            <w:r w:rsidR="00E76B8F"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314E34" w:rsidRDefault="007653F1" w:rsidP="00C128E3">
            <w:pPr>
              <w:pStyle w:val="Small"/>
              <w:spacing w:before="40" w:after="40"/>
              <w:jc w:val="both"/>
            </w:pPr>
            <w:r w:rsidRPr="00314E34">
              <w:t xml:space="preserve">{1} </w:t>
            </w:r>
            <w:r w:rsidR="00645532" w:rsidRPr="00314E34">
              <w:t>–</w:t>
            </w:r>
            <w:r w:rsidRPr="00314E34">
              <w:t xml:space="preserve"> Insert</w:t>
            </w:r>
          </w:p>
        </w:tc>
      </w:tr>
    </w:tbl>
    <w:p w14:paraId="4B373840" w14:textId="77777777" w:rsidR="00E73EDF" w:rsidRPr="00314E34" w:rsidRDefault="00E73EDF" w:rsidP="00B30BC0">
      <w:pPr>
        <w:spacing w:after="0" w:line="240" w:lineRule="auto"/>
      </w:pPr>
    </w:p>
    <w:p w14:paraId="2FCF08C4" w14:textId="0278DD61" w:rsidR="00B30BC0" w:rsidRPr="00314E34" w:rsidRDefault="00B30BC0" w:rsidP="001D02B5">
      <w:pPr>
        <w:pStyle w:val="ListContinue2"/>
        <w:keepNext/>
        <w:keepLines/>
        <w:numPr>
          <w:ilvl w:val="2"/>
          <w:numId w:val="27"/>
        </w:numPr>
        <w:tabs>
          <w:tab w:val="clear" w:pos="432"/>
        </w:tabs>
        <w:spacing w:before="120" w:after="120" w:line="240" w:lineRule="auto"/>
        <w:rPr>
          <w:b/>
          <w:lang w:eastAsia="en-US"/>
        </w:rPr>
      </w:pPr>
      <w:bookmarkStart w:id="1166" w:name="_Toc162435448"/>
      <w:bookmarkStart w:id="1167" w:name="_Toc169203142"/>
      <w:bookmarkStart w:id="1168" w:name="_Toc170072472"/>
      <w:bookmarkStart w:id="1169" w:name="_Toc175558701"/>
      <w:r w:rsidRPr="00314E34">
        <w:rPr>
          <w:b/>
          <w:lang w:eastAsia="en-US"/>
        </w:rPr>
        <w:t>2-D Integer Coordinate List field structure - C2IL</w:t>
      </w:r>
      <w:bookmarkEnd w:id="1166"/>
      <w:bookmarkEnd w:id="1167"/>
      <w:bookmarkEnd w:id="1168"/>
      <w:bookmarkEnd w:id="1169"/>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314E34"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314E34" w:rsidRDefault="00322273" w:rsidP="00C128E3">
            <w:pPr>
              <w:pStyle w:val="Small"/>
              <w:snapToGrid w:val="0"/>
              <w:spacing w:before="40" w:after="40"/>
              <w:rPr>
                <w:b/>
              </w:rPr>
            </w:pPr>
            <w:bookmarkStart w:id="1170" w:name="_Toc207617057"/>
            <w:r w:rsidRPr="00314E34">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314E34" w:rsidRDefault="00322273" w:rsidP="00C128E3">
            <w:pPr>
              <w:pStyle w:val="Small"/>
              <w:snapToGrid w:val="0"/>
              <w:spacing w:before="40" w:after="40"/>
              <w:rPr>
                <w:b/>
              </w:rPr>
            </w:pPr>
            <w:r w:rsidRPr="00314E34">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314E34" w:rsidRDefault="00322273" w:rsidP="00C128E3">
            <w:pPr>
              <w:pStyle w:val="Small"/>
              <w:snapToGrid w:val="0"/>
              <w:spacing w:before="40" w:after="40"/>
              <w:rPr>
                <w:b/>
              </w:rPr>
            </w:pPr>
            <w:r w:rsidRPr="00314E34">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314E34" w:rsidRDefault="00322273" w:rsidP="00C128E3">
            <w:pPr>
              <w:pStyle w:val="Small"/>
              <w:snapToGrid w:val="0"/>
              <w:spacing w:before="40" w:after="40"/>
              <w:rPr>
                <w:b/>
              </w:rPr>
            </w:pPr>
            <w:r w:rsidRPr="00314E34">
              <w:rPr>
                <w:b/>
              </w:rPr>
              <w:t>Subfield content and specification</w:t>
            </w:r>
          </w:p>
        </w:tc>
      </w:tr>
      <w:tr w:rsidR="00322273" w:rsidRPr="00314E34" w14:paraId="7354F078" w14:textId="77777777" w:rsidTr="00B30BC0">
        <w:trPr>
          <w:trHeight w:val="296"/>
        </w:trPr>
        <w:tc>
          <w:tcPr>
            <w:tcW w:w="3762" w:type="dxa"/>
            <w:tcBorders>
              <w:top w:val="double" w:sz="4" w:space="0" w:color="auto"/>
            </w:tcBorders>
          </w:tcPr>
          <w:p w14:paraId="63185B2F" w14:textId="77777777" w:rsidR="00322273" w:rsidRPr="00314E34" w:rsidRDefault="00322273" w:rsidP="00C128E3">
            <w:pPr>
              <w:pStyle w:val="Small"/>
              <w:snapToGrid w:val="0"/>
              <w:spacing w:before="40" w:after="40"/>
            </w:pPr>
            <w:r w:rsidRPr="00314E34">
              <w:t>Coordinate in Y axis</w:t>
            </w:r>
          </w:p>
        </w:tc>
        <w:tc>
          <w:tcPr>
            <w:tcW w:w="863" w:type="dxa"/>
            <w:tcBorders>
              <w:top w:val="double" w:sz="4" w:space="0" w:color="auto"/>
            </w:tcBorders>
          </w:tcPr>
          <w:p w14:paraId="386EFA5C" w14:textId="77777777" w:rsidR="00322273" w:rsidRPr="00314E34" w:rsidRDefault="00322273" w:rsidP="00C128E3">
            <w:pPr>
              <w:pStyle w:val="Small"/>
              <w:snapToGrid w:val="0"/>
              <w:spacing w:before="40" w:after="40"/>
            </w:pPr>
            <w:r w:rsidRPr="00314E34">
              <w:t>*YCOO</w:t>
            </w:r>
          </w:p>
        </w:tc>
        <w:tc>
          <w:tcPr>
            <w:tcW w:w="863" w:type="dxa"/>
            <w:tcBorders>
              <w:top w:val="double" w:sz="4" w:space="0" w:color="auto"/>
            </w:tcBorders>
          </w:tcPr>
          <w:p w14:paraId="28436433" w14:textId="77777777" w:rsidR="00322273" w:rsidRPr="00314E34" w:rsidRDefault="00322273" w:rsidP="00C128E3">
            <w:pPr>
              <w:pStyle w:val="Small"/>
              <w:snapToGrid w:val="0"/>
              <w:spacing w:before="40" w:after="40"/>
            </w:pPr>
            <w:r w:rsidRPr="00314E34">
              <w:t>b24</w:t>
            </w:r>
          </w:p>
        </w:tc>
        <w:tc>
          <w:tcPr>
            <w:tcW w:w="4378" w:type="dxa"/>
            <w:tcBorders>
              <w:top w:val="double" w:sz="4" w:space="0" w:color="auto"/>
            </w:tcBorders>
          </w:tcPr>
          <w:p w14:paraId="3C67C09C" w14:textId="77777777" w:rsidR="00322273" w:rsidRPr="00314E34" w:rsidRDefault="00322273" w:rsidP="00C128E3">
            <w:pPr>
              <w:pStyle w:val="Small"/>
              <w:snapToGrid w:val="0"/>
              <w:spacing w:before="40" w:after="40"/>
            </w:pPr>
            <w:r w:rsidRPr="00314E34">
              <w:t>Y-coordinate or latitude</w:t>
            </w:r>
          </w:p>
        </w:tc>
      </w:tr>
      <w:tr w:rsidR="00322273" w:rsidRPr="00314E34" w14:paraId="17DC5A58" w14:textId="77777777" w:rsidTr="00B30BC0">
        <w:trPr>
          <w:trHeight w:val="266"/>
        </w:trPr>
        <w:tc>
          <w:tcPr>
            <w:tcW w:w="3762" w:type="dxa"/>
          </w:tcPr>
          <w:p w14:paraId="1C9A1698" w14:textId="77777777" w:rsidR="00322273" w:rsidRPr="00314E34" w:rsidRDefault="00322273" w:rsidP="00C128E3">
            <w:pPr>
              <w:pStyle w:val="Small"/>
              <w:snapToGrid w:val="0"/>
              <w:spacing w:before="40" w:after="40"/>
            </w:pPr>
            <w:r w:rsidRPr="00314E34">
              <w:t>Coordinate in X axis</w:t>
            </w:r>
          </w:p>
        </w:tc>
        <w:tc>
          <w:tcPr>
            <w:tcW w:w="863" w:type="dxa"/>
          </w:tcPr>
          <w:p w14:paraId="5E618761" w14:textId="77777777" w:rsidR="00322273" w:rsidRPr="00314E34" w:rsidRDefault="00322273" w:rsidP="00C128E3">
            <w:pPr>
              <w:pStyle w:val="Small"/>
              <w:snapToGrid w:val="0"/>
              <w:spacing w:before="40" w:after="40"/>
            </w:pPr>
            <w:r w:rsidRPr="00314E34">
              <w:t>XCOO</w:t>
            </w:r>
          </w:p>
        </w:tc>
        <w:tc>
          <w:tcPr>
            <w:tcW w:w="863" w:type="dxa"/>
          </w:tcPr>
          <w:p w14:paraId="5B2ECD33" w14:textId="77777777" w:rsidR="00322273" w:rsidRPr="00314E34" w:rsidRDefault="00322273" w:rsidP="00C128E3">
            <w:pPr>
              <w:pStyle w:val="Small"/>
              <w:snapToGrid w:val="0"/>
              <w:spacing w:before="40" w:after="40"/>
            </w:pPr>
            <w:r w:rsidRPr="00314E34">
              <w:t>b24</w:t>
            </w:r>
          </w:p>
        </w:tc>
        <w:tc>
          <w:tcPr>
            <w:tcW w:w="4378" w:type="dxa"/>
          </w:tcPr>
          <w:p w14:paraId="2D830ED2" w14:textId="77777777" w:rsidR="00322273" w:rsidRPr="00314E34" w:rsidRDefault="00322273" w:rsidP="00C128E3">
            <w:pPr>
              <w:pStyle w:val="Small"/>
              <w:snapToGrid w:val="0"/>
              <w:spacing w:before="40" w:after="40"/>
            </w:pPr>
            <w:r w:rsidRPr="00314E34">
              <w:t>X-coordinate or longitude</w:t>
            </w:r>
          </w:p>
        </w:tc>
      </w:tr>
    </w:tbl>
    <w:p w14:paraId="7B82A374" w14:textId="77777777" w:rsidR="00E73EDF" w:rsidRPr="00314E34" w:rsidRDefault="00E73EDF" w:rsidP="00B30BC0">
      <w:pPr>
        <w:spacing w:after="0" w:line="240" w:lineRule="auto"/>
      </w:pPr>
    </w:p>
    <w:p w14:paraId="6FB3CD67" w14:textId="06BCDE5D" w:rsidR="00B30BC0" w:rsidRPr="00314E34" w:rsidRDefault="00B30BC0" w:rsidP="001D02B5">
      <w:pPr>
        <w:pStyle w:val="ListContinue2"/>
        <w:keepNext/>
        <w:keepLines/>
        <w:numPr>
          <w:ilvl w:val="2"/>
          <w:numId w:val="27"/>
        </w:numPr>
        <w:tabs>
          <w:tab w:val="clear" w:pos="432"/>
        </w:tabs>
        <w:spacing w:before="120" w:after="120" w:line="240" w:lineRule="auto"/>
        <w:rPr>
          <w:b/>
          <w:lang w:eastAsia="en-US"/>
        </w:rPr>
      </w:pPr>
      <w:bookmarkStart w:id="1171" w:name="_Toc162435449"/>
      <w:bookmarkStart w:id="1172" w:name="_Toc169203143"/>
      <w:bookmarkStart w:id="1173" w:name="_Toc170072473"/>
      <w:bookmarkStart w:id="1174" w:name="_Toc175558702"/>
      <w:r w:rsidRPr="00314E34">
        <w:rPr>
          <w:b/>
          <w:lang w:eastAsia="en-US"/>
        </w:rPr>
        <w:lastRenderedPageBreak/>
        <w:t>3-D Integer Coordinate List field structure - C3IL</w:t>
      </w:r>
      <w:bookmarkEnd w:id="1171"/>
      <w:bookmarkEnd w:id="1172"/>
      <w:bookmarkEnd w:id="1173"/>
      <w:bookmarkEnd w:id="1174"/>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314E34"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314E34" w:rsidRDefault="007653F1" w:rsidP="00C128E3">
            <w:pPr>
              <w:pStyle w:val="Small"/>
              <w:snapToGrid w:val="0"/>
              <w:spacing w:before="40" w:after="40"/>
              <w:rPr>
                <w:b/>
              </w:rPr>
            </w:pPr>
            <w:r w:rsidRPr="00314E34">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314E34" w:rsidRDefault="007653F1" w:rsidP="00C128E3">
            <w:pPr>
              <w:pStyle w:val="Small"/>
              <w:snapToGrid w:val="0"/>
              <w:spacing w:before="40" w:after="40"/>
              <w:rPr>
                <w:b/>
              </w:rPr>
            </w:pPr>
            <w:r w:rsidRPr="00314E34">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314E34" w:rsidRDefault="007653F1" w:rsidP="00C128E3">
            <w:pPr>
              <w:pStyle w:val="Small"/>
              <w:snapToGrid w:val="0"/>
              <w:spacing w:before="40" w:after="40"/>
              <w:rPr>
                <w:b/>
              </w:rPr>
            </w:pPr>
            <w:r w:rsidRPr="00314E34">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314E34" w:rsidRDefault="007653F1" w:rsidP="00C128E3">
            <w:pPr>
              <w:pStyle w:val="Small"/>
              <w:snapToGrid w:val="0"/>
              <w:spacing w:before="40" w:after="40"/>
              <w:rPr>
                <w:b/>
              </w:rPr>
            </w:pPr>
            <w:r w:rsidRPr="00314E34">
              <w:rPr>
                <w:b/>
              </w:rPr>
              <w:t>Subfield content and specification</w:t>
            </w:r>
          </w:p>
        </w:tc>
      </w:tr>
      <w:tr w:rsidR="00E73EDF" w:rsidRPr="00314E34"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314E34" w:rsidRDefault="007653F1" w:rsidP="00C128E3">
            <w:pPr>
              <w:pStyle w:val="Small"/>
              <w:snapToGrid w:val="0"/>
              <w:spacing w:before="40" w:after="40"/>
            </w:pPr>
            <w:r w:rsidRPr="00314E34">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314E34" w:rsidRDefault="007653F1" w:rsidP="00C128E3">
            <w:pPr>
              <w:pStyle w:val="Small"/>
              <w:snapToGrid w:val="0"/>
              <w:spacing w:before="40" w:after="40"/>
            </w:pPr>
            <w:r w:rsidRPr="00314E34">
              <w:t>VCID</w:t>
            </w:r>
          </w:p>
        </w:tc>
        <w:tc>
          <w:tcPr>
            <w:tcW w:w="849" w:type="dxa"/>
            <w:tcBorders>
              <w:top w:val="double" w:sz="4" w:space="0" w:color="auto"/>
              <w:left w:val="single" w:sz="4" w:space="0" w:color="000000"/>
              <w:bottom w:val="single" w:sz="4" w:space="0" w:color="000000"/>
            </w:tcBorders>
          </w:tcPr>
          <w:p w14:paraId="65A1072A" w14:textId="77777777" w:rsidR="00E73EDF" w:rsidRPr="00314E34" w:rsidRDefault="007653F1" w:rsidP="00C128E3">
            <w:pPr>
              <w:pStyle w:val="Small"/>
              <w:snapToGrid w:val="0"/>
              <w:spacing w:before="40" w:after="40"/>
            </w:pPr>
            <w:r w:rsidRPr="00314E34">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314E34" w:rsidRDefault="007653F1" w:rsidP="00C128E3">
            <w:pPr>
              <w:pStyle w:val="Small"/>
              <w:snapToGrid w:val="0"/>
              <w:spacing w:before="40" w:after="40"/>
            </w:pPr>
            <w:r w:rsidRPr="00314E34">
              <w:t>Internal identifier of the Vertical CRS</w:t>
            </w:r>
          </w:p>
        </w:tc>
      </w:tr>
      <w:tr w:rsidR="00E73EDF" w:rsidRPr="00314E34"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314E34" w:rsidRDefault="007653F1" w:rsidP="00C128E3">
            <w:pPr>
              <w:pStyle w:val="Small"/>
              <w:snapToGrid w:val="0"/>
              <w:spacing w:before="40" w:after="40"/>
            </w:pPr>
            <w:r w:rsidRPr="00314E34">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314E34" w:rsidRDefault="007653F1" w:rsidP="00C128E3">
            <w:pPr>
              <w:pStyle w:val="Small"/>
              <w:snapToGrid w:val="0"/>
              <w:spacing w:before="40" w:after="40"/>
            </w:pPr>
            <w:r w:rsidRPr="00314E34">
              <w:t>*YCOO</w:t>
            </w:r>
          </w:p>
        </w:tc>
        <w:tc>
          <w:tcPr>
            <w:tcW w:w="849" w:type="dxa"/>
            <w:tcBorders>
              <w:top w:val="single" w:sz="4" w:space="0" w:color="000000"/>
              <w:left w:val="single" w:sz="4" w:space="0" w:color="000000"/>
              <w:bottom w:val="single" w:sz="4" w:space="0" w:color="000000"/>
            </w:tcBorders>
          </w:tcPr>
          <w:p w14:paraId="49C27BFE"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314E34" w:rsidRDefault="00645532" w:rsidP="00C128E3">
            <w:pPr>
              <w:pStyle w:val="Small"/>
              <w:snapToGrid w:val="0"/>
              <w:spacing w:before="40" w:after="40"/>
            </w:pPr>
            <w:r w:rsidRPr="00314E34">
              <w:t>Y-</w:t>
            </w:r>
            <w:r w:rsidR="007653F1" w:rsidRPr="00314E34">
              <w:t>coordinate or latitude</w:t>
            </w:r>
          </w:p>
        </w:tc>
      </w:tr>
      <w:tr w:rsidR="00E73EDF" w:rsidRPr="00314E34"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314E34" w:rsidRDefault="007653F1" w:rsidP="00C128E3">
            <w:pPr>
              <w:pStyle w:val="Small"/>
              <w:snapToGrid w:val="0"/>
              <w:spacing w:before="40" w:after="40"/>
            </w:pPr>
            <w:r w:rsidRPr="00314E34">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314E34" w:rsidRDefault="007653F1" w:rsidP="00C128E3">
            <w:pPr>
              <w:pStyle w:val="Small"/>
              <w:snapToGrid w:val="0"/>
              <w:spacing w:before="40" w:after="40"/>
            </w:pPr>
            <w:r w:rsidRPr="00314E34">
              <w:t>XCOO</w:t>
            </w:r>
          </w:p>
        </w:tc>
        <w:tc>
          <w:tcPr>
            <w:tcW w:w="849" w:type="dxa"/>
            <w:tcBorders>
              <w:top w:val="single" w:sz="4" w:space="0" w:color="000000"/>
              <w:left w:val="single" w:sz="4" w:space="0" w:color="000000"/>
              <w:bottom w:val="single" w:sz="4" w:space="0" w:color="000000"/>
            </w:tcBorders>
          </w:tcPr>
          <w:p w14:paraId="0DA55FA9"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314E34" w:rsidRDefault="00645532" w:rsidP="00C128E3">
            <w:pPr>
              <w:pStyle w:val="Small"/>
              <w:snapToGrid w:val="0"/>
              <w:spacing w:before="40" w:after="40"/>
            </w:pPr>
            <w:r w:rsidRPr="00314E34">
              <w:t>X-</w:t>
            </w:r>
            <w:r w:rsidR="007653F1" w:rsidRPr="00314E34">
              <w:t>coordinate or longitude</w:t>
            </w:r>
          </w:p>
        </w:tc>
      </w:tr>
      <w:tr w:rsidR="00E73EDF" w:rsidRPr="00314E34"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314E34" w:rsidRDefault="007653F1" w:rsidP="00C128E3">
            <w:pPr>
              <w:pStyle w:val="Small"/>
              <w:snapToGrid w:val="0"/>
              <w:spacing w:before="40" w:after="40"/>
            </w:pPr>
            <w:r w:rsidRPr="00314E34">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314E34" w:rsidRDefault="007653F1" w:rsidP="00C128E3">
            <w:pPr>
              <w:pStyle w:val="Small"/>
              <w:snapToGrid w:val="0"/>
              <w:spacing w:before="40" w:after="40"/>
            </w:pPr>
            <w:r w:rsidRPr="00314E34">
              <w:t>ZCOO</w:t>
            </w:r>
          </w:p>
        </w:tc>
        <w:tc>
          <w:tcPr>
            <w:tcW w:w="849" w:type="dxa"/>
            <w:tcBorders>
              <w:top w:val="single" w:sz="4" w:space="0" w:color="000000"/>
              <w:left w:val="single" w:sz="4" w:space="0" w:color="000000"/>
              <w:bottom w:val="single" w:sz="4" w:space="0" w:color="000000"/>
            </w:tcBorders>
          </w:tcPr>
          <w:p w14:paraId="609E18A0"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314E34" w:rsidRDefault="00645532" w:rsidP="00C128E3">
            <w:pPr>
              <w:pStyle w:val="Small"/>
              <w:snapToGrid w:val="0"/>
              <w:spacing w:before="40" w:after="40"/>
            </w:pPr>
            <w:r w:rsidRPr="00314E34">
              <w:t>Z-</w:t>
            </w:r>
            <w:r w:rsidR="007653F1" w:rsidRPr="00314E34">
              <w:t>coordinate (depth)</w:t>
            </w:r>
          </w:p>
        </w:tc>
      </w:tr>
    </w:tbl>
    <w:p w14:paraId="15539BDB" w14:textId="77777777" w:rsidR="00E73EDF" w:rsidRPr="00314E34" w:rsidRDefault="00E73EDF" w:rsidP="00B30BC0">
      <w:pPr>
        <w:spacing w:after="0" w:line="240" w:lineRule="auto"/>
      </w:pPr>
    </w:p>
    <w:p w14:paraId="205FA258" w14:textId="5200FA11" w:rsidR="00B30BC0" w:rsidRPr="00314E34" w:rsidRDefault="00B30BC0" w:rsidP="001D02B5">
      <w:pPr>
        <w:pStyle w:val="ListContinue2"/>
        <w:keepNext/>
        <w:keepLines/>
        <w:numPr>
          <w:ilvl w:val="2"/>
          <w:numId w:val="27"/>
        </w:numPr>
        <w:tabs>
          <w:tab w:val="clear" w:pos="432"/>
        </w:tabs>
        <w:spacing w:before="120" w:after="120" w:line="240" w:lineRule="auto"/>
        <w:rPr>
          <w:b/>
          <w:lang w:eastAsia="en-US"/>
        </w:rPr>
      </w:pPr>
      <w:bookmarkStart w:id="1175" w:name="_Toc162435450"/>
      <w:bookmarkStart w:id="1176" w:name="_Toc169203144"/>
      <w:bookmarkStart w:id="1177" w:name="_Toc170072474"/>
      <w:bookmarkStart w:id="1178" w:name="_Toc175558703"/>
      <w:r w:rsidRPr="00314E34">
        <w:rPr>
          <w:b/>
          <w:lang w:eastAsia="en-US"/>
        </w:rPr>
        <w:t>Curve Record Identifier field - CRID</w:t>
      </w:r>
      <w:bookmarkEnd w:id="1175"/>
      <w:bookmarkEnd w:id="1176"/>
      <w:bookmarkEnd w:id="1177"/>
      <w:bookmarkEnd w:id="117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170"/>
          <w:p w14:paraId="59692EF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314E34" w:rsidRDefault="007653F1" w:rsidP="00C128E3">
            <w:pPr>
              <w:pStyle w:val="Small"/>
              <w:spacing w:before="40" w:after="40"/>
              <w:jc w:val="both"/>
              <w:rPr>
                <w:b/>
              </w:rPr>
            </w:pPr>
            <w:r w:rsidRPr="00314E34">
              <w:rPr>
                <w:b/>
              </w:rPr>
              <w:t>Comment</w:t>
            </w:r>
          </w:p>
        </w:tc>
      </w:tr>
      <w:tr w:rsidR="00E73EDF" w:rsidRPr="00314E34"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314E34" w:rsidRDefault="007653F1" w:rsidP="00D4449C">
            <w:pPr>
              <w:pStyle w:val="Small"/>
              <w:spacing w:before="40" w:after="40"/>
              <w:jc w:val="both"/>
            </w:pPr>
            <w:r w:rsidRPr="00314E34">
              <w:t xml:space="preserve">Record </w:t>
            </w:r>
            <w:r w:rsidR="00D4449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314E34" w:rsidRDefault="007653F1" w:rsidP="00C128E3">
            <w:pPr>
              <w:pStyle w:val="Small"/>
              <w:spacing w:before="40" w:after="40"/>
              <w:jc w:val="both"/>
            </w:pPr>
            <w:r w:rsidRPr="00314E34">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314E34" w:rsidRDefault="007653F1" w:rsidP="00C128E3">
            <w:pPr>
              <w:pStyle w:val="Small"/>
              <w:spacing w:before="40" w:after="40"/>
              <w:jc w:val="both"/>
            </w:pPr>
            <w:r w:rsidRPr="00314E34">
              <w:t xml:space="preserve">{120} </w:t>
            </w:r>
            <w:r w:rsidR="00645532" w:rsidRPr="00314E34">
              <w:t>–</w:t>
            </w:r>
            <w:r w:rsidRPr="00314E34">
              <w:t xml:space="preserve"> Curve</w:t>
            </w:r>
          </w:p>
        </w:tc>
      </w:tr>
      <w:tr w:rsidR="00E73EDF" w:rsidRPr="00314E34"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314E34" w:rsidRDefault="007653F1" w:rsidP="00D4449C">
            <w:pPr>
              <w:pStyle w:val="Small"/>
              <w:spacing w:before="40" w:after="40"/>
              <w:jc w:val="both"/>
            </w:pPr>
            <w:r w:rsidRPr="00314E34">
              <w:t xml:space="preserve">Record </w:t>
            </w:r>
            <w:r w:rsidR="00D4449C"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314E34" w:rsidRDefault="007653F1" w:rsidP="00D4449C">
            <w:pPr>
              <w:pStyle w:val="Small"/>
              <w:spacing w:before="40" w:after="40"/>
              <w:jc w:val="both"/>
            </w:pPr>
            <w:r w:rsidRPr="00314E34">
              <w:t xml:space="preserve">Record </w:t>
            </w:r>
            <w:r w:rsidR="00D4449C"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314E34" w:rsidRDefault="007653F1" w:rsidP="00D4449C">
            <w:pPr>
              <w:pStyle w:val="Small"/>
              <w:spacing w:before="40" w:after="40"/>
              <w:jc w:val="both"/>
            </w:pPr>
            <w:r w:rsidRPr="00314E34">
              <w:t xml:space="preserve">Record </w:t>
            </w:r>
            <w:r w:rsidR="00D4449C"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314E34" w:rsidRDefault="007653F1" w:rsidP="00C128E3">
            <w:pPr>
              <w:pStyle w:val="Small"/>
              <w:spacing w:before="40" w:after="40"/>
              <w:jc w:val="both"/>
            </w:pPr>
            <w:r w:rsidRPr="00314E34">
              <w:t xml:space="preserve">{1} </w:t>
            </w:r>
            <w:r w:rsidR="00645532" w:rsidRPr="00314E34">
              <w:t>–</w:t>
            </w:r>
            <w:r w:rsidRPr="00314E34">
              <w:t xml:space="preserve"> Insert</w:t>
            </w:r>
          </w:p>
        </w:tc>
      </w:tr>
    </w:tbl>
    <w:p w14:paraId="4FA84C40" w14:textId="77777777" w:rsidR="00E73EDF" w:rsidRPr="00314E34" w:rsidRDefault="00E73EDF" w:rsidP="00D4449C">
      <w:pPr>
        <w:spacing w:after="0" w:line="240" w:lineRule="auto"/>
      </w:pPr>
    </w:p>
    <w:p w14:paraId="0FE2B2B3" w14:textId="2B832AF4" w:rsidR="00D4449C" w:rsidRPr="00314E34" w:rsidRDefault="00D4449C" w:rsidP="001D02B5">
      <w:pPr>
        <w:pStyle w:val="ListContinue2"/>
        <w:keepNext/>
        <w:keepLines/>
        <w:numPr>
          <w:ilvl w:val="2"/>
          <w:numId w:val="27"/>
        </w:numPr>
        <w:tabs>
          <w:tab w:val="clear" w:pos="432"/>
        </w:tabs>
        <w:spacing w:before="120" w:after="120" w:line="240" w:lineRule="auto"/>
        <w:rPr>
          <w:b/>
          <w:lang w:eastAsia="en-US"/>
        </w:rPr>
      </w:pPr>
      <w:bookmarkStart w:id="1179" w:name="_Toc162435451"/>
      <w:bookmarkStart w:id="1180" w:name="_Toc169203145"/>
      <w:bookmarkStart w:id="1181" w:name="_Toc170072475"/>
      <w:bookmarkStart w:id="1182" w:name="_Toc175558704"/>
      <w:r w:rsidRPr="00314E34">
        <w:rPr>
          <w:b/>
          <w:lang w:eastAsia="en-US"/>
        </w:rPr>
        <w:t>Point Association field - PTAS</w:t>
      </w:r>
      <w:bookmarkEnd w:id="1179"/>
      <w:bookmarkEnd w:id="1180"/>
      <w:bookmarkEnd w:id="1181"/>
      <w:bookmarkEnd w:id="1182"/>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314E34"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314E34" w:rsidRDefault="007653F1" w:rsidP="00C128E3">
            <w:pPr>
              <w:pStyle w:val="Small"/>
              <w:spacing w:before="40" w:after="40"/>
              <w:jc w:val="both"/>
              <w:rPr>
                <w:b/>
              </w:rPr>
            </w:pPr>
            <w:r w:rsidRPr="00314E34">
              <w:rPr>
                <w:b/>
              </w:rPr>
              <w:t>Comment</w:t>
            </w:r>
          </w:p>
        </w:tc>
      </w:tr>
      <w:tr w:rsidR="003659B6" w:rsidRPr="00314E34"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314E34" w:rsidRDefault="007653F1" w:rsidP="00D4449C">
            <w:pPr>
              <w:pStyle w:val="Small"/>
              <w:spacing w:before="40" w:after="40"/>
              <w:jc w:val="both"/>
            </w:pPr>
            <w:r w:rsidRPr="00314E34">
              <w:t xml:space="preserve">Referenced Record </w:t>
            </w:r>
            <w:r w:rsidR="00D4449C" w:rsidRPr="00314E34">
              <w:t>name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314E34" w:rsidRDefault="007653F1" w:rsidP="00C128E3">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314E34" w:rsidRDefault="0036070B" w:rsidP="00C128E3">
            <w:pPr>
              <w:pStyle w:val="Small"/>
              <w:spacing w:before="40" w:after="40"/>
              <w:jc w:val="both"/>
            </w:pPr>
            <w:r w:rsidRPr="00314E34">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Pr="00314E34" w:rsidRDefault="007653F1" w:rsidP="00C128E3">
            <w:pPr>
              <w:pStyle w:val="Small"/>
              <w:spacing w:before="40" w:after="40"/>
              <w:jc w:val="both"/>
            </w:pPr>
            <w:r w:rsidRPr="00314E34">
              <w:t>Record name of the referenced record</w:t>
            </w:r>
          </w:p>
          <w:p w14:paraId="23D348BA" w14:textId="0D809918" w:rsidR="0036070B" w:rsidRPr="00314E34" w:rsidRDefault="0036070B" w:rsidP="00C128E3">
            <w:pPr>
              <w:pStyle w:val="Small"/>
              <w:spacing w:before="40" w:after="40"/>
              <w:jc w:val="both"/>
            </w:pPr>
            <w:r w:rsidRPr="00314E34">
              <w:t>{110} – Point</w:t>
            </w:r>
          </w:p>
        </w:tc>
      </w:tr>
      <w:tr w:rsidR="003659B6" w:rsidRPr="00314E34"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314E34" w:rsidRDefault="007653F1" w:rsidP="00D4449C">
            <w:pPr>
              <w:pStyle w:val="Small"/>
              <w:spacing w:before="40" w:after="40"/>
              <w:jc w:val="both"/>
            </w:pPr>
            <w:r w:rsidRPr="00314E34">
              <w:t xml:space="preserve">Referenced Record </w:t>
            </w:r>
            <w:r w:rsidR="00D4449C"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314E34" w:rsidRDefault="007653F1" w:rsidP="00C128E3">
            <w:pPr>
              <w:pStyle w:val="Small"/>
              <w:spacing w:before="40" w:after="40"/>
              <w:jc w:val="both"/>
            </w:pPr>
            <w:r w:rsidRPr="00314E34">
              <w:t>Record identifier of the referenced record</w:t>
            </w:r>
          </w:p>
        </w:tc>
      </w:tr>
      <w:tr w:rsidR="003659B6" w:rsidRPr="00314E34"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314E34" w:rsidRDefault="007653F1" w:rsidP="00D4449C">
            <w:pPr>
              <w:pStyle w:val="Small"/>
              <w:spacing w:before="40" w:after="40"/>
              <w:jc w:val="both"/>
            </w:pPr>
            <w:r w:rsidRPr="00314E34">
              <w:t xml:space="preserve">Topology </w:t>
            </w:r>
            <w:r w:rsidR="00D4449C" w:rsidRPr="00314E34">
              <w:t>indicator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314E34" w:rsidRDefault="007653F1" w:rsidP="00C128E3">
            <w:pPr>
              <w:pStyle w:val="Small"/>
              <w:spacing w:before="40" w:after="40"/>
              <w:jc w:val="both"/>
            </w:pPr>
            <w:r w:rsidRPr="00314E34">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314E34" w:rsidRDefault="007653F1" w:rsidP="00C128E3">
            <w:pPr>
              <w:pStyle w:val="Small"/>
              <w:spacing w:before="40"/>
              <w:jc w:val="both"/>
            </w:pPr>
            <w:r w:rsidRPr="00314E34">
              <w:t xml:space="preserve">{1} </w:t>
            </w:r>
            <w:r w:rsidR="00645532" w:rsidRPr="00314E34">
              <w:t>–</w:t>
            </w:r>
            <w:r w:rsidRPr="00314E34">
              <w:t xml:space="preserve"> Beginning point</w:t>
            </w:r>
          </w:p>
          <w:p w14:paraId="5C3847E0" w14:textId="1DF78E74" w:rsidR="00E73EDF" w:rsidRPr="00314E34" w:rsidRDefault="007653F1" w:rsidP="00C128E3">
            <w:pPr>
              <w:pStyle w:val="Small"/>
              <w:spacing w:before="0"/>
              <w:jc w:val="both"/>
            </w:pPr>
            <w:r w:rsidRPr="00314E34">
              <w:t xml:space="preserve">{2} </w:t>
            </w:r>
            <w:r w:rsidR="00645532" w:rsidRPr="00314E34">
              <w:t>–</w:t>
            </w:r>
            <w:r w:rsidRPr="00314E34">
              <w:t xml:space="preserve"> End point</w:t>
            </w:r>
          </w:p>
          <w:p w14:paraId="762A3A7B" w14:textId="34A2C906" w:rsidR="00E73EDF" w:rsidRPr="00314E34" w:rsidRDefault="007653F1" w:rsidP="00C128E3">
            <w:pPr>
              <w:pStyle w:val="Small"/>
              <w:spacing w:before="0" w:after="40"/>
              <w:jc w:val="both"/>
            </w:pPr>
            <w:r w:rsidRPr="00314E34">
              <w:t xml:space="preserve">{3} </w:t>
            </w:r>
            <w:r w:rsidR="00645532" w:rsidRPr="00314E34">
              <w:t>–</w:t>
            </w:r>
            <w:r w:rsidRPr="00314E34">
              <w:t xml:space="preserve"> Beginning &amp; End point</w:t>
            </w:r>
          </w:p>
        </w:tc>
      </w:tr>
    </w:tbl>
    <w:p w14:paraId="5AB64CE6" w14:textId="77777777" w:rsidR="00E73EDF" w:rsidRPr="00314E34"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314E34" w:rsidRDefault="00D4449C" w:rsidP="001D02B5">
      <w:pPr>
        <w:pStyle w:val="ListContinue2"/>
        <w:keepNext/>
        <w:keepLines/>
        <w:numPr>
          <w:ilvl w:val="2"/>
          <w:numId w:val="27"/>
        </w:numPr>
        <w:tabs>
          <w:tab w:val="clear" w:pos="432"/>
        </w:tabs>
        <w:spacing w:before="120" w:after="120" w:line="240" w:lineRule="auto"/>
        <w:rPr>
          <w:b/>
          <w:lang w:eastAsia="en-US"/>
        </w:rPr>
      </w:pPr>
      <w:bookmarkStart w:id="1183" w:name="_Toc162435452"/>
      <w:bookmarkStart w:id="1184" w:name="_Toc169203146"/>
      <w:bookmarkStart w:id="1185" w:name="_Toc170072476"/>
      <w:bookmarkStart w:id="1186" w:name="_Toc175558705"/>
      <w:r w:rsidRPr="00314E34">
        <w:rPr>
          <w:b/>
          <w:lang w:eastAsia="en-US"/>
        </w:rPr>
        <w:t>Segment Header field - SEGH</w:t>
      </w:r>
      <w:bookmarkEnd w:id="1183"/>
      <w:bookmarkEnd w:id="1184"/>
      <w:bookmarkEnd w:id="1185"/>
      <w:bookmarkEnd w:id="118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314E34" w:rsidRDefault="007653F1" w:rsidP="00C128E3">
            <w:pPr>
              <w:pStyle w:val="Small"/>
              <w:spacing w:before="40" w:after="40"/>
              <w:jc w:val="both"/>
              <w:rPr>
                <w:b/>
              </w:rPr>
            </w:pPr>
            <w:r w:rsidRPr="00314E34">
              <w:rPr>
                <w:b/>
              </w:rPr>
              <w:t>Comment</w:t>
            </w:r>
          </w:p>
        </w:tc>
      </w:tr>
      <w:tr w:rsidR="00E73EDF" w:rsidRPr="00314E34"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314E34" w:rsidRDefault="007653F1" w:rsidP="00C128E3">
            <w:pPr>
              <w:pStyle w:val="Small"/>
              <w:spacing w:before="40" w:after="40"/>
              <w:jc w:val="both"/>
            </w:pPr>
            <w:r w:rsidRPr="00314E34">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314E34" w:rsidRDefault="007653F1" w:rsidP="00C128E3">
            <w:pPr>
              <w:pStyle w:val="Small"/>
              <w:spacing w:before="40" w:after="40"/>
              <w:jc w:val="both"/>
            </w:pPr>
            <w:r w:rsidRPr="00314E34">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314E34" w:rsidRDefault="007653F1" w:rsidP="00C128E3">
            <w:pPr>
              <w:pStyle w:val="Small"/>
              <w:spacing w:before="40" w:after="40"/>
              <w:jc w:val="both"/>
            </w:pPr>
            <w:r w:rsidRPr="00314E34">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314E34" w:rsidRDefault="007653F1" w:rsidP="00C128E3">
            <w:pPr>
              <w:pStyle w:val="Small"/>
              <w:spacing w:before="40" w:after="40"/>
              <w:jc w:val="both"/>
            </w:pPr>
            <w:r w:rsidRPr="00314E34">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314E34" w:rsidRDefault="007653F1" w:rsidP="00C128E3">
            <w:pPr>
              <w:pStyle w:val="Small"/>
              <w:spacing w:before="40" w:after="40"/>
              <w:jc w:val="both"/>
            </w:pPr>
            <w:r w:rsidRPr="00314E34">
              <w:t xml:space="preserve">{4} </w:t>
            </w:r>
            <w:r w:rsidR="00645532" w:rsidRPr="00314E34">
              <w:t>–</w:t>
            </w:r>
            <w:r w:rsidRPr="00314E34">
              <w:t xml:space="preserve"> Loxodromic</w:t>
            </w:r>
          </w:p>
        </w:tc>
      </w:tr>
    </w:tbl>
    <w:p w14:paraId="24DFAEFE" w14:textId="77777777" w:rsidR="00E73EDF" w:rsidRPr="00314E34" w:rsidRDefault="00E73EDF" w:rsidP="00645532">
      <w:pPr>
        <w:spacing w:after="0" w:line="240" w:lineRule="auto"/>
      </w:pPr>
    </w:p>
    <w:p w14:paraId="16CAC896" w14:textId="7665051E" w:rsidR="00645532" w:rsidRPr="00314E34" w:rsidRDefault="00645532" w:rsidP="001D02B5">
      <w:pPr>
        <w:pStyle w:val="ListContinue2"/>
        <w:keepNext/>
        <w:keepLines/>
        <w:numPr>
          <w:ilvl w:val="2"/>
          <w:numId w:val="27"/>
        </w:numPr>
        <w:tabs>
          <w:tab w:val="clear" w:pos="432"/>
        </w:tabs>
        <w:spacing w:before="120" w:after="120" w:line="240" w:lineRule="auto"/>
        <w:rPr>
          <w:b/>
          <w:lang w:eastAsia="en-US"/>
        </w:rPr>
      </w:pPr>
      <w:bookmarkStart w:id="1187" w:name="_Toc162435453"/>
      <w:bookmarkStart w:id="1188" w:name="_Toc169203147"/>
      <w:bookmarkStart w:id="1189" w:name="_Toc170072477"/>
      <w:bookmarkStart w:id="1190" w:name="_Toc175558706"/>
      <w:r w:rsidRPr="00314E34">
        <w:rPr>
          <w:b/>
          <w:lang w:eastAsia="en-US"/>
        </w:rPr>
        <w:t>Composite Curve Record Identifier field - CCID</w:t>
      </w:r>
      <w:bookmarkEnd w:id="1187"/>
      <w:bookmarkEnd w:id="1188"/>
      <w:bookmarkEnd w:id="1189"/>
      <w:bookmarkEnd w:id="119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314E34" w:rsidRDefault="007653F1" w:rsidP="00C128E3">
            <w:pPr>
              <w:pStyle w:val="Small"/>
              <w:spacing w:before="40" w:after="40"/>
              <w:jc w:val="both"/>
              <w:rPr>
                <w:b/>
              </w:rPr>
            </w:pPr>
            <w:r w:rsidRPr="00314E34">
              <w:rPr>
                <w:b/>
              </w:rPr>
              <w:t>Comment</w:t>
            </w:r>
          </w:p>
        </w:tc>
      </w:tr>
      <w:tr w:rsidR="00E73EDF" w:rsidRPr="00314E34"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314E34" w:rsidRDefault="007653F1" w:rsidP="00645532">
            <w:pPr>
              <w:pStyle w:val="Small"/>
              <w:spacing w:before="40" w:after="40"/>
              <w:jc w:val="both"/>
            </w:pPr>
            <w:r w:rsidRPr="00314E34">
              <w:t xml:space="preserve">Record </w:t>
            </w:r>
            <w:r w:rsidR="0064553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314E34" w:rsidRDefault="007653F1" w:rsidP="00C128E3">
            <w:pPr>
              <w:pStyle w:val="Small"/>
              <w:spacing w:before="40" w:after="40"/>
              <w:jc w:val="both"/>
            </w:pPr>
            <w:r w:rsidRPr="00314E34">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314E34" w:rsidRDefault="007653F1" w:rsidP="00C128E3">
            <w:pPr>
              <w:pStyle w:val="Small"/>
              <w:spacing w:before="40" w:after="40"/>
              <w:jc w:val="both"/>
            </w:pPr>
            <w:r w:rsidRPr="00314E34">
              <w:t xml:space="preserve">{125} </w:t>
            </w:r>
            <w:r w:rsidR="00645532" w:rsidRPr="00314E34">
              <w:t>–</w:t>
            </w:r>
            <w:r w:rsidRPr="00314E34">
              <w:t xml:space="preserve"> Composite Curve</w:t>
            </w:r>
          </w:p>
        </w:tc>
      </w:tr>
      <w:tr w:rsidR="00E73EDF" w:rsidRPr="00314E34"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314E34" w:rsidRDefault="007653F1" w:rsidP="00645532">
            <w:pPr>
              <w:pStyle w:val="Small"/>
              <w:spacing w:before="40" w:after="40"/>
              <w:jc w:val="both"/>
            </w:pPr>
            <w:r w:rsidRPr="00314E34">
              <w:t xml:space="preserve">Record </w:t>
            </w:r>
            <w:r w:rsidR="0064553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314E34" w:rsidRDefault="007653F1" w:rsidP="00645532">
            <w:pPr>
              <w:pStyle w:val="Small"/>
              <w:spacing w:before="40" w:after="40"/>
              <w:jc w:val="both"/>
            </w:pPr>
            <w:r w:rsidRPr="00314E34">
              <w:t xml:space="preserve">Record </w:t>
            </w:r>
            <w:r w:rsidR="0064553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314E34" w:rsidRDefault="007653F1" w:rsidP="00645532">
            <w:pPr>
              <w:pStyle w:val="Small"/>
              <w:spacing w:before="40" w:after="40"/>
              <w:jc w:val="both"/>
            </w:pPr>
            <w:r w:rsidRPr="00314E34">
              <w:t xml:space="preserve">Record </w:t>
            </w:r>
            <w:r w:rsidR="0064553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314E34" w:rsidRDefault="007653F1" w:rsidP="00C128E3">
            <w:pPr>
              <w:pStyle w:val="Small"/>
              <w:spacing w:before="40" w:after="40"/>
              <w:jc w:val="both"/>
            </w:pPr>
            <w:r w:rsidRPr="00314E34">
              <w:t xml:space="preserve">{1} </w:t>
            </w:r>
            <w:r w:rsidR="00645532" w:rsidRPr="00314E34">
              <w:t>–</w:t>
            </w:r>
            <w:r w:rsidRPr="00314E34">
              <w:t xml:space="preserve"> Insert</w:t>
            </w:r>
          </w:p>
        </w:tc>
      </w:tr>
    </w:tbl>
    <w:p w14:paraId="3C8A3292" w14:textId="77777777" w:rsidR="00E73EDF" w:rsidRPr="00314E34" w:rsidRDefault="00E73EDF" w:rsidP="00645532">
      <w:pPr>
        <w:spacing w:after="0" w:line="240" w:lineRule="auto"/>
      </w:pPr>
    </w:p>
    <w:p w14:paraId="328085C5" w14:textId="6AFE3C5C" w:rsidR="00645532" w:rsidRPr="00314E34" w:rsidRDefault="00120D82" w:rsidP="001D02B5">
      <w:pPr>
        <w:pStyle w:val="ListContinue2"/>
        <w:keepNext/>
        <w:keepLines/>
        <w:numPr>
          <w:ilvl w:val="2"/>
          <w:numId w:val="27"/>
        </w:numPr>
        <w:tabs>
          <w:tab w:val="clear" w:pos="432"/>
        </w:tabs>
        <w:spacing w:before="120" w:after="120" w:line="240" w:lineRule="auto"/>
        <w:rPr>
          <w:b/>
          <w:lang w:eastAsia="en-US"/>
        </w:rPr>
      </w:pPr>
      <w:bookmarkStart w:id="1191" w:name="_Toc162435454"/>
      <w:bookmarkStart w:id="1192" w:name="_Toc169203148"/>
      <w:bookmarkStart w:id="1193" w:name="_Toc170072478"/>
      <w:bookmarkStart w:id="1194" w:name="_Toc175558707"/>
      <w:r w:rsidRPr="00314E34">
        <w:rPr>
          <w:b/>
          <w:lang w:eastAsia="en-US"/>
        </w:rPr>
        <w:t>Curve Component field - CUCO</w:t>
      </w:r>
      <w:bookmarkEnd w:id="1191"/>
      <w:bookmarkEnd w:id="1192"/>
      <w:bookmarkEnd w:id="1193"/>
      <w:bookmarkEnd w:id="1194"/>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314E34"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314E34" w:rsidRDefault="007653F1" w:rsidP="00C128E3">
            <w:pPr>
              <w:pStyle w:val="Small"/>
              <w:spacing w:before="40" w:after="40"/>
              <w:jc w:val="both"/>
              <w:rPr>
                <w:b/>
              </w:rPr>
            </w:pPr>
            <w:r w:rsidRPr="00314E34">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314E34" w:rsidRDefault="007653F1" w:rsidP="00C128E3">
            <w:pPr>
              <w:pStyle w:val="Small"/>
              <w:spacing w:before="40" w:after="40"/>
              <w:jc w:val="both"/>
              <w:rPr>
                <w:b/>
              </w:rPr>
            </w:pPr>
            <w:r w:rsidRPr="00314E34">
              <w:rPr>
                <w:b/>
              </w:rPr>
              <w:t>Comment</w:t>
            </w:r>
          </w:p>
        </w:tc>
      </w:tr>
      <w:tr w:rsidR="00E73EDF" w:rsidRPr="00314E34"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314E34" w:rsidRDefault="007653F1" w:rsidP="00120D82">
            <w:pPr>
              <w:pStyle w:val="Small"/>
              <w:spacing w:before="40" w:after="40"/>
              <w:jc w:val="both"/>
            </w:pPr>
            <w:r w:rsidRPr="00314E34">
              <w:t xml:space="preserve">Referenced Record </w:t>
            </w:r>
            <w:r w:rsidR="00120D82" w:rsidRPr="00314E34">
              <w:t>name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314E34" w:rsidRDefault="007653F1" w:rsidP="00C128E3">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314E34" w:rsidRDefault="002B34AC" w:rsidP="002B34AC">
            <w:pPr>
              <w:pStyle w:val="Small"/>
              <w:spacing w:before="40" w:after="40"/>
            </w:pPr>
            <w:r w:rsidRPr="00314E34">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314E34" w:rsidRDefault="007653F1" w:rsidP="00C128E3">
            <w:pPr>
              <w:pStyle w:val="Small"/>
              <w:spacing w:before="40" w:after="40"/>
              <w:jc w:val="both"/>
            </w:pPr>
            <w:r w:rsidRPr="00314E34">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Pr="00314E34" w:rsidRDefault="007653F1" w:rsidP="00C128E3">
            <w:pPr>
              <w:pStyle w:val="Small"/>
              <w:spacing w:before="40" w:after="40"/>
              <w:jc w:val="both"/>
            </w:pPr>
            <w:r w:rsidRPr="00314E34">
              <w:t>Record name of the referenced record</w:t>
            </w:r>
          </w:p>
          <w:p w14:paraId="6B72F8D4" w14:textId="77777777" w:rsidR="002B34AC" w:rsidRPr="00314E34" w:rsidRDefault="002B34AC" w:rsidP="00522ACE">
            <w:pPr>
              <w:pStyle w:val="Small"/>
              <w:spacing w:before="40"/>
              <w:jc w:val="both"/>
            </w:pPr>
            <w:r w:rsidRPr="00314E34">
              <w:t>{120} – Curve</w:t>
            </w:r>
          </w:p>
          <w:p w14:paraId="0175F50B" w14:textId="34C0CED5" w:rsidR="002B34AC" w:rsidRPr="00314E34" w:rsidRDefault="002B34AC" w:rsidP="00522ACE">
            <w:pPr>
              <w:pStyle w:val="Small"/>
              <w:spacing w:before="0" w:after="40"/>
              <w:jc w:val="both"/>
            </w:pPr>
            <w:r w:rsidRPr="00314E34">
              <w:t>{125} – Composite Curve</w:t>
            </w:r>
          </w:p>
        </w:tc>
      </w:tr>
      <w:tr w:rsidR="00E73EDF" w:rsidRPr="00314E34"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314E34" w:rsidRDefault="007653F1" w:rsidP="00120D82">
            <w:pPr>
              <w:pStyle w:val="Small"/>
              <w:spacing w:before="40" w:after="40"/>
              <w:jc w:val="both"/>
            </w:pPr>
            <w:r w:rsidRPr="00314E34">
              <w:t xml:space="preserve">Referenced Record </w:t>
            </w:r>
            <w:r w:rsidR="00120D82"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314E34" w:rsidRDefault="007653F1" w:rsidP="00C128E3">
            <w:pPr>
              <w:pStyle w:val="Small"/>
              <w:spacing w:before="40" w:after="40"/>
              <w:jc w:val="both"/>
            </w:pPr>
            <w:r w:rsidRPr="00314E34">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314E34" w:rsidRDefault="007653F1" w:rsidP="00C128E3">
            <w:pPr>
              <w:pStyle w:val="Small"/>
              <w:spacing w:before="40" w:after="40"/>
              <w:jc w:val="both"/>
            </w:pPr>
            <w:r w:rsidRPr="00314E34">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314E34" w:rsidRDefault="007653F1" w:rsidP="00C128E3">
            <w:pPr>
              <w:pStyle w:val="Small"/>
              <w:spacing w:before="40" w:after="40"/>
              <w:jc w:val="both"/>
            </w:pPr>
            <w:r w:rsidRPr="00314E34">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314E34" w:rsidRDefault="007653F1" w:rsidP="00C128E3">
            <w:pPr>
              <w:pStyle w:val="Small"/>
              <w:spacing w:before="40" w:after="40"/>
              <w:jc w:val="both"/>
            </w:pPr>
            <w:r w:rsidRPr="00314E34">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314E34" w:rsidRDefault="007653F1" w:rsidP="00C128E3">
            <w:pPr>
              <w:pStyle w:val="Small"/>
              <w:spacing w:before="40"/>
              <w:jc w:val="both"/>
            </w:pPr>
            <w:r w:rsidRPr="00314E34">
              <w:t xml:space="preserve">{1} </w:t>
            </w:r>
            <w:r w:rsidR="00120D82" w:rsidRPr="00314E34">
              <w:t>–</w:t>
            </w:r>
            <w:r w:rsidRPr="00314E34">
              <w:t xml:space="preserve"> Forward</w:t>
            </w:r>
          </w:p>
          <w:p w14:paraId="056E70A1" w14:textId="16341E1C" w:rsidR="00E73EDF" w:rsidRPr="00314E34" w:rsidRDefault="007653F1" w:rsidP="00C128E3">
            <w:pPr>
              <w:pStyle w:val="Small"/>
              <w:spacing w:before="0" w:after="40"/>
              <w:jc w:val="both"/>
            </w:pPr>
            <w:r w:rsidRPr="00314E34">
              <w:t xml:space="preserve">{2} </w:t>
            </w:r>
            <w:r w:rsidR="00120D82" w:rsidRPr="00314E34">
              <w:t>–</w:t>
            </w:r>
            <w:r w:rsidRPr="00314E34">
              <w:t xml:space="preserve"> Reverse</w:t>
            </w:r>
          </w:p>
        </w:tc>
      </w:tr>
    </w:tbl>
    <w:p w14:paraId="4B4A6C67" w14:textId="77777777" w:rsidR="00E73EDF" w:rsidRPr="00314E34" w:rsidRDefault="00E73EDF" w:rsidP="00120D82">
      <w:pPr>
        <w:spacing w:after="0" w:line="240" w:lineRule="auto"/>
      </w:pPr>
    </w:p>
    <w:p w14:paraId="5ADB0B78" w14:textId="10762C64" w:rsidR="00120D82" w:rsidRPr="00314E34" w:rsidRDefault="00120D82" w:rsidP="001D02B5">
      <w:pPr>
        <w:pStyle w:val="ListContinue2"/>
        <w:keepNext/>
        <w:keepLines/>
        <w:numPr>
          <w:ilvl w:val="2"/>
          <w:numId w:val="27"/>
        </w:numPr>
        <w:tabs>
          <w:tab w:val="clear" w:pos="432"/>
        </w:tabs>
        <w:spacing w:before="120" w:after="120" w:line="240" w:lineRule="auto"/>
        <w:rPr>
          <w:b/>
          <w:lang w:eastAsia="en-US"/>
        </w:rPr>
      </w:pPr>
      <w:bookmarkStart w:id="1195" w:name="_Toc162435455"/>
      <w:bookmarkStart w:id="1196" w:name="_Toc169203149"/>
      <w:bookmarkStart w:id="1197" w:name="_Toc170072479"/>
      <w:bookmarkStart w:id="1198" w:name="_Toc175558708"/>
      <w:r w:rsidRPr="00314E34">
        <w:rPr>
          <w:b/>
          <w:lang w:eastAsia="en-US"/>
        </w:rPr>
        <w:t>Surface Record Identifier field - SRID</w:t>
      </w:r>
      <w:bookmarkEnd w:id="1195"/>
      <w:bookmarkEnd w:id="1196"/>
      <w:bookmarkEnd w:id="1197"/>
      <w:bookmarkEnd w:id="119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314E34" w:rsidRDefault="007653F1" w:rsidP="00C128E3">
            <w:pPr>
              <w:pStyle w:val="Small"/>
              <w:spacing w:before="40" w:after="40"/>
              <w:jc w:val="both"/>
              <w:rPr>
                <w:b/>
              </w:rPr>
            </w:pPr>
            <w:r w:rsidRPr="00314E34">
              <w:rPr>
                <w:b/>
              </w:rPr>
              <w:t>Comment</w:t>
            </w:r>
          </w:p>
        </w:tc>
      </w:tr>
      <w:tr w:rsidR="00E73EDF" w:rsidRPr="00314E34"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314E34" w:rsidRDefault="007653F1" w:rsidP="00120D82">
            <w:pPr>
              <w:pStyle w:val="Small"/>
              <w:spacing w:before="40" w:after="40"/>
              <w:jc w:val="both"/>
            </w:pPr>
            <w:r w:rsidRPr="00314E34">
              <w:t xml:space="preserve">Record </w:t>
            </w:r>
            <w:r w:rsidR="00120D8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314E34" w:rsidRDefault="007653F1" w:rsidP="00C128E3">
            <w:pPr>
              <w:pStyle w:val="Small"/>
              <w:spacing w:before="40" w:after="40"/>
              <w:jc w:val="both"/>
            </w:pPr>
            <w:r w:rsidRPr="00314E34">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314E34" w:rsidRDefault="007653F1" w:rsidP="00C128E3">
            <w:pPr>
              <w:pStyle w:val="Small"/>
              <w:spacing w:before="40" w:after="40"/>
              <w:jc w:val="both"/>
            </w:pPr>
            <w:r w:rsidRPr="00314E34">
              <w:t xml:space="preserve">{130} </w:t>
            </w:r>
            <w:r w:rsidR="00120D82" w:rsidRPr="00314E34">
              <w:t>–</w:t>
            </w:r>
            <w:r w:rsidRPr="00314E34">
              <w:t xml:space="preserve"> Surface</w:t>
            </w:r>
          </w:p>
        </w:tc>
      </w:tr>
      <w:tr w:rsidR="00E73EDF" w:rsidRPr="00314E34"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314E34" w:rsidRDefault="007653F1" w:rsidP="00120D82">
            <w:pPr>
              <w:pStyle w:val="Small"/>
              <w:spacing w:before="40" w:after="40"/>
              <w:jc w:val="both"/>
            </w:pPr>
            <w:r w:rsidRPr="00314E34">
              <w:lastRenderedPageBreak/>
              <w:t xml:space="preserve">Record </w:t>
            </w:r>
            <w:r w:rsidR="00120D8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314E34" w:rsidRDefault="007653F1" w:rsidP="00120D82">
            <w:pPr>
              <w:pStyle w:val="Small"/>
              <w:spacing w:before="40" w:after="40"/>
              <w:jc w:val="both"/>
            </w:pPr>
            <w:r w:rsidRPr="00314E34">
              <w:t xml:space="preserve">Record </w:t>
            </w:r>
            <w:r w:rsidR="00120D8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314E34" w:rsidRDefault="007653F1" w:rsidP="00120D82">
            <w:pPr>
              <w:pStyle w:val="Small"/>
              <w:spacing w:before="40" w:after="40"/>
              <w:jc w:val="both"/>
            </w:pPr>
            <w:r w:rsidRPr="00314E34">
              <w:t xml:space="preserve">Record </w:t>
            </w:r>
            <w:r w:rsidR="00120D8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314E34" w:rsidRDefault="007653F1" w:rsidP="00C128E3">
            <w:pPr>
              <w:pStyle w:val="Small"/>
              <w:spacing w:before="40" w:after="40"/>
              <w:jc w:val="both"/>
            </w:pPr>
            <w:r w:rsidRPr="00314E34">
              <w:t>{1} – Insert</w:t>
            </w:r>
          </w:p>
        </w:tc>
      </w:tr>
    </w:tbl>
    <w:p w14:paraId="37DFAC8D" w14:textId="77777777" w:rsidR="00E73EDF" w:rsidRPr="00314E34" w:rsidRDefault="00E73EDF" w:rsidP="00120D82">
      <w:pPr>
        <w:spacing w:after="0" w:line="240" w:lineRule="auto"/>
      </w:pPr>
    </w:p>
    <w:p w14:paraId="32DF80A4" w14:textId="3A014244" w:rsidR="004856CC" w:rsidRPr="00314E34" w:rsidRDefault="004856CC" w:rsidP="001D02B5">
      <w:pPr>
        <w:pStyle w:val="ListContinue2"/>
        <w:keepNext/>
        <w:keepLines/>
        <w:numPr>
          <w:ilvl w:val="2"/>
          <w:numId w:val="27"/>
        </w:numPr>
        <w:tabs>
          <w:tab w:val="clear" w:pos="432"/>
        </w:tabs>
        <w:spacing w:before="120" w:after="120" w:line="240" w:lineRule="auto"/>
        <w:rPr>
          <w:b/>
          <w:lang w:eastAsia="en-US"/>
        </w:rPr>
      </w:pPr>
      <w:bookmarkStart w:id="1199" w:name="_Toc162435456"/>
      <w:bookmarkStart w:id="1200" w:name="_Toc169203150"/>
      <w:bookmarkStart w:id="1201" w:name="_Toc170072480"/>
      <w:bookmarkStart w:id="1202" w:name="_Toc175558709"/>
      <w:r w:rsidRPr="00314E34">
        <w:rPr>
          <w:b/>
          <w:lang w:eastAsia="en-US"/>
        </w:rPr>
        <w:t>Ring Association field - RIAS</w:t>
      </w:r>
      <w:bookmarkEnd w:id="1199"/>
      <w:bookmarkEnd w:id="1200"/>
      <w:bookmarkEnd w:id="1201"/>
      <w:bookmarkEnd w:id="1202"/>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314E34"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314E34" w:rsidRDefault="007653F1" w:rsidP="00C128E3">
            <w:pPr>
              <w:pStyle w:val="Small"/>
              <w:spacing w:before="40" w:after="40"/>
              <w:jc w:val="both"/>
              <w:rPr>
                <w:b/>
              </w:rPr>
            </w:pPr>
            <w:r w:rsidRPr="00314E34">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314E34" w:rsidRDefault="007653F1" w:rsidP="00C128E3">
            <w:pPr>
              <w:pStyle w:val="Small"/>
              <w:spacing w:before="40" w:after="40"/>
              <w:jc w:val="both"/>
              <w:rPr>
                <w:b/>
              </w:rPr>
            </w:pPr>
            <w:r w:rsidRPr="00314E34">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314E34" w:rsidRDefault="007653F1" w:rsidP="00C128E3">
            <w:pPr>
              <w:pStyle w:val="Small"/>
              <w:spacing w:before="40" w:after="40"/>
              <w:jc w:val="both"/>
              <w:rPr>
                <w:b/>
              </w:rPr>
            </w:pPr>
            <w:r w:rsidRPr="00314E34">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314E34" w:rsidRDefault="007653F1" w:rsidP="00C128E3">
            <w:pPr>
              <w:pStyle w:val="Small"/>
              <w:spacing w:before="40" w:after="40"/>
              <w:jc w:val="both"/>
              <w:rPr>
                <w:b/>
              </w:rPr>
            </w:pPr>
            <w:r w:rsidRPr="00314E34">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314E34" w:rsidRDefault="007653F1" w:rsidP="00C128E3">
            <w:pPr>
              <w:pStyle w:val="Small"/>
              <w:spacing w:before="40" w:after="40"/>
              <w:jc w:val="both"/>
              <w:rPr>
                <w:b/>
              </w:rPr>
            </w:pPr>
            <w:r w:rsidRPr="00314E34">
              <w:rPr>
                <w:b/>
              </w:rPr>
              <w:t>Comment</w:t>
            </w:r>
          </w:p>
        </w:tc>
      </w:tr>
      <w:tr w:rsidR="002B34AC" w:rsidRPr="00314E34"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314E34" w:rsidRDefault="002B34AC" w:rsidP="002B34AC">
            <w:pPr>
              <w:pStyle w:val="Small"/>
              <w:spacing w:before="40" w:after="40"/>
              <w:jc w:val="both"/>
            </w:pPr>
            <w:r w:rsidRPr="00314E34">
              <w:t>Referenced Record name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314E34" w:rsidRDefault="002B34AC" w:rsidP="002B34AC">
            <w:pPr>
              <w:pStyle w:val="Small"/>
              <w:spacing w:before="40" w:after="40"/>
              <w:jc w:val="both"/>
            </w:pPr>
            <w:r w:rsidRPr="00314E34">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314E34" w:rsidRDefault="002B34AC" w:rsidP="002B34AC">
            <w:pPr>
              <w:pStyle w:val="Small"/>
              <w:spacing w:before="40" w:after="40"/>
            </w:pPr>
            <w:r w:rsidRPr="00314E34">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314E34" w:rsidRDefault="002B34AC" w:rsidP="002B34AC">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Pr="00314E34" w:rsidRDefault="002B34AC" w:rsidP="002B34AC">
            <w:pPr>
              <w:pStyle w:val="Small"/>
              <w:spacing w:before="40" w:after="40"/>
              <w:jc w:val="both"/>
            </w:pPr>
            <w:r w:rsidRPr="00314E34">
              <w:t>Record name of the referenced record</w:t>
            </w:r>
          </w:p>
          <w:p w14:paraId="61869E8E" w14:textId="77777777" w:rsidR="002B34AC" w:rsidRPr="00314E34" w:rsidRDefault="002B34AC" w:rsidP="00522ACE">
            <w:pPr>
              <w:pStyle w:val="Small"/>
              <w:spacing w:before="40"/>
              <w:jc w:val="both"/>
            </w:pPr>
            <w:r w:rsidRPr="00314E34">
              <w:t>{120} – Curve</w:t>
            </w:r>
          </w:p>
          <w:p w14:paraId="130F4314" w14:textId="047D9BF6" w:rsidR="002B34AC" w:rsidRPr="00314E34" w:rsidRDefault="002B34AC" w:rsidP="00522ACE">
            <w:pPr>
              <w:pStyle w:val="Small"/>
              <w:spacing w:before="0" w:after="40"/>
              <w:jc w:val="both"/>
            </w:pPr>
            <w:r w:rsidRPr="00314E34">
              <w:t>{125} – Composite Curve</w:t>
            </w:r>
          </w:p>
        </w:tc>
      </w:tr>
      <w:tr w:rsidR="00E73EDF" w:rsidRPr="00314E34"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314E34" w:rsidRDefault="007653F1" w:rsidP="004856CC">
            <w:pPr>
              <w:pStyle w:val="Small"/>
              <w:spacing w:before="40" w:after="40"/>
              <w:jc w:val="both"/>
            </w:pPr>
            <w:r w:rsidRPr="00314E34">
              <w:t xml:space="preserve">Referenced Record </w:t>
            </w:r>
            <w:r w:rsidR="004856CC" w:rsidRPr="00314E34">
              <w:t>identifier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314E34" w:rsidRDefault="007653F1" w:rsidP="00C128E3">
            <w:pPr>
              <w:pStyle w:val="Small"/>
              <w:spacing w:before="40" w:after="40"/>
              <w:jc w:val="both"/>
            </w:pPr>
            <w:r w:rsidRPr="00314E34">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314E34"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314E34" w:rsidRDefault="007653F1" w:rsidP="00C128E3">
            <w:pPr>
              <w:pStyle w:val="Small"/>
              <w:spacing w:before="40" w:after="40"/>
              <w:jc w:val="both"/>
            </w:pPr>
            <w:r w:rsidRPr="00314E34">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314E34" w:rsidRDefault="007653F1" w:rsidP="00C128E3">
            <w:pPr>
              <w:pStyle w:val="Small"/>
              <w:spacing w:before="40" w:after="40"/>
              <w:jc w:val="both"/>
            </w:pPr>
            <w:r w:rsidRPr="00314E34">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314E34" w:rsidRDefault="007653F1" w:rsidP="00C128E3">
            <w:pPr>
              <w:pStyle w:val="Small"/>
              <w:spacing w:before="40" w:after="40"/>
              <w:jc w:val="both"/>
            </w:pPr>
            <w:r w:rsidRPr="00314E34">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314E34"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314E34" w:rsidRDefault="007653F1" w:rsidP="00C128E3">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314E34" w:rsidRDefault="007653F1" w:rsidP="00C128E3">
            <w:pPr>
              <w:pStyle w:val="Small"/>
              <w:spacing w:before="40"/>
              <w:jc w:val="both"/>
            </w:pPr>
            <w:r w:rsidRPr="00314E34">
              <w:t xml:space="preserve">{1} </w:t>
            </w:r>
            <w:r w:rsidR="004856CC" w:rsidRPr="00314E34">
              <w:t>–</w:t>
            </w:r>
            <w:r w:rsidRPr="00314E34">
              <w:t xml:space="preserve"> Forward</w:t>
            </w:r>
          </w:p>
          <w:p w14:paraId="3CA4351A" w14:textId="60410CDD" w:rsidR="00E73EDF" w:rsidRPr="00314E34" w:rsidRDefault="007653F1" w:rsidP="00C128E3">
            <w:pPr>
              <w:pStyle w:val="Small"/>
              <w:spacing w:before="0" w:after="40"/>
              <w:jc w:val="both"/>
            </w:pPr>
            <w:r w:rsidRPr="00314E34">
              <w:t xml:space="preserve">{2} </w:t>
            </w:r>
            <w:r w:rsidR="004856CC" w:rsidRPr="00314E34">
              <w:t>–</w:t>
            </w:r>
            <w:r w:rsidRPr="00314E34">
              <w:t xml:space="preserve"> Reverse</w:t>
            </w:r>
          </w:p>
        </w:tc>
      </w:tr>
      <w:tr w:rsidR="00E73EDF" w:rsidRPr="00314E34"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314E34" w:rsidRDefault="007653F1" w:rsidP="00C128E3">
            <w:pPr>
              <w:pStyle w:val="Small"/>
              <w:spacing w:before="40" w:after="40"/>
              <w:jc w:val="both"/>
            </w:pPr>
            <w:r w:rsidRPr="00314E34">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314E34" w:rsidRDefault="007653F1" w:rsidP="00C128E3">
            <w:pPr>
              <w:pStyle w:val="Small"/>
              <w:spacing w:before="40" w:after="40"/>
              <w:jc w:val="both"/>
            </w:pPr>
            <w:r w:rsidRPr="00314E34">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314E34"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314E34" w:rsidRDefault="007653F1" w:rsidP="00C128E3">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314E34" w:rsidRDefault="007653F1" w:rsidP="00C128E3">
            <w:pPr>
              <w:pStyle w:val="Small"/>
              <w:spacing w:before="40"/>
              <w:jc w:val="both"/>
            </w:pPr>
            <w:r w:rsidRPr="00314E34">
              <w:t xml:space="preserve">{1} </w:t>
            </w:r>
            <w:r w:rsidR="004856CC" w:rsidRPr="00314E34">
              <w:t>–</w:t>
            </w:r>
            <w:r w:rsidRPr="00314E34">
              <w:t xml:space="preserve"> Exterior</w:t>
            </w:r>
          </w:p>
          <w:p w14:paraId="1D33156D" w14:textId="48342001" w:rsidR="00E73EDF" w:rsidRPr="00314E34" w:rsidRDefault="007653F1" w:rsidP="00C128E3">
            <w:pPr>
              <w:pStyle w:val="Small"/>
              <w:spacing w:before="0" w:after="40"/>
              <w:jc w:val="both"/>
            </w:pPr>
            <w:r w:rsidRPr="00314E34">
              <w:t xml:space="preserve">{2} </w:t>
            </w:r>
            <w:r w:rsidR="004856CC" w:rsidRPr="00314E34">
              <w:t>–</w:t>
            </w:r>
            <w:r w:rsidRPr="00314E34">
              <w:t xml:space="preserve"> Interior</w:t>
            </w:r>
          </w:p>
        </w:tc>
      </w:tr>
      <w:tr w:rsidR="00E73EDF" w:rsidRPr="00314E34"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314E34" w:rsidRDefault="007653F1" w:rsidP="004856CC">
            <w:pPr>
              <w:pStyle w:val="Small"/>
              <w:spacing w:before="40" w:after="40"/>
              <w:jc w:val="both"/>
            </w:pPr>
            <w:r w:rsidRPr="00314E34">
              <w:t xml:space="preserve">Ring Association </w:t>
            </w:r>
            <w:r w:rsidR="004856CC" w:rsidRPr="00314E34">
              <w:t>update instruction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314E34" w:rsidRDefault="007653F1" w:rsidP="00C128E3">
            <w:pPr>
              <w:pStyle w:val="Small"/>
              <w:spacing w:before="40" w:after="40"/>
              <w:jc w:val="both"/>
            </w:pPr>
            <w:r w:rsidRPr="00314E34">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314E34" w:rsidRDefault="007653F1" w:rsidP="00C128E3">
            <w:pPr>
              <w:pStyle w:val="Small"/>
              <w:spacing w:before="40" w:after="40"/>
              <w:jc w:val="both"/>
            </w:pPr>
            <w:r w:rsidRPr="00314E34">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314E34" w:rsidRDefault="007653F1" w:rsidP="00C128E3">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314E34" w:rsidRDefault="007653F1" w:rsidP="00C128E3">
            <w:pPr>
              <w:pStyle w:val="Small"/>
              <w:spacing w:before="40" w:after="40"/>
              <w:jc w:val="both"/>
            </w:pPr>
            <w:r w:rsidRPr="00314E34">
              <w:t>{1} – Insert</w:t>
            </w:r>
          </w:p>
        </w:tc>
      </w:tr>
    </w:tbl>
    <w:p w14:paraId="2FB5986D" w14:textId="77777777" w:rsidR="00E73EDF" w:rsidRPr="00314E34" w:rsidRDefault="00E73EDF" w:rsidP="004856CC">
      <w:pPr>
        <w:spacing w:after="0" w:line="240" w:lineRule="auto"/>
      </w:pPr>
      <w:bookmarkStart w:id="1203" w:name="_Toc207617075"/>
      <w:bookmarkStart w:id="1204" w:name="_Toc225648375"/>
      <w:bookmarkStart w:id="1205" w:name="_Toc225065232"/>
    </w:p>
    <w:p w14:paraId="0F021429" w14:textId="215529EF" w:rsidR="004856CC" w:rsidRPr="00314E34" w:rsidRDefault="004856CC" w:rsidP="001D02B5">
      <w:pPr>
        <w:pStyle w:val="ListContinue2"/>
        <w:keepNext/>
        <w:keepLines/>
        <w:numPr>
          <w:ilvl w:val="2"/>
          <w:numId w:val="27"/>
        </w:numPr>
        <w:tabs>
          <w:tab w:val="clear" w:pos="432"/>
        </w:tabs>
        <w:spacing w:before="120" w:after="120" w:line="240" w:lineRule="auto"/>
        <w:rPr>
          <w:b/>
          <w:lang w:eastAsia="en-US"/>
        </w:rPr>
      </w:pPr>
      <w:bookmarkStart w:id="1206" w:name="_Toc162435457"/>
      <w:bookmarkStart w:id="1207" w:name="_Toc169203151"/>
      <w:bookmarkStart w:id="1208" w:name="_Toc170072481"/>
      <w:bookmarkStart w:id="1209" w:name="_Toc175558710"/>
      <w:r w:rsidRPr="00314E34">
        <w:rPr>
          <w:b/>
          <w:lang w:eastAsia="en-US"/>
        </w:rPr>
        <w:t>Feature Type Record Identifier field - FRID</w:t>
      </w:r>
      <w:bookmarkEnd w:id="1206"/>
      <w:bookmarkEnd w:id="1207"/>
      <w:bookmarkEnd w:id="1208"/>
      <w:bookmarkEnd w:id="120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203"/>
          <w:bookmarkEnd w:id="1204"/>
          <w:bookmarkEnd w:id="1205"/>
          <w:p w14:paraId="36FFB690"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314E34" w:rsidRDefault="007653F1" w:rsidP="00C128E3">
            <w:pPr>
              <w:pStyle w:val="Small"/>
              <w:spacing w:before="40" w:after="40"/>
              <w:jc w:val="both"/>
              <w:rPr>
                <w:b/>
              </w:rPr>
            </w:pPr>
            <w:r w:rsidRPr="00314E34">
              <w:rPr>
                <w:b/>
              </w:rPr>
              <w:t>Comment</w:t>
            </w:r>
          </w:p>
        </w:tc>
      </w:tr>
      <w:tr w:rsidR="00E73EDF" w:rsidRPr="00314E34"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314E34" w:rsidRDefault="007653F1" w:rsidP="004856CC">
            <w:pPr>
              <w:pStyle w:val="Small"/>
              <w:spacing w:before="40" w:after="40"/>
              <w:jc w:val="both"/>
            </w:pPr>
            <w:r w:rsidRPr="00314E34">
              <w:t xml:space="preserve">Record </w:t>
            </w:r>
            <w:r w:rsidR="004856C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314E34" w:rsidRDefault="007653F1" w:rsidP="00C128E3">
            <w:pPr>
              <w:pStyle w:val="Small"/>
              <w:spacing w:before="40" w:after="40"/>
              <w:jc w:val="both"/>
            </w:pPr>
            <w:r w:rsidRPr="00314E34">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314E34" w:rsidRDefault="007653F1" w:rsidP="00C128E3">
            <w:pPr>
              <w:pStyle w:val="Small"/>
              <w:spacing w:before="40" w:after="40"/>
              <w:jc w:val="both"/>
            </w:pPr>
            <w:r w:rsidRPr="00314E34">
              <w:t>{100}  - Feature type</w:t>
            </w:r>
          </w:p>
        </w:tc>
      </w:tr>
      <w:tr w:rsidR="00E73EDF" w:rsidRPr="00314E34"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314E34" w:rsidRDefault="007653F1" w:rsidP="004856CC">
            <w:pPr>
              <w:pStyle w:val="Small"/>
              <w:spacing w:before="40" w:after="40"/>
              <w:jc w:val="both"/>
            </w:pPr>
            <w:r w:rsidRPr="00314E34">
              <w:t xml:space="preserve">Record </w:t>
            </w:r>
            <w:r w:rsidR="004856CC"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314E34" w:rsidRDefault="007653F1" w:rsidP="00C128E3">
            <w:pPr>
              <w:pStyle w:val="Small"/>
              <w:spacing w:before="40" w:after="40"/>
              <w:jc w:val="both"/>
            </w:pPr>
            <w:r w:rsidRPr="00314E34">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314E34" w:rsidRDefault="007653F1" w:rsidP="00C128E3">
            <w:pPr>
              <w:pStyle w:val="Small"/>
              <w:spacing w:before="40" w:after="40"/>
              <w:jc w:val="both"/>
            </w:pPr>
            <w:r w:rsidRPr="00314E34">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314E34" w:rsidRDefault="007653F1" w:rsidP="00C128E3">
            <w:pPr>
              <w:pStyle w:val="Small"/>
              <w:spacing w:before="40" w:after="40"/>
              <w:jc w:val="both"/>
            </w:pPr>
            <w:r w:rsidRPr="00314E34">
              <w:t>A valid feature type code as defined in the FTCS field of the Dataset General Information Record</w:t>
            </w:r>
          </w:p>
        </w:tc>
      </w:tr>
      <w:tr w:rsidR="00E73EDF" w:rsidRPr="00314E34"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314E34" w:rsidRDefault="007653F1" w:rsidP="004856CC">
            <w:pPr>
              <w:pStyle w:val="Small"/>
              <w:spacing w:before="40" w:after="40"/>
              <w:jc w:val="both"/>
            </w:pPr>
            <w:r w:rsidRPr="00314E34">
              <w:t xml:space="preserve">Record </w:t>
            </w:r>
            <w:r w:rsidR="004856CC"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314E34" w:rsidRDefault="007653F1" w:rsidP="004856CC">
            <w:pPr>
              <w:pStyle w:val="Small"/>
              <w:spacing w:before="40" w:after="40"/>
              <w:jc w:val="both"/>
            </w:pPr>
            <w:r w:rsidRPr="00314E34">
              <w:t xml:space="preserve">Record </w:t>
            </w:r>
            <w:r w:rsidR="004856CC"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314E34" w:rsidRDefault="007653F1" w:rsidP="00C128E3">
            <w:pPr>
              <w:pStyle w:val="Small"/>
              <w:spacing w:before="40" w:after="40"/>
              <w:jc w:val="both"/>
            </w:pPr>
            <w:r w:rsidRPr="00314E34">
              <w:t xml:space="preserve">{1} </w:t>
            </w:r>
            <w:r w:rsidR="004856CC" w:rsidRPr="00314E34">
              <w:t>–</w:t>
            </w:r>
            <w:r w:rsidRPr="00314E34">
              <w:t xml:space="preserve"> Insert</w:t>
            </w:r>
          </w:p>
        </w:tc>
      </w:tr>
    </w:tbl>
    <w:p w14:paraId="5BD4BC3B" w14:textId="77777777" w:rsidR="00E73EDF" w:rsidRPr="00314E34" w:rsidRDefault="00E73EDF" w:rsidP="004856CC">
      <w:pPr>
        <w:spacing w:after="0" w:line="240" w:lineRule="auto"/>
      </w:pPr>
      <w:bookmarkStart w:id="1210" w:name="_Toc225648376"/>
      <w:bookmarkStart w:id="1211" w:name="_Toc207617076"/>
      <w:bookmarkStart w:id="1212" w:name="_Toc225065233"/>
    </w:p>
    <w:p w14:paraId="4C2595A9" w14:textId="3E8F016F" w:rsidR="004856CC" w:rsidRPr="00314E34" w:rsidRDefault="004856CC" w:rsidP="001D02B5">
      <w:pPr>
        <w:pStyle w:val="ListContinue2"/>
        <w:keepNext/>
        <w:keepLines/>
        <w:numPr>
          <w:ilvl w:val="2"/>
          <w:numId w:val="27"/>
        </w:numPr>
        <w:tabs>
          <w:tab w:val="clear" w:pos="432"/>
        </w:tabs>
        <w:spacing w:before="120" w:after="120" w:line="240" w:lineRule="auto"/>
        <w:rPr>
          <w:b/>
          <w:lang w:eastAsia="en-US"/>
        </w:rPr>
      </w:pPr>
      <w:bookmarkStart w:id="1213" w:name="_Toc162435458"/>
      <w:bookmarkStart w:id="1214" w:name="_Toc169203152"/>
      <w:bookmarkStart w:id="1215" w:name="_Toc170072482"/>
      <w:bookmarkStart w:id="1216" w:name="_Toc175558711"/>
      <w:r w:rsidRPr="00314E34">
        <w:rPr>
          <w:b/>
          <w:lang w:eastAsia="en-US"/>
        </w:rPr>
        <w:t>Feature Object Identifier field - FOID</w:t>
      </w:r>
      <w:bookmarkEnd w:id="1213"/>
      <w:bookmarkEnd w:id="1214"/>
      <w:bookmarkEnd w:id="1215"/>
      <w:bookmarkEnd w:id="121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210"/>
          <w:bookmarkEnd w:id="1211"/>
          <w:bookmarkEnd w:id="1212"/>
          <w:p w14:paraId="1762B47C"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314E34" w:rsidRDefault="007653F1" w:rsidP="00C128E3">
            <w:pPr>
              <w:pStyle w:val="Small"/>
              <w:spacing w:before="40" w:after="40"/>
              <w:jc w:val="both"/>
              <w:rPr>
                <w:b/>
              </w:rPr>
            </w:pPr>
            <w:r w:rsidRPr="00314E34">
              <w:rPr>
                <w:b/>
              </w:rPr>
              <w:t>Comment</w:t>
            </w:r>
          </w:p>
        </w:tc>
      </w:tr>
      <w:tr w:rsidR="00E73EDF" w:rsidRPr="00314E34"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314E34" w:rsidRDefault="007653F1" w:rsidP="005630EA">
            <w:pPr>
              <w:pStyle w:val="Small"/>
              <w:spacing w:before="40" w:after="40"/>
              <w:jc w:val="both"/>
            </w:pPr>
            <w:r w:rsidRPr="00314E34">
              <w:t xml:space="preserve">Producing </w:t>
            </w:r>
            <w:r w:rsidR="005630EA" w:rsidRPr="00314E34">
              <w:t>agency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314E34" w:rsidRDefault="007653F1" w:rsidP="00C128E3">
            <w:pPr>
              <w:pStyle w:val="Small"/>
              <w:spacing w:before="40" w:after="40"/>
              <w:jc w:val="both"/>
            </w:pPr>
            <w:r w:rsidRPr="00314E34">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314E34" w:rsidRDefault="007653F1" w:rsidP="00C128E3">
            <w:pPr>
              <w:pStyle w:val="Small"/>
              <w:spacing w:before="40" w:after="40"/>
              <w:jc w:val="both"/>
            </w:pPr>
            <w:r w:rsidRPr="00314E34">
              <w:t>Agency code</w:t>
            </w:r>
          </w:p>
        </w:tc>
      </w:tr>
      <w:tr w:rsidR="00E73EDF" w:rsidRPr="00314E34"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314E34" w:rsidRDefault="007653F1" w:rsidP="005630EA">
            <w:pPr>
              <w:pStyle w:val="Small"/>
              <w:spacing w:before="40" w:after="40"/>
              <w:jc w:val="both"/>
            </w:pPr>
            <w:r w:rsidRPr="00314E34">
              <w:t xml:space="preserve">Feature </w:t>
            </w:r>
            <w:r w:rsidR="005630EA" w:rsidRPr="00314E34">
              <w:t>identification number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314E34" w:rsidRDefault="007653F1" w:rsidP="00C128E3">
            <w:pPr>
              <w:pStyle w:val="Small"/>
              <w:spacing w:before="40" w:after="40"/>
              <w:jc w:val="both"/>
            </w:pPr>
            <w:r w:rsidRPr="00314E34">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314E34" w:rsidRDefault="007653F1" w:rsidP="005630EA">
            <w:pPr>
              <w:pStyle w:val="Small"/>
              <w:spacing w:before="40" w:after="40"/>
              <w:jc w:val="both"/>
            </w:pPr>
            <w:r w:rsidRPr="00314E34">
              <w:t xml:space="preserve">Feature </w:t>
            </w:r>
            <w:r w:rsidR="005630EA" w:rsidRPr="00314E34">
              <w:t>identification subdivision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314E34" w:rsidRDefault="007653F1" w:rsidP="00C128E3">
            <w:pPr>
              <w:pStyle w:val="Small"/>
              <w:spacing w:before="40" w:after="40"/>
              <w:jc w:val="both"/>
            </w:pPr>
            <w:r w:rsidRPr="00314E34">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314E34" w:rsidRDefault="007653F1" w:rsidP="00C128E3">
            <w:pPr>
              <w:pStyle w:val="Small"/>
              <w:spacing w:before="40" w:after="40"/>
              <w:jc w:val="both"/>
            </w:pPr>
            <w:r w:rsidRPr="00314E34">
              <w:t>Range: 1 to 2</w:t>
            </w:r>
            <w:r w:rsidRPr="00314E34">
              <w:rPr>
                <w:vertAlign w:val="superscript"/>
              </w:rPr>
              <w:t>16</w:t>
            </w:r>
            <w:r w:rsidRPr="00314E34">
              <w:noBreakHyphen/>
              <w:t>2</w:t>
            </w:r>
          </w:p>
        </w:tc>
      </w:tr>
    </w:tbl>
    <w:p w14:paraId="0FF45159" w14:textId="77777777" w:rsidR="00E73EDF" w:rsidRPr="00314E34" w:rsidRDefault="00E73EDF" w:rsidP="005630EA">
      <w:pPr>
        <w:spacing w:after="0" w:line="240" w:lineRule="auto"/>
      </w:pPr>
    </w:p>
    <w:p w14:paraId="62A1375D" w14:textId="4959E1CF" w:rsidR="005630EA" w:rsidRPr="00314E34" w:rsidRDefault="005630EA" w:rsidP="001D02B5">
      <w:pPr>
        <w:pStyle w:val="ListContinue2"/>
        <w:keepNext/>
        <w:keepLines/>
        <w:numPr>
          <w:ilvl w:val="2"/>
          <w:numId w:val="27"/>
        </w:numPr>
        <w:tabs>
          <w:tab w:val="clear" w:pos="432"/>
        </w:tabs>
        <w:spacing w:before="120" w:after="120" w:line="240" w:lineRule="auto"/>
        <w:rPr>
          <w:b/>
          <w:lang w:eastAsia="en-US"/>
        </w:rPr>
      </w:pPr>
      <w:bookmarkStart w:id="1217" w:name="_Toc162435459"/>
      <w:bookmarkStart w:id="1218" w:name="_Toc169203153"/>
      <w:bookmarkStart w:id="1219" w:name="_Toc170072483"/>
      <w:bookmarkStart w:id="1220" w:name="_Toc175558712"/>
      <w:r w:rsidRPr="00314E34">
        <w:rPr>
          <w:b/>
          <w:lang w:eastAsia="en-US"/>
        </w:rPr>
        <w:t>Spatial Association field - SPAS</w:t>
      </w:r>
      <w:bookmarkEnd w:id="1217"/>
      <w:bookmarkEnd w:id="1218"/>
      <w:bookmarkEnd w:id="1219"/>
      <w:bookmarkEnd w:id="1220"/>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314E34" w:rsidRDefault="007653F1" w:rsidP="00522ACE">
            <w:pPr>
              <w:pStyle w:val="Small"/>
              <w:keepNext/>
              <w:keepLines/>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314E34" w:rsidRDefault="007653F1" w:rsidP="00522ACE">
            <w:pPr>
              <w:pStyle w:val="Small"/>
              <w:keepNext/>
              <w:keepLine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314E34" w:rsidRDefault="007653F1" w:rsidP="00522ACE">
            <w:pPr>
              <w:pStyle w:val="Small"/>
              <w:keepNext/>
              <w:keepLine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314E34" w:rsidRDefault="007653F1" w:rsidP="00522ACE">
            <w:pPr>
              <w:pStyle w:val="Small"/>
              <w:keepNext/>
              <w:keepLine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314E34" w:rsidRDefault="007653F1" w:rsidP="00522ACE">
            <w:pPr>
              <w:pStyle w:val="Small"/>
              <w:keepNext/>
              <w:keepLines/>
              <w:spacing w:before="40" w:after="40"/>
              <w:jc w:val="both"/>
              <w:rPr>
                <w:b/>
              </w:rPr>
            </w:pPr>
            <w:r w:rsidRPr="00314E34">
              <w:rPr>
                <w:b/>
              </w:rPr>
              <w:t>Comment</w:t>
            </w:r>
          </w:p>
        </w:tc>
      </w:tr>
      <w:tr w:rsidR="00D224F5" w:rsidRPr="00314E34"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314E34" w:rsidRDefault="00D224F5" w:rsidP="00D224F5">
            <w:pPr>
              <w:pStyle w:val="Small"/>
              <w:spacing w:before="40" w:after="40"/>
              <w:jc w:val="both"/>
            </w:pPr>
            <w:r w:rsidRPr="00314E34">
              <w:t>Referenced Record name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314E34" w:rsidRDefault="00D224F5" w:rsidP="00D224F5">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Pr="00314E34" w:rsidRDefault="00D224F5" w:rsidP="00D224F5">
            <w:pPr>
              <w:pStyle w:val="Small"/>
              <w:spacing w:before="40" w:after="40"/>
              <w:jc w:val="both"/>
            </w:pPr>
            <w:r w:rsidRPr="00314E34">
              <w:t>One of</w:t>
            </w:r>
          </w:p>
          <w:p w14:paraId="6A281C45" w14:textId="77777777" w:rsidR="00D224F5" w:rsidRPr="00314E34" w:rsidRDefault="00D224F5" w:rsidP="00522ACE">
            <w:pPr>
              <w:pStyle w:val="Small"/>
              <w:spacing w:before="40"/>
              <w:jc w:val="both"/>
            </w:pPr>
            <w:r w:rsidRPr="00314E34">
              <w:t>{110}</w:t>
            </w:r>
          </w:p>
          <w:p w14:paraId="1FD17D47" w14:textId="77777777" w:rsidR="00D224F5" w:rsidRPr="00314E34" w:rsidRDefault="00D224F5" w:rsidP="00522ACE">
            <w:pPr>
              <w:pStyle w:val="Small"/>
              <w:spacing w:before="0"/>
              <w:jc w:val="both"/>
            </w:pPr>
            <w:r w:rsidRPr="00314E34">
              <w:t>{115}</w:t>
            </w:r>
          </w:p>
          <w:p w14:paraId="42BFCA16" w14:textId="77777777" w:rsidR="00D224F5" w:rsidRPr="00314E34" w:rsidRDefault="00D224F5" w:rsidP="00522ACE">
            <w:pPr>
              <w:pStyle w:val="Small"/>
              <w:spacing w:before="0"/>
              <w:jc w:val="both"/>
            </w:pPr>
            <w:r w:rsidRPr="00314E34">
              <w:t>{120}</w:t>
            </w:r>
          </w:p>
          <w:p w14:paraId="52B877CC" w14:textId="77777777" w:rsidR="00D224F5" w:rsidRPr="00314E34" w:rsidRDefault="00D224F5" w:rsidP="00522ACE">
            <w:pPr>
              <w:pStyle w:val="Small"/>
              <w:spacing w:before="0"/>
              <w:jc w:val="both"/>
            </w:pPr>
            <w:r w:rsidRPr="00314E34">
              <w:t>{125}</w:t>
            </w:r>
          </w:p>
          <w:p w14:paraId="1B97AA1F" w14:textId="09D8A3BB" w:rsidR="00D224F5" w:rsidRPr="00314E34" w:rsidRDefault="00D224F5" w:rsidP="00522ACE">
            <w:pPr>
              <w:pStyle w:val="Small"/>
              <w:spacing w:before="0" w:after="40"/>
              <w:jc w:val="both"/>
            </w:pPr>
            <w:r w:rsidRPr="00314E34">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314E34" w:rsidRDefault="00D224F5" w:rsidP="00D224F5">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Pr="00314E34" w:rsidRDefault="00D224F5" w:rsidP="00D224F5">
            <w:pPr>
              <w:pStyle w:val="Small"/>
              <w:spacing w:before="40" w:after="40"/>
              <w:jc w:val="both"/>
            </w:pPr>
            <w:r w:rsidRPr="00314E34">
              <w:t>Record name of the referenced record</w:t>
            </w:r>
          </w:p>
          <w:p w14:paraId="131F7FA6" w14:textId="77777777" w:rsidR="00D224F5" w:rsidRPr="009E7031" w:rsidRDefault="00D224F5" w:rsidP="00522ACE">
            <w:pPr>
              <w:pStyle w:val="Small"/>
              <w:spacing w:before="40"/>
              <w:jc w:val="both"/>
              <w:rPr>
                <w:lang w:val="fr-FR"/>
                <w:rPrChange w:id="1221" w:author="Jeff Wootton" w:date="2025-05-16T14:46:00Z" w16du:dateUtc="2025-05-16T12:46:00Z">
                  <w:rPr/>
                </w:rPrChange>
              </w:rPr>
            </w:pPr>
            <w:r w:rsidRPr="009E7031">
              <w:rPr>
                <w:lang w:val="fr-FR"/>
                <w:rPrChange w:id="1222" w:author="Jeff Wootton" w:date="2025-05-16T14:46:00Z" w16du:dateUtc="2025-05-16T12:46:00Z">
                  <w:rPr/>
                </w:rPrChange>
              </w:rPr>
              <w:t>{110} – Point</w:t>
            </w:r>
          </w:p>
          <w:p w14:paraId="3A70C3AB" w14:textId="77777777" w:rsidR="00D224F5" w:rsidRPr="009E7031" w:rsidRDefault="00D224F5" w:rsidP="00522ACE">
            <w:pPr>
              <w:pStyle w:val="Small"/>
              <w:spacing w:before="0"/>
              <w:jc w:val="both"/>
              <w:rPr>
                <w:lang w:val="fr-FR"/>
                <w:rPrChange w:id="1223" w:author="Jeff Wootton" w:date="2025-05-16T14:46:00Z" w16du:dateUtc="2025-05-16T12:46:00Z">
                  <w:rPr/>
                </w:rPrChange>
              </w:rPr>
            </w:pPr>
            <w:r w:rsidRPr="009E7031">
              <w:rPr>
                <w:lang w:val="fr-FR"/>
                <w:rPrChange w:id="1224" w:author="Jeff Wootton" w:date="2025-05-16T14:46:00Z" w16du:dateUtc="2025-05-16T12:46:00Z">
                  <w:rPr/>
                </w:rPrChange>
              </w:rPr>
              <w:t>{115} – Multi Point</w:t>
            </w:r>
          </w:p>
          <w:p w14:paraId="130F5216" w14:textId="77777777" w:rsidR="00D224F5" w:rsidRPr="009E7031" w:rsidRDefault="00D224F5" w:rsidP="00522ACE">
            <w:pPr>
              <w:pStyle w:val="Small"/>
              <w:spacing w:before="0"/>
              <w:jc w:val="both"/>
              <w:rPr>
                <w:lang w:val="fr-FR"/>
                <w:rPrChange w:id="1225" w:author="Jeff Wootton" w:date="2025-05-16T14:46:00Z" w16du:dateUtc="2025-05-16T12:46:00Z">
                  <w:rPr/>
                </w:rPrChange>
              </w:rPr>
            </w:pPr>
            <w:r w:rsidRPr="009E7031">
              <w:rPr>
                <w:lang w:val="fr-FR"/>
                <w:rPrChange w:id="1226" w:author="Jeff Wootton" w:date="2025-05-16T14:46:00Z" w16du:dateUtc="2025-05-16T12:46:00Z">
                  <w:rPr/>
                </w:rPrChange>
              </w:rPr>
              <w:t xml:space="preserve">{120} – </w:t>
            </w:r>
            <w:proofErr w:type="spellStart"/>
            <w:r w:rsidRPr="009E7031">
              <w:rPr>
                <w:lang w:val="fr-FR"/>
                <w:rPrChange w:id="1227" w:author="Jeff Wootton" w:date="2025-05-16T14:46:00Z" w16du:dateUtc="2025-05-16T12:46:00Z">
                  <w:rPr/>
                </w:rPrChange>
              </w:rPr>
              <w:t>Curve</w:t>
            </w:r>
            <w:proofErr w:type="spellEnd"/>
          </w:p>
          <w:p w14:paraId="4DCCDD19" w14:textId="77777777" w:rsidR="00D224F5" w:rsidRPr="009E7031" w:rsidRDefault="00D224F5" w:rsidP="00522ACE">
            <w:pPr>
              <w:pStyle w:val="Small"/>
              <w:spacing w:before="0"/>
              <w:jc w:val="both"/>
              <w:rPr>
                <w:lang w:val="fr-FR"/>
                <w:rPrChange w:id="1228" w:author="Jeff Wootton" w:date="2025-05-16T14:46:00Z" w16du:dateUtc="2025-05-16T12:46:00Z">
                  <w:rPr/>
                </w:rPrChange>
              </w:rPr>
            </w:pPr>
            <w:r w:rsidRPr="009E7031">
              <w:rPr>
                <w:lang w:val="fr-FR"/>
                <w:rPrChange w:id="1229" w:author="Jeff Wootton" w:date="2025-05-16T14:46:00Z" w16du:dateUtc="2025-05-16T12:46:00Z">
                  <w:rPr/>
                </w:rPrChange>
              </w:rPr>
              <w:t xml:space="preserve">{125} – Composite </w:t>
            </w:r>
            <w:proofErr w:type="spellStart"/>
            <w:r w:rsidRPr="009E7031">
              <w:rPr>
                <w:lang w:val="fr-FR"/>
                <w:rPrChange w:id="1230" w:author="Jeff Wootton" w:date="2025-05-16T14:46:00Z" w16du:dateUtc="2025-05-16T12:46:00Z">
                  <w:rPr/>
                </w:rPrChange>
              </w:rPr>
              <w:t>Curve</w:t>
            </w:r>
            <w:proofErr w:type="spellEnd"/>
          </w:p>
          <w:p w14:paraId="0047065B" w14:textId="474AF062" w:rsidR="00D224F5" w:rsidRPr="00314E34" w:rsidRDefault="00D224F5" w:rsidP="00522ACE">
            <w:pPr>
              <w:pStyle w:val="Small"/>
              <w:spacing w:before="0" w:after="40"/>
              <w:jc w:val="both"/>
            </w:pPr>
            <w:r w:rsidRPr="00314E34">
              <w:t>{130} – Surface</w:t>
            </w:r>
          </w:p>
        </w:tc>
      </w:tr>
      <w:tr w:rsidR="00E73EDF" w:rsidRPr="00314E34"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314E34" w:rsidRDefault="007653F1" w:rsidP="005630EA">
            <w:pPr>
              <w:pStyle w:val="Small"/>
              <w:spacing w:before="40" w:after="40"/>
              <w:jc w:val="both"/>
            </w:pPr>
            <w:r w:rsidRPr="00314E34">
              <w:t xml:space="preserve">Referenced Record </w:t>
            </w:r>
            <w:r w:rsidR="005630EA"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314E34" w:rsidRDefault="007653F1" w:rsidP="005630EA">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314E34"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314E34" w:rsidRDefault="007653F1" w:rsidP="005630EA">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314E34" w:rsidRDefault="007653F1" w:rsidP="005630EA">
            <w:pPr>
              <w:pStyle w:val="Small"/>
              <w:spacing w:before="40" w:after="40"/>
              <w:jc w:val="both"/>
            </w:pPr>
            <w:r w:rsidRPr="00314E34">
              <w:t>Record identifier of the referenced record</w:t>
            </w:r>
          </w:p>
        </w:tc>
      </w:tr>
      <w:tr w:rsidR="00E73EDF" w:rsidRPr="00314E34"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314E34" w:rsidRDefault="007653F1" w:rsidP="005630EA">
            <w:pPr>
              <w:pStyle w:val="Small"/>
              <w:spacing w:before="40" w:after="40"/>
              <w:jc w:val="both"/>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314E34" w:rsidRDefault="007653F1" w:rsidP="005630EA">
            <w:pPr>
              <w:pStyle w:val="Small"/>
              <w:spacing w:before="40" w:after="40"/>
              <w:jc w:val="both"/>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314E34"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314E34" w:rsidRDefault="007653F1" w:rsidP="005630EA">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314E34" w:rsidRDefault="005630EA" w:rsidP="005630EA">
            <w:pPr>
              <w:pStyle w:val="Small"/>
              <w:tabs>
                <w:tab w:val="left" w:pos="584"/>
              </w:tabs>
              <w:spacing w:before="40"/>
              <w:jc w:val="both"/>
            </w:pPr>
            <w:r w:rsidRPr="00314E34">
              <w:t xml:space="preserve">{1} – </w:t>
            </w:r>
            <w:r w:rsidR="007653F1" w:rsidRPr="00314E34">
              <w:t>Forward</w:t>
            </w:r>
          </w:p>
          <w:p w14:paraId="30D0BCB6" w14:textId="68E2DA60" w:rsidR="00E73EDF" w:rsidRPr="00314E34" w:rsidRDefault="005630EA" w:rsidP="005630EA">
            <w:pPr>
              <w:pStyle w:val="Small"/>
              <w:tabs>
                <w:tab w:val="left" w:pos="584"/>
              </w:tabs>
              <w:spacing w:before="0"/>
              <w:jc w:val="both"/>
            </w:pPr>
            <w:r w:rsidRPr="00314E34">
              <w:t xml:space="preserve">{2} – </w:t>
            </w:r>
            <w:r w:rsidR="007653F1" w:rsidRPr="00314E34">
              <w:t>Reverse</w:t>
            </w:r>
          </w:p>
          <w:p w14:paraId="52E45494" w14:textId="5F21896C" w:rsidR="00E73EDF" w:rsidRPr="00314E34" w:rsidRDefault="005630EA" w:rsidP="005630EA">
            <w:pPr>
              <w:pStyle w:val="Small"/>
              <w:tabs>
                <w:tab w:val="left" w:pos="584"/>
              </w:tabs>
              <w:spacing w:before="0" w:after="40"/>
              <w:jc w:val="both"/>
            </w:pPr>
            <w:r w:rsidRPr="00314E34">
              <w:t xml:space="preserve">{255} – </w:t>
            </w:r>
            <w:r w:rsidR="007653F1" w:rsidRPr="00314E34">
              <w:t>NULL (Not Applicable)</w:t>
            </w:r>
          </w:p>
        </w:tc>
      </w:tr>
      <w:tr w:rsidR="00E73EDF" w:rsidRPr="00314E34"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314E34" w:rsidRDefault="007653F1" w:rsidP="005630EA">
            <w:pPr>
              <w:pStyle w:val="Small"/>
              <w:spacing w:before="40" w:after="40"/>
              <w:jc w:val="both"/>
            </w:pPr>
            <w:r w:rsidRPr="00314E34">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314E34" w:rsidRDefault="007653F1" w:rsidP="005630EA">
            <w:pPr>
              <w:pStyle w:val="Small"/>
              <w:spacing w:before="40" w:after="40"/>
              <w:jc w:val="both"/>
            </w:pPr>
            <w:r w:rsidRPr="00314E34">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314E34"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314E34" w:rsidRDefault="007653F1" w:rsidP="005630EA">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314E34" w:rsidRDefault="00CA6AA3" w:rsidP="005630EA">
            <w:pPr>
              <w:pStyle w:val="Small"/>
              <w:tabs>
                <w:tab w:val="left" w:pos="584"/>
              </w:tabs>
              <w:spacing w:before="40" w:after="40"/>
              <w:jc w:val="both"/>
            </w:pPr>
            <w:r w:rsidRPr="00314E34">
              <w:rPr>
                <w:rFonts w:cs="Arial"/>
              </w:rPr>
              <w:t>{2</w:t>
            </w:r>
            <w:r w:rsidRPr="00314E34">
              <w:rPr>
                <w:rFonts w:cs="Arial"/>
                <w:vertAlign w:val="superscript"/>
              </w:rPr>
              <w:t>32</w:t>
            </w:r>
            <w:r w:rsidRPr="00314E34">
              <w:rPr>
                <w:rFonts w:cs="Arial"/>
              </w:rPr>
              <w:t>-1} – NULL (Not Applicable) – (see Note)</w:t>
            </w:r>
          </w:p>
        </w:tc>
      </w:tr>
      <w:tr w:rsidR="00CA6AA3" w:rsidRPr="00314E34"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314E34" w:rsidRDefault="00CA6AA3" w:rsidP="00CA6AA3">
            <w:pPr>
              <w:pStyle w:val="Small"/>
              <w:spacing w:before="40" w:after="40"/>
              <w:jc w:val="both"/>
            </w:pPr>
            <w:r w:rsidRPr="00314E34">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314E34" w:rsidRDefault="00CA6AA3" w:rsidP="00CA6AA3">
            <w:pPr>
              <w:pStyle w:val="Small"/>
              <w:spacing w:before="40" w:after="40"/>
              <w:jc w:val="both"/>
            </w:pPr>
            <w:r w:rsidRPr="00314E34">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314E34"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314E34" w:rsidRDefault="00CA6AA3" w:rsidP="00CA6AA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70AC2AB0" w:rsidR="00CA6AA3" w:rsidRPr="00314E34" w:rsidRDefault="00BA07D6" w:rsidP="00CA6AA3">
            <w:pPr>
              <w:pStyle w:val="Small"/>
              <w:tabs>
                <w:tab w:val="left" w:pos="584"/>
              </w:tabs>
              <w:spacing w:before="40" w:after="40"/>
              <w:jc w:val="both"/>
            </w:pPr>
            <w:commentRangeStart w:id="1231"/>
            <w:ins w:id="1232" w:author="Jeff Wootton" w:date="2025-08-14T02:34:00Z" w16du:dateUtc="2025-08-14T00:34:00Z">
              <w:r w:rsidRPr="00314E34">
                <w:rPr>
                  <w:rFonts w:cs="Arial"/>
                </w:rPr>
                <w:t>{2</w:t>
              </w:r>
              <w:r w:rsidRPr="00314E34">
                <w:rPr>
                  <w:rFonts w:cs="Arial"/>
                  <w:vertAlign w:val="superscript"/>
                </w:rPr>
                <w:t>32</w:t>
              </w:r>
              <w:r w:rsidRPr="00314E34">
                <w:rPr>
                  <w:rFonts w:cs="Arial"/>
                </w:rPr>
                <w:t>-1}</w:t>
              </w:r>
            </w:ins>
            <w:commentRangeEnd w:id="1231"/>
            <w:ins w:id="1233" w:author="Jeff Wootton" w:date="2025-08-14T02:37:00Z" w16du:dateUtc="2025-08-14T00:37:00Z">
              <w:r w:rsidR="00096448">
                <w:rPr>
                  <w:rStyle w:val="CommentReference"/>
                  <w:rFonts w:eastAsia="MS Mincho"/>
                  <w:snapToGrid/>
                  <w:szCs w:val="20"/>
                  <w:lang w:eastAsia="ja-JP"/>
                </w:rPr>
                <w:commentReference w:id="1231"/>
              </w:r>
            </w:ins>
            <w:del w:id="1234" w:author="Jeff Wootton" w:date="2025-08-14T02:34:00Z" w16du:dateUtc="2025-08-14T00:34:00Z">
              <w:r w:rsidR="00CA6AA3" w:rsidRPr="00314E34" w:rsidDel="00BA07D6">
                <w:rPr>
                  <w:rFonts w:cs="Arial"/>
                </w:rPr>
                <w:delText>{0}</w:delText>
              </w:r>
            </w:del>
            <w:r w:rsidR="00CA6AA3" w:rsidRPr="00314E34">
              <w:rPr>
                <w:rFonts w:cs="Arial"/>
              </w:rPr>
              <w:t xml:space="preserve"> – NULL (Not Applicable) – (see Note)</w:t>
            </w:r>
          </w:p>
        </w:tc>
      </w:tr>
      <w:tr w:rsidR="00E73EDF" w:rsidRPr="00314E34"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314E34" w:rsidRDefault="007653F1" w:rsidP="005630EA">
            <w:pPr>
              <w:pStyle w:val="Small"/>
              <w:spacing w:before="40" w:after="40"/>
              <w:jc w:val="both"/>
            </w:pPr>
            <w:r w:rsidRPr="00314E34">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314E34" w:rsidRDefault="007653F1" w:rsidP="005630EA">
            <w:pPr>
              <w:pStyle w:val="Small"/>
              <w:spacing w:before="40" w:after="40"/>
              <w:jc w:val="both"/>
            </w:pPr>
            <w:r w:rsidRPr="00314E34">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314E34" w:rsidRDefault="007653F1" w:rsidP="005630EA">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314E34" w:rsidRDefault="007653F1" w:rsidP="005630EA">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314E34" w:rsidRDefault="007653F1" w:rsidP="005630EA">
            <w:pPr>
              <w:pStyle w:val="Small"/>
              <w:spacing w:before="40" w:after="40"/>
              <w:jc w:val="both"/>
            </w:pPr>
            <w:r w:rsidRPr="00314E34">
              <w:t xml:space="preserve">{1} </w:t>
            </w:r>
            <w:r w:rsidR="005630EA" w:rsidRPr="00314E34">
              <w:t>–</w:t>
            </w:r>
            <w:r w:rsidRPr="00314E34">
              <w:t xml:space="preserve"> Insert</w:t>
            </w:r>
          </w:p>
        </w:tc>
      </w:tr>
    </w:tbl>
    <w:p w14:paraId="3DB05D72" w14:textId="77777777" w:rsidR="00E73EDF" w:rsidRPr="00314E34" w:rsidRDefault="00E73EDF" w:rsidP="00925F98">
      <w:pPr>
        <w:spacing w:after="0" w:line="240" w:lineRule="auto"/>
      </w:pPr>
      <w:bookmarkStart w:id="1235" w:name="_Toc207617079"/>
      <w:bookmarkStart w:id="1236" w:name="_Toc225648378"/>
      <w:bookmarkStart w:id="1237" w:name="_Toc225065235"/>
    </w:p>
    <w:p w14:paraId="4AFB3D29" w14:textId="167B171C" w:rsidR="00CA6AA3" w:rsidRPr="00314E34" w:rsidRDefault="00CA6AA3" w:rsidP="00CA6AA3">
      <w:pPr>
        <w:spacing w:after="120" w:line="240" w:lineRule="auto"/>
      </w:pPr>
      <w:r w:rsidRPr="00314E34">
        <w:t>NOTE: For a correct handling of older data, robust parsers should consider both 0 and 2</w:t>
      </w:r>
      <w:r w:rsidRPr="00314E34">
        <w:rPr>
          <w:vertAlign w:val="superscript"/>
        </w:rPr>
        <w:t>32</w:t>
      </w:r>
      <w:r w:rsidRPr="00314E34">
        <w:t>-1 as ‘Not Applicable’ for the SMIN and the SMAX sub-field.</w:t>
      </w:r>
    </w:p>
    <w:p w14:paraId="5C72A606" w14:textId="36362316" w:rsidR="00925F98" w:rsidRPr="00314E34" w:rsidRDefault="00925F98" w:rsidP="001D02B5">
      <w:pPr>
        <w:pStyle w:val="ListContinue2"/>
        <w:keepNext/>
        <w:keepLines/>
        <w:numPr>
          <w:ilvl w:val="2"/>
          <w:numId w:val="27"/>
        </w:numPr>
        <w:tabs>
          <w:tab w:val="clear" w:pos="432"/>
        </w:tabs>
        <w:spacing w:before="120" w:after="120" w:line="240" w:lineRule="auto"/>
        <w:rPr>
          <w:b/>
          <w:lang w:eastAsia="en-US"/>
        </w:rPr>
      </w:pPr>
      <w:bookmarkStart w:id="1238" w:name="_Toc162435460"/>
      <w:bookmarkStart w:id="1239" w:name="_Toc169203154"/>
      <w:bookmarkStart w:id="1240" w:name="_Toc170072484"/>
      <w:bookmarkStart w:id="1241" w:name="_Toc175558713"/>
      <w:r w:rsidRPr="00314E34">
        <w:rPr>
          <w:b/>
          <w:lang w:eastAsia="en-US"/>
        </w:rPr>
        <w:lastRenderedPageBreak/>
        <w:t>Feature Association field – FASC</w:t>
      </w:r>
      <w:bookmarkEnd w:id="1238"/>
      <w:bookmarkEnd w:id="1239"/>
      <w:bookmarkEnd w:id="1240"/>
      <w:bookmarkEnd w:id="1241"/>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314E34"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235"/>
          <w:bookmarkEnd w:id="1236"/>
          <w:bookmarkEnd w:id="1237"/>
          <w:p w14:paraId="6C9572AA" w14:textId="77777777" w:rsidR="00E73EDF" w:rsidRPr="00314E34" w:rsidRDefault="007653F1" w:rsidP="00C128E3">
            <w:pPr>
              <w:pStyle w:val="Small"/>
              <w:spacing w:before="40" w:after="40"/>
              <w:jc w:val="both"/>
              <w:rPr>
                <w:b/>
              </w:rPr>
            </w:pPr>
            <w:r w:rsidRPr="00314E34">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314E34" w:rsidRDefault="007653F1" w:rsidP="00C128E3">
            <w:pPr>
              <w:pStyle w:val="Small"/>
              <w:spacing w:before="40" w:after="40"/>
              <w:jc w:val="both"/>
              <w:rPr>
                <w:b/>
              </w:rPr>
            </w:pPr>
            <w:r w:rsidRPr="00314E34">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314E34" w:rsidRDefault="007653F1" w:rsidP="00C128E3">
            <w:pPr>
              <w:pStyle w:val="Small"/>
              <w:spacing w:before="40" w:after="40"/>
              <w:jc w:val="both"/>
              <w:rPr>
                <w:b/>
              </w:rPr>
            </w:pPr>
            <w:r w:rsidRPr="00314E34">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314E34" w:rsidRDefault="007653F1" w:rsidP="00C128E3">
            <w:pPr>
              <w:pStyle w:val="Small"/>
              <w:spacing w:before="40" w:after="40"/>
              <w:jc w:val="both"/>
              <w:rPr>
                <w:b/>
              </w:rPr>
            </w:pPr>
            <w:r w:rsidRPr="00314E34">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314E34" w:rsidRDefault="007653F1" w:rsidP="00C128E3">
            <w:pPr>
              <w:pStyle w:val="Small"/>
              <w:spacing w:before="40" w:after="40"/>
              <w:jc w:val="both"/>
              <w:rPr>
                <w:b/>
              </w:rPr>
            </w:pPr>
            <w:r w:rsidRPr="00314E34">
              <w:rPr>
                <w:b/>
              </w:rPr>
              <w:t>Comment</w:t>
            </w:r>
          </w:p>
        </w:tc>
      </w:tr>
      <w:tr w:rsidR="00E73EDF" w:rsidRPr="00314E34"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314E34" w:rsidRDefault="007653F1" w:rsidP="00925F98">
            <w:pPr>
              <w:pStyle w:val="Small"/>
              <w:spacing w:before="40" w:after="40"/>
              <w:jc w:val="both"/>
            </w:pPr>
            <w:r w:rsidRPr="00314E34">
              <w:t xml:space="preserve">Referenced Record </w:t>
            </w:r>
            <w:r w:rsidR="00925F98" w:rsidRPr="00314E34">
              <w:t>name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314E34" w:rsidRDefault="007653F1" w:rsidP="00C128E3">
            <w:pPr>
              <w:pStyle w:val="Small"/>
              <w:spacing w:before="40" w:after="40"/>
              <w:jc w:val="both"/>
            </w:pPr>
            <w:r w:rsidRPr="00314E34">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314E34" w:rsidRDefault="00D224F5" w:rsidP="00C128E3">
            <w:pPr>
              <w:pStyle w:val="Small"/>
              <w:spacing w:before="40" w:after="40"/>
              <w:jc w:val="both"/>
            </w:pPr>
            <w:r w:rsidRPr="00314E34">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314E34" w:rsidRDefault="007653F1" w:rsidP="00C128E3">
            <w:pPr>
              <w:pStyle w:val="Small"/>
              <w:spacing w:before="40" w:after="40"/>
              <w:jc w:val="both"/>
            </w:pPr>
            <w:r w:rsidRPr="00314E34">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Pr="00314E34" w:rsidRDefault="007653F1" w:rsidP="00C128E3">
            <w:pPr>
              <w:pStyle w:val="Small"/>
              <w:spacing w:before="40" w:after="40"/>
              <w:jc w:val="both"/>
            </w:pPr>
            <w:r w:rsidRPr="00314E34">
              <w:t>Record name of the referenced record</w:t>
            </w:r>
          </w:p>
          <w:p w14:paraId="3425853C" w14:textId="55D75DB7" w:rsidR="00D224F5" w:rsidRPr="00314E34" w:rsidRDefault="00D224F5" w:rsidP="00C128E3">
            <w:pPr>
              <w:pStyle w:val="Small"/>
              <w:spacing w:before="40" w:after="40"/>
              <w:jc w:val="both"/>
            </w:pPr>
            <w:r w:rsidRPr="00314E34">
              <w:t>{100} – Feature Type</w:t>
            </w:r>
          </w:p>
        </w:tc>
      </w:tr>
      <w:tr w:rsidR="00E73EDF" w:rsidRPr="00314E34"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314E34" w:rsidRDefault="007653F1" w:rsidP="00925F98">
            <w:pPr>
              <w:pStyle w:val="Small"/>
              <w:spacing w:before="40" w:after="40"/>
              <w:jc w:val="both"/>
            </w:pPr>
            <w:r w:rsidRPr="00314E34">
              <w:t xml:space="preserve">Referenced Record </w:t>
            </w:r>
            <w:r w:rsidR="00925F98" w:rsidRPr="00314E34">
              <w:t>identifier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314E34" w:rsidRDefault="007653F1" w:rsidP="00C128E3">
            <w:pPr>
              <w:pStyle w:val="Small"/>
              <w:spacing w:before="40" w:after="40"/>
              <w:jc w:val="both"/>
            </w:pPr>
            <w:r w:rsidRPr="00314E34">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314E34" w:rsidRDefault="007653F1" w:rsidP="00C128E3">
            <w:pPr>
              <w:pStyle w:val="Small"/>
              <w:spacing w:before="40" w:after="40"/>
              <w:jc w:val="both"/>
            </w:pPr>
            <w:r w:rsidRPr="00314E34">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314E34" w:rsidRDefault="007653F1" w:rsidP="00C128E3">
            <w:pPr>
              <w:pStyle w:val="Small"/>
              <w:spacing w:before="40" w:after="40"/>
              <w:jc w:val="both"/>
            </w:pPr>
            <w:r w:rsidRPr="00314E34">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314E34" w:rsidRDefault="007653F1" w:rsidP="00C128E3">
            <w:pPr>
              <w:pStyle w:val="Small"/>
              <w:spacing w:before="40" w:after="40"/>
              <w:jc w:val="both"/>
            </w:pPr>
            <w:r w:rsidRPr="00314E34">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314E34" w:rsidRDefault="007653F1" w:rsidP="00C128E3">
            <w:pPr>
              <w:pStyle w:val="Small"/>
              <w:spacing w:before="40" w:after="40"/>
              <w:jc w:val="both"/>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314E34" w:rsidRDefault="007653F1" w:rsidP="00C128E3">
            <w:pPr>
              <w:pStyle w:val="Small"/>
              <w:spacing w:before="40" w:after="40"/>
              <w:jc w:val="both"/>
            </w:pPr>
            <w:r w:rsidRPr="00314E34">
              <w:t>A valid code for the feature association as defined in the FACS field of the Dataset General Information Record</w:t>
            </w:r>
          </w:p>
        </w:tc>
      </w:tr>
      <w:tr w:rsidR="00E73EDF" w:rsidRPr="00314E34"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314E34" w:rsidRDefault="007653F1" w:rsidP="00C128E3">
            <w:pPr>
              <w:pStyle w:val="Small"/>
              <w:spacing w:before="40" w:after="40"/>
              <w:jc w:val="both"/>
            </w:pPr>
            <w:r w:rsidRPr="00314E34">
              <w:t>Numeric Association</w:t>
            </w:r>
            <w:r w:rsidR="00A71851" w:rsidRPr="00314E34">
              <w:t xml:space="preserve"> </w:t>
            </w:r>
            <w:r w:rsidRPr="00314E34">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314E34" w:rsidRDefault="007653F1" w:rsidP="00C128E3">
            <w:pPr>
              <w:pStyle w:val="Small"/>
              <w:spacing w:before="40" w:after="40"/>
              <w:jc w:val="both"/>
            </w:pPr>
            <w:r w:rsidRPr="00314E34">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314E34" w:rsidRDefault="007653F1" w:rsidP="00C128E3">
            <w:pPr>
              <w:pStyle w:val="Small"/>
              <w:spacing w:before="40" w:after="40"/>
              <w:jc w:val="both"/>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314E34" w:rsidRDefault="007653F1" w:rsidP="00C128E3">
            <w:pPr>
              <w:pStyle w:val="Small"/>
              <w:spacing w:before="40" w:after="40"/>
              <w:jc w:val="both"/>
            </w:pPr>
            <w:r w:rsidRPr="00314E34">
              <w:t>A valid code for the role as defined in the ARCS field of the Dataset General Information Record</w:t>
            </w:r>
          </w:p>
        </w:tc>
      </w:tr>
      <w:tr w:rsidR="00E73EDF" w:rsidRPr="00314E34"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314E34" w:rsidRDefault="007653F1" w:rsidP="00C128E3">
            <w:pPr>
              <w:pStyle w:val="Small"/>
              <w:spacing w:before="40" w:after="40"/>
              <w:jc w:val="both"/>
            </w:pPr>
            <w:r w:rsidRPr="00314E34">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314E34" w:rsidRDefault="007653F1" w:rsidP="00C128E3">
            <w:pPr>
              <w:pStyle w:val="Small"/>
              <w:spacing w:before="40" w:after="40"/>
              <w:jc w:val="both"/>
            </w:pPr>
            <w:r w:rsidRPr="00314E34">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314E34" w:rsidRDefault="007653F1" w:rsidP="00C128E3">
            <w:pPr>
              <w:pStyle w:val="Small"/>
              <w:spacing w:before="40" w:after="40"/>
              <w:jc w:val="both"/>
            </w:pPr>
            <w:r w:rsidRPr="00314E34">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314E34" w:rsidRDefault="007653F1" w:rsidP="00C128E3">
            <w:pPr>
              <w:pStyle w:val="Small"/>
              <w:spacing w:before="40" w:after="40"/>
              <w:jc w:val="both"/>
            </w:pPr>
            <w:r w:rsidRPr="00314E34">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314E34" w:rsidRDefault="007E4FCD" w:rsidP="00925F98">
            <w:pPr>
              <w:pStyle w:val="Small"/>
              <w:spacing w:before="40" w:after="40"/>
              <w:jc w:val="both"/>
            </w:pPr>
            <w:r w:rsidRPr="00314E34">
              <w:t>{1} – Insert</w:t>
            </w:r>
          </w:p>
        </w:tc>
      </w:tr>
      <w:tr w:rsidR="00E73EDF" w:rsidRPr="00314E34"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314E34" w:rsidRDefault="007653F1" w:rsidP="00C128E3">
            <w:pPr>
              <w:pStyle w:val="Small"/>
              <w:snapToGrid w:val="0"/>
              <w:spacing w:before="40" w:after="40"/>
            </w:pPr>
            <w:r w:rsidRPr="00314E34">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314E34" w:rsidRDefault="007653F1" w:rsidP="00C128E3">
            <w:pPr>
              <w:pStyle w:val="Small"/>
              <w:snapToGrid w:val="0"/>
              <w:spacing w:before="40" w:after="40"/>
            </w:pPr>
            <w:r w:rsidRPr="00314E34">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314E34" w:rsidRDefault="007653F1" w:rsidP="00C128E3">
            <w:pPr>
              <w:pStyle w:val="Small"/>
              <w:snapToGrid w:val="0"/>
              <w:spacing w:before="40" w:after="40"/>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314E34" w:rsidRDefault="007653F1" w:rsidP="00C128E3">
            <w:pPr>
              <w:pStyle w:val="Small"/>
              <w:snapToGrid w:val="0"/>
              <w:spacing w:before="40" w:after="40"/>
            </w:pPr>
            <w:r w:rsidRPr="00314E34">
              <w:t>A valid attribute code as defined in the ATCS field of the Dataset General Information Record</w:t>
            </w:r>
          </w:p>
        </w:tc>
      </w:tr>
      <w:tr w:rsidR="00E73EDF" w:rsidRPr="00314E34"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314E34" w:rsidRDefault="007653F1" w:rsidP="00925F98">
            <w:pPr>
              <w:pStyle w:val="Small"/>
              <w:snapToGrid w:val="0"/>
              <w:spacing w:before="40" w:after="40"/>
            </w:pPr>
            <w:r w:rsidRPr="00314E34">
              <w:t xml:space="preserve">Attribute </w:t>
            </w:r>
            <w:r w:rsidR="00925F98" w:rsidRPr="00314E34">
              <w:t>index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314E34" w:rsidRDefault="007653F1" w:rsidP="00C128E3">
            <w:pPr>
              <w:pStyle w:val="Small"/>
              <w:snapToGrid w:val="0"/>
              <w:spacing w:before="40" w:after="40"/>
            </w:pPr>
            <w:r w:rsidRPr="00314E34">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314E34" w:rsidRDefault="007653F1" w:rsidP="00C128E3">
            <w:pPr>
              <w:pStyle w:val="Small"/>
              <w:snapToGrid w:val="0"/>
              <w:spacing w:before="40" w:after="40"/>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314E34" w:rsidRDefault="007653F1" w:rsidP="00C128E3">
            <w:pPr>
              <w:pStyle w:val="Small"/>
              <w:snapToGrid w:val="0"/>
              <w:spacing w:before="40" w:after="40"/>
            </w:pPr>
            <w:r w:rsidRPr="00314E34">
              <w:t>Index (position) of the attribute in the sequence of attributes with the same code and the same parent (starting with 1)</w:t>
            </w:r>
          </w:p>
        </w:tc>
      </w:tr>
      <w:tr w:rsidR="00E73EDF" w:rsidRPr="00314E34"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314E34" w:rsidRDefault="007653F1" w:rsidP="00925F98">
            <w:pPr>
              <w:pStyle w:val="Small"/>
              <w:snapToGrid w:val="0"/>
              <w:spacing w:before="40" w:after="40"/>
            </w:pPr>
            <w:r w:rsidRPr="00314E34">
              <w:t xml:space="preserve">Parent </w:t>
            </w:r>
            <w:r w:rsidR="00925F98" w:rsidRPr="00314E34">
              <w:t>index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314E34" w:rsidRDefault="007653F1" w:rsidP="00C128E3">
            <w:pPr>
              <w:pStyle w:val="Small"/>
              <w:snapToGrid w:val="0"/>
              <w:spacing w:before="40" w:after="40"/>
            </w:pPr>
            <w:r w:rsidRPr="00314E34">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314E34" w:rsidRDefault="007653F1" w:rsidP="00C128E3">
            <w:pPr>
              <w:pStyle w:val="Small"/>
              <w:snapToGrid w:val="0"/>
              <w:spacing w:before="40" w:after="40"/>
            </w:pPr>
            <w:r w:rsidRPr="00314E34">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314E34" w:rsidRDefault="007653F1" w:rsidP="00C128E3">
            <w:pPr>
              <w:pStyle w:val="Small"/>
              <w:snapToGrid w:val="0"/>
              <w:spacing w:before="40" w:after="40"/>
            </w:pPr>
            <w:r w:rsidRPr="00314E34">
              <w:t>Index (position) of the parent complex attribute within this FASC field (starting  with 1). If the attribute has no parent (top level attribute) the value is 0</w:t>
            </w:r>
          </w:p>
        </w:tc>
      </w:tr>
      <w:tr w:rsidR="00E73EDF" w:rsidRPr="00314E34"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314E34" w:rsidRDefault="007653F1" w:rsidP="00C128E3">
            <w:pPr>
              <w:pStyle w:val="Small"/>
              <w:snapToGrid w:val="0"/>
              <w:spacing w:before="40" w:after="40"/>
            </w:pPr>
            <w:r w:rsidRPr="00314E34">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314E34" w:rsidRDefault="007653F1" w:rsidP="00C128E3">
            <w:pPr>
              <w:pStyle w:val="Small"/>
              <w:snapToGrid w:val="0"/>
              <w:spacing w:before="40" w:after="40"/>
            </w:pPr>
            <w:r w:rsidRPr="00314E34">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314E34" w:rsidRDefault="007653F1" w:rsidP="00C128E3">
            <w:pPr>
              <w:pStyle w:val="Small"/>
              <w:snapToGrid w:val="0"/>
              <w:spacing w:before="40" w:after="40"/>
            </w:pPr>
            <w:r w:rsidRPr="00314E34">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314E34" w:rsidRDefault="007653F1" w:rsidP="00D224F5">
            <w:pPr>
              <w:pStyle w:val="Small"/>
              <w:snapToGrid w:val="0"/>
              <w:spacing w:before="40" w:after="40"/>
            </w:pPr>
            <w:r w:rsidRPr="00314E34">
              <w:t xml:space="preserve">{1} </w:t>
            </w:r>
            <w:r w:rsidR="00925F98" w:rsidRPr="00314E34">
              <w:t>–</w:t>
            </w:r>
            <w:r w:rsidRPr="00314E34">
              <w:t xml:space="preserve"> Insert</w:t>
            </w:r>
          </w:p>
        </w:tc>
      </w:tr>
      <w:tr w:rsidR="00E73EDF" w:rsidRPr="00314E34"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314E34" w:rsidRDefault="007653F1" w:rsidP="00925F98">
            <w:pPr>
              <w:pStyle w:val="Small"/>
              <w:snapToGrid w:val="0"/>
              <w:spacing w:before="40" w:after="40"/>
            </w:pPr>
            <w:r w:rsidRPr="00314E34">
              <w:t xml:space="preserve">Attribute </w:t>
            </w:r>
            <w:r w:rsidR="00925F98" w:rsidRPr="00314E34">
              <w:t>value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314E34" w:rsidRDefault="007653F1" w:rsidP="00C128E3">
            <w:pPr>
              <w:pStyle w:val="Small"/>
              <w:snapToGrid w:val="0"/>
              <w:spacing w:before="40" w:after="40"/>
            </w:pPr>
            <w:r w:rsidRPr="00314E34">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314E34" w:rsidRDefault="007653F1" w:rsidP="00C128E3">
            <w:pPr>
              <w:pStyle w:val="Small"/>
              <w:snapToGrid w:val="0"/>
              <w:spacing w:before="40" w:after="40"/>
            </w:pPr>
            <w:r w:rsidRPr="00314E34">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314E34" w:rsidRDefault="007653F1" w:rsidP="00C128E3">
            <w:pPr>
              <w:pStyle w:val="Small"/>
              <w:snapToGrid w:val="0"/>
              <w:spacing w:before="40" w:after="40"/>
            </w:pPr>
            <w:r w:rsidRPr="00314E34">
              <w:t>A string containing a valid value for the domain of the attribute specified by the subfields above</w:t>
            </w:r>
          </w:p>
        </w:tc>
      </w:tr>
    </w:tbl>
    <w:p w14:paraId="1D2ECB04" w14:textId="77777777" w:rsidR="00E73EDF" w:rsidRPr="00314E34" w:rsidRDefault="00E73EDF" w:rsidP="007E4FCD">
      <w:pPr>
        <w:spacing w:after="0" w:line="240" w:lineRule="auto"/>
      </w:pPr>
    </w:p>
    <w:p w14:paraId="34296307" w14:textId="2D3AF48F" w:rsidR="007E4FCD" w:rsidRPr="00314E34" w:rsidRDefault="007E4FCD" w:rsidP="001D02B5">
      <w:pPr>
        <w:pStyle w:val="ListContinue2"/>
        <w:numPr>
          <w:ilvl w:val="2"/>
          <w:numId w:val="27"/>
        </w:numPr>
        <w:tabs>
          <w:tab w:val="clear" w:pos="432"/>
        </w:tabs>
        <w:spacing w:before="120" w:after="120" w:line="240" w:lineRule="auto"/>
        <w:rPr>
          <w:b/>
          <w:lang w:eastAsia="en-US"/>
        </w:rPr>
      </w:pPr>
      <w:bookmarkStart w:id="1242" w:name="_Toc162435461"/>
      <w:bookmarkStart w:id="1243" w:name="_Toc169203155"/>
      <w:bookmarkStart w:id="1244" w:name="_Toc170072485"/>
      <w:bookmarkStart w:id="1245" w:name="_Toc175558714"/>
      <w:r w:rsidRPr="00314E34">
        <w:rPr>
          <w:b/>
          <w:lang w:eastAsia="en-US"/>
        </w:rPr>
        <w:t>Masked Spatial Type field - MASK</w:t>
      </w:r>
      <w:bookmarkEnd w:id="1242"/>
      <w:bookmarkEnd w:id="1243"/>
      <w:bookmarkEnd w:id="1244"/>
      <w:bookmarkEnd w:id="1245"/>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314E34"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314E34" w:rsidRDefault="007653F1" w:rsidP="00C128E3">
            <w:pPr>
              <w:pStyle w:val="Small"/>
              <w:spacing w:before="40" w:after="40"/>
              <w:jc w:val="both"/>
              <w:rPr>
                <w:b/>
              </w:rPr>
            </w:pPr>
            <w:r w:rsidRPr="00314E34">
              <w:rPr>
                <w:b/>
              </w:rPr>
              <w:t>Comment</w:t>
            </w:r>
          </w:p>
        </w:tc>
      </w:tr>
      <w:tr w:rsidR="00D224F5" w:rsidRPr="00314E34"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314E34" w:rsidRDefault="00D224F5" w:rsidP="00D224F5">
            <w:pPr>
              <w:pStyle w:val="Small"/>
              <w:spacing w:before="40" w:after="40"/>
              <w:jc w:val="both"/>
            </w:pPr>
            <w:r w:rsidRPr="00314E34">
              <w:t>Referenced Record name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314E34" w:rsidRDefault="00D224F5" w:rsidP="00D224F5">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314E34" w:rsidRDefault="00D224F5" w:rsidP="00D224F5">
            <w:pPr>
              <w:pStyle w:val="Small"/>
              <w:spacing w:before="40" w:after="40"/>
            </w:pPr>
            <w:r w:rsidRPr="00314E34">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314E34" w:rsidRDefault="00D224F5" w:rsidP="00D224F5">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Pr="00314E34" w:rsidRDefault="00D224F5" w:rsidP="00D224F5">
            <w:pPr>
              <w:pStyle w:val="Small"/>
              <w:spacing w:before="40" w:after="40"/>
              <w:jc w:val="both"/>
            </w:pPr>
            <w:r w:rsidRPr="00314E34">
              <w:t>Record name of the referenced record</w:t>
            </w:r>
          </w:p>
          <w:p w14:paraId="5555F450" w14:textId="77777777" w:rsidR="00D224F5" w:rsidRPr="00314E34" w:rsidRDefault="00D224F5" w:rsidP="00522ACE">
            <w:pPr>
              <w:pStyle w:val="Small"/>
              <w:spacing w:before="40"/>
              <w:jc w:val="both"/>
            </w:pPr>
            <w:r w:rsidRPr="00314E34">
              <w:t>{120} – Curve</w:t>
            </w:r>
          </w:p>
          <w:p w14:paraId="4ABCDDF4" w14:textId="5D8A77E7" w:rsidR="00D224F5" w:rsidRPr="00314E34" w:rsidRDefault="00D224F5" w:rsidP="00522ACE">
            <w:pPr>
              <w:pStyle w:val="Small"/>
              <w:spacing w:before="0" w:after="40"/>
              <w:jc w:val="both"/>
            </w:pPr>
            <w:r w:rsidRPr="00314E34">
              <w:t>{125} – Composite Curve</w:t>
            </w:r>
          </w:p>
        </w:tc>
      </w:tr>
      <w:tr w:rsidR="00E73EDF" w:rsidRPr="00314E34"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314E34" w:rsidRDefault="007653F1" w:rsidP="007E4FCD">
            <w:pPr>
              <w:pStyle w:val="Small"/>
              <w:spacing w:before="40" w:after="40"/>
              <w:jc w:val="both"/>
            </w:pPr>
            <w:r w:rsidRPr="00314E34">
              <w:t xml:space="preserve">Referenced Record </w:t>
            </w:r>
            <w:r w:rsidR="007E4FCD"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314E34" w:rsidRDefault="007653F1" w:rsidP="00C128E3">
            <w:pPr>
              <w:pStyle w:val="Small"/>
              <w:spacing w:before="40" w:after="40"/>
              <w:jc w:val="both"/>
            </w:pPr>
            <w:r w:rsidRPr="00314E34">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314E34" w:rsidRDefault="007653F1" w:rsidP="00C128E3">
            <w:pPr>
              <w:pStyle w:val="Small"/>
              <w:spacing w:before="40" w:after="40"/>
              <w:jc w:val="both"/>
            </w:pPr>
            <w:r w:rsidRPr="00314E34">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314E34" w:rsidRDefault="007653F1" w:rsidP="00C128E3">
            <w:pPr>
              <w:pStyle w:val="Small"/>
              <w:spacing w:before="40" w:after="40"/>
              <w:jc w:val="both"/>
            </w:pPr>
            <w:r w:rsidRPr="00314E34">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314E34" w:rsidRDefault="007653F1" w:rsidP="00C128E3">
            <w:pPr>
              <w:pStyle w:val="Small"/>
              <w:snapToGrid w:val="0"/>
              <w:spacing w:before="40" w:after="40"/>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314E34" w:rsidRDefault="007653F1" w:rsidP="00C128E3">
            <w:pPr>
              <w:pStyle w:val="Small"/>
              <w:snapToGrid w:val="0"/>
              <w:spacing w:before="40"/>
            </w:pPr>
            <w:r w:rsidRPr="00314E34">
              <w:t xml:space="preserve">{1} – Truncated by the </w:t>
            </w:r>
            <w:r w:rsidR="00D54FF5" w:rsidRPr="00314E34">
              <w:t xml:space="preserve">data coverage </w:t>
            </w:r>
            <w:r w:rsidRPr="00314E34">
              <w:t>limit</w:t>
            </w:r>
          </w:p>
          <w:p w14:paraId="58A9F919" w14:textId="7409F474" w:rsidR="00E73EDF" w:rsidRPr="00314E34" w:rsidRDefault="007653F1" w:rsidP="00C128E3">
            <w:pPr>
              <w:pStyle w:val="Small"/>
              <w:snapToGrid w:val="0"/>
              <w:spacing w:before="0" w:after="40"/>
            </w:pPr>
            <w:r w:rsidRPr="00314E34">
              <w:t>{2} – Sup</w:t>
            </w:r>
            <w:r w:rsidR="00D54FF5" w:rsidRPr="00314E34">
              <w:t>p</w:t>
            </w:r>
            <w:r w:rsidRPr="00314E34">
              <w:t>ress portrayal</w:t>
            </w:r>
          </w:p>
        </w:tc>
      </w:tr>
      <w:tr w:rsidR="00E73EDF" w:rsidRPr="00314E34"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314E34" w:rsidRDefault="007653F1" w:rsidP="00C128E3">
            <w:pPr>
              <w:pStyle w:val="Small"/>
              <w:spacing w:before="40" w:after="40"/>
              <w:jc w:val="both"/>
            </w:pPr>
            <w:r w:rsidRPr="00314E34">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314E34" w:rsidRDefault="007653F1" w:rsidP="00C128E3">
            <w:pPr>
              <w:pStyle w:val="Small"/>
              <w:spacing w:before="40" w:after="40"/>
              <w:jc w:val="both"/>
            </w:pPr>
            <w:r w:rsidRPr="00314E34">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314E34" w:rsidRDefault="007653F1" w:rsidP="00C128E3">
            <w:pPr>
              <w:pStyle w:val="Small"/>
              <w:spacing w:before="40" w:after="40"/>
              <w:jc w:val="both"/>
            </w:pPr>
            <w:r w:rsidRPr="00314E34">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314E34" w:rsidRDefault="007653F1" w:rsidP="00C128E3">
            <w:pPr>
              <w:pStyle w:val="Small"/>
              <w:spacing w:before="40" w:after="40"/>
              <w:jc w:val="both"/>
            </w:pPr>
            <w:r w:rsidRPr="00314E34">
              <w:t xml:space="preserve">{1} </w:t>
            </w:r>
            <w:r w:rsidR="007E4FCD" w:rsidRPr="00314E34">
              <w:t>–</w:t>
            </w:r>
            <w:r w:rsidRPr="00314E34">
              <w:t xml:space="preserve"> Insert</w:t>
            </w:r>
          </w:p>
        </w:tc>
      </w:tr>
    </w:tbl>
    <w:p w14:paraId="7A48AEDE" w14:textId="77777777" w:rsidR="00E73EDF" w:rsidRPr="00314E34" w:rsidRDefault="00E73EDF" w:rsidP="00C128E3">
      <w:pPr>
        <w:spacing w:line="240" w:lineRule="auto"/>
      </w:pPr>
    </w:p>
    <w:p w14:paraId="26915C75" w14:textId="4C423B2C" w:rsidR="00A411F1" w:rsidRPr="00314E34"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246" w:name="_Toc169203156"/>
      <w:bookmarkStart w:id="1247" w:name="_Toc170072486"/>
      <w:bookmarkStart w:id="1248" w:name="_Toc175558715"/>
      <w:r w:rsidRPr="00314E34">
        <w:rPr>
          <w:b/>
          <w:sz w:val="22"/>
          <w:szCs w:val="22"/>
          <w:lang w:eastAsia="en-US"/>
        </w:rPr>
        <w:lastRenderedPageBreak/>
        <w:t xml:space="preserve">Update </w:t>
      </w:r>
      <w:r w:rsidR="00D24503" w:rsidRPr="00314E34">
        <w:rPr>
          <w:b/>
          <w:sz w:val="22"/>
          <w:szCs w:val="22"/>
          <w:lang w:eastAsia="en-US"/>
        </w:rPr>
        <w:t>Dataset Structure</w:t>
      </w:r>
      <w:bookmarkEnd w:id="1246"/>
      <w:bookmarkEnd w:id="1247"/>
      <w:bookmarkEnd w:id="1248"/>
    </w:p>
    <w:p w14:paraId="54A3C580"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Update dataset file</w:t>
      </w:r>
    </w:p>
    <w:p w14:paraId="29DC912C"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0DBA1E61"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|--&lt;1&gt;- Dataset General Information record</w:t>
      </w:r>
    </w:p>
    <w:p w14:paraId="382C171A"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   |</w:t>
      </w:r>
    </w:p>
    <w:p w14:paraId="0E7F0C33"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   |--&lt;1&gt;-DSID (13\\*1): Dataset Identification field</w:t>
      </w:r>
    </w:p>
    <w:p w14:paraId="3B03CC81" w14:textId="54633521"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   </w:t>
      </w:r>
      <w:r w:rsidR="00260981" w:rsidRPr="00314E34">
        <w:rPr>
          <w:rFonts w:ascii="Courier" w:hAnsi="Courier"/>
        </w:rPr>
        <w:tab/>
      </w:r>
      <w:r w:rsidR="00260981" w:rsidRPr="00314E34">
        <w:rPr>
          <w:rFonts w:ascii="Courier" w:hAnsi="Courier"/>
        </w:rPr>
        <w:tab/>
      </w:r>
      <w:r w:rsidR="00260981" w:rsidRPr="00314E34">
        <w:rPr>
          <w:rFonts w:ascii="Courier" w:hAnsi="Courier"/>
        </w:rPr>
        <w:tab/>
      </w:r>
      <w:r w:rsidRPr="00314E34">
        <w:rPr>
          <w:rFonts w:ascii="Courier" w:hAnsi="Courier"/>
        </w:rPr>
        <w:t>|</w:t>
      </w:r>
    </w:p>
    <w:p w14:paraId="03AF4426" w14:textId="77777777" w:rsidR="00260981" w:rsidRPr="00314E34" w:rsidRDefault="00260981" w:rsidP="00C128E3">
      <w:pPr>
        <w:pStyle w:val="NoSpacing2"/>
        <w:spacing w:line="240" w:lineRule="auto"/>
        <w:jc w:val="both"/>
        <w:rPr>
          <w:rFonts w:cs="Courier New"/>
        </w:rPr>
      </w:pPr>
      <w:r w:rsidRPr="00314E34">
        <w:rPr>
          <w:rFonts w:cs="Courier New"/>
        </w:rPr>
        <w:t xml:space="preserve">   |  </w:t>
      </w:r>
      <w:r w:rsidRPr="00314E34">
        <w:rPr>
          <w:rFonts w:cs="Courier New"/>
        </w:rPr>
        <w:tab/>
        <w:t xml:space="preserve">   </w:t>
      </w:r>
      <w:r w:rsidRPr="00314E34">
        <w:rPr>
          <w:rFonts w:cs="Courier New"/>
        </w:rPr>
        <w:tab/>
        <w:t>|--&lt;1&gt;-DSSI (13): Dataset Structure Information field</w:t>
      </w:r>
    </w:p>
    <w:p w14:paraId="75D61335" w14:textId="77777777" w:rsidR="00260981" w:rsidRPr="00314E34" w:rsidRDefault="00260981" w:rsidP="00C128E3">
      <w:pPr>
        <w:pStyle w:val="NoSpacing1"/>
        <w:spacing w:line="240" w:lineRule="auto"/>
        <w:rPr>
          <w:rFonts w:cs="Courier New"/>
        </w:rPr>
      </w:pPr>
      <w:r w:rsidRPr="00314E34">
        <w:rPr>
          <w:rFonts w:cs="Courier New"/>
        </w:rPr>
        <w:t xml:space="preserve">   |       </w:t>
      </w:r>
      <w:r w:rsidRPr="00314E34">
        <w:rPr>
          <w:rFonts w:cs="Courier New"/>
        </w:rPr>
        <w:tab/>
        <w:t>|</w:t>
      </w:r>
    </w:p>
    <w:p w14:paraId="30ABDB4E" w14:textId="77777777" w:rsidR="00260981" w:rsidRPr="00314E34" w:rsidRDefault="00260981" w:rsidP="00C128E3">
      <w:pPr>
        <w:pStyle w:val="NoSpacing1"/>
        <w:spacing w:line="240" w:lineRule="auto"/>
        <w:rPr>
          <w:rFonts w:cs="Courier New"/>
        </w:rPr>
      </w:pPr>
      <w:r w:rsidRPr="00314E34">
        <w:rPr>
          <w:rFonts w:cs="Courier New"/>
        </w:rPr>
        <w:t xml:space="preserve">   |      </w:t>
      </w:r>
      <w:r w:rsidRPr="00314E34">
        <w:rPr>
          <w:rFonts w:cs="Courier New"/>
        </w:rPr>
        <w:tab/>
        <w:t>|--&lt;0..1&gt;-ATCS (*2): Attribute Codes field</w:t>
      </w:r>
    </w:p>
    <w:p w14:paraId="4C090D56" w14:textId="77777777" w:rsidR="00260981" w:rsidRPr="00314E34" w:rsidRDefault="0026098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12517975" w14:textId="77777777" w:rsidR="00260981" w:rsidRPr="00314E34" w:rsidRDefault="00260981" w:rsidP="00C128E3">
      <w:pPr>
        <w:pStyle w:val="NoSpacing1"/>
        <w:spacing w:line="240" w:lineRule="auto"/>
        <w:rPr>
          <w:rFonts w:cs="Courier New"/>
        </w:rPr>
      </w:pPr>
      <w:r w:rsidRPr="00314E34">
        <w:rPr>
          <w:rFonts w:cs="Courier New"/>
        </w:rPr>
        <w:tab/>
        <w:t xml:space="preserve"> |       </w:t>
      </w:r>
      <w:r w:rsidRPr="00314E34">
        <w:rPr>
          <w:rFonts w:cs="Courier New"/>
        </w:rPr>
        <w:tab/>
        <w:t>|--&lt;0..1&gt;-ITCS (*2): Information Type Codes field</w:t>
      </w:r>
    </w:p>
    <w:p w14:paraId="5AAD2F7B" w14:textId="77777777" w:rsidR="00260981" w:rsidRPr="00314E34" w:rsidRDefault="0026098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41036171"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|--&lt;0..1&gt;-FTCS (*2): Feature Type Codes field</w:t>
      </w:r>
    </w:p>
    <w:p w14:paraId="39BE0B23"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4ABE0472"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|--&lt;0..1&gt;-IACS (*2): Information Association Codes field</w:t>
      </w:r>
    </w:p>
    <w:p w14:paraId="76BD753C"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5D47673F"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|-&lt;0..1&gt;-FACS (*2): Feature Association Codes field</w:t>
      </w:r>
    </w:p>
    <w:p w14:paraId="1750BDD2"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0F8EE447"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|-&lt;0..1&gt;-ARCS (*2): Association Role Codes field</w:t>
      </w:r>
    </w:p>
    <w:p w14:paraId="5BD9C42D"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w:t>
      </w:r>
    </w:p>
    <w:p w14:paraId="4C47CC56"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w:t>
      </w:r>
    </w:p>
    <w:p w14:paraId="7976EA50" w14:textId="6DBDD481"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|--&lt;0..*&gt;--Information </w:t>
      </w:r>
      <w:r w:rsidR="00D54FF5" w:rsidRPr="00314E34">
        <w:rPr>
          <w:rFonts w:ascii="Courier" w:hAnsi="Courier"/>
        </w:rPr>
        <w:t xml:space="preserve">Type </w:t>
      </w:r>
      <w:r w:rsidRPr="00314E34">
        <w:rPr>
          <w:rFonts w:ascii="Courier" w:hAnsi="Courier"/>
        </w:rPr>
        <w:t>record</w:t>
      </w:r>
    </w:p>
    <w:p w14:paraId="6207EE8E"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557A236"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eastAsia="Times New Roman" w:hAnsi="Courier" w:cs="Arial"/>
          <w:lang w:eastAsia="en-US"/>
        </w:rPr>
        <w:t xml:space="preserve">   |</w:t>
      </w:r>
      <w:r w:rsidRPr="00314E34">
        <w:rPr>
          <w:rFonts w:ascii="Courier" w:hAnsi="Courier"/>
        </w:rPr>
        <w:t xml:space="preserve">   |--&lt;1&gt;-IRID (5): Information Type Record Identifier field</w:t>
      </w:r>
    </w:p>
    <w:p w14:paraId="6DF6EFA5"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w:t>
      </w:r>
    </w:p>
    <w:p w14:paraId="35547AB6"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|--&lt;0..*&gt;- ATTR (*5): Attribute field</w:t>
      </w:r>
    </w:p>
    <w:p w14:paraId="04F47602"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w:t>
      </w:r>
      <w:r w:rsidRPr="00314E34">
        <w:rPr>
          <w:rFonts w:ascii="Courier" w:hAnsi="Courier"/>
        </w:rPr>
        <w:tab/>
      </w:r>
      <w:r w:rsidRPr="00314E34">
        <w:rPr>
          <w:rFonts w:ascii="Courier" w:hAnsi="Courier"/>
        </w:rPr>
        <w:tab/>
      </w:r>
      <w:r w:rsidRPr="00314E34">
        <w:rPr>
          <w:rFonts w:ascii="Courier" w:hAnsi="Courier"/>
        </w:rPr>
        <w:tab/>
      </w:r>
    </w:p>
    <w:p w14:paraId="315FCEB2"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|--&lt;0..*&gt;- INAS (5\\*5): Information Association field</w:t>
      </w:r>
    </w:p>
    <w:p w14:paraId="43893D55"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w:t>
      </w:r>
    </w:p>
    <w:p w14:paraId="0302C857"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w:t>
      </w:r>
    </w:p>
    <w:p w14:paraId="1CCC58A5"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|--&lt;0..*&gt;-- Point record</w:t>
      </w:r>
    </w:p>
    <w:p w14:paraId="66717DC5"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2AF2D884"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|--&lt;1&gt;-PRID (4): Point Record Identifier field</w:t>
      </w:r>
    </w:p>
    <w:p w14:paraId="416913A6"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77239D05"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|-&lt;0..*&gt;-</w:t>
      </w:r>
      <w:r w:rsidRPr="00314E34">
        <w:rPr>
          <w:rFonts w:ascii="Courier" w:hAnsi="Courier"/>
        </w:rPr>
        <w:t>INAS (5\\*5): Information Association field</w:t>
      </w:r>
    </w:p>
    <w:p w14:paraId="2C4BC13A"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7140A403"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 xml:space="preserve"> alternate coordinate representations</w:t>
      </w:r>
    </w:p>
    <w:p w14:paraId="57E0EE0A"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B18E5A6" w14:textId="1589DCA8"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*-&lt;</w:t>
      </w:r>
      <w:r w:rsidR="00B3025B" w:rsidRPr="00314E34">
        <w:rPr>
          <w:rFonts w:ascii="Courier" w:hAnsi="Courier" w:cs="Arial"/>
        </w:rPr>
        <w:t>0..</w:t>
      </w:r>
      <w:r w:rsidRPr="00314E34">
        <w:rPr>
          <w:rFonts w:ascii="Courier" w:hAnsi="Courier" w:cs="Arial"/>
        </w:rPr>
        <w:t>1&gt;-C2IT (2): 2-D Integer Coordinate Tuple field</w:t>
      </w:r>
    </w:p>
    <w:p w14:paraId="352F0059"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72D37A9" w14:textId="36923045"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352885" w:rsidRPr="00314E34">
        <w:rPr>
          <w:rFonts w:ascii="Courier" w:hAnsi="Courier" w:cs="Arial"/>
        </w:rPr>
        <w:t>0..</w:t>
      </w:r>
      <w:r w:rsidRPr="00314E34">
        <w:rPr>
          <w:rFonts w:ascii="Courier" w:hAnsi="Courier" w:cs="Arial"/>
        </w:rPr>
        <w:t>1&gt;-C3IT (4): 3-D Integer Coordinate Tuple field</w:t>
      </w:r>
    </w:p>
    <w:p w14:paraId="4CBD4CB9"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cs="Arial"/>
        </w:rPr>
        <w:t xml:space="preserve">   |</w:t>
      </w:r>
    </w:p>
    <w:p w14:paraId="1535387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p>
    <w:p w14:paraId="35C4E0B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Multi Point record </w:t>
      </w:r>
    </w:p>
    <w:p w14:paraId="5CEE7785"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436C0062" w14:textId="77777777" w:rsidR="00E73EDF" w:rsidRPr="00314E34" w:rsidRDefault="007653F1" w:rsidP="00C128E3">
      <w:pPr>
        <w:spacing w:after="0" w:line="240" w:lineRule="auto"/>
        <w:rPr>
          <w:rFonts w:ascii="Courier" w:hAnsi="Courier"/>
        </w:rPr>
      </w:pPr>
      <w:r w:rsidRPr="00314E34">
        <w:rPr>
          <w:rFonts w:ascii="Courier" w:hAnsi="Courier"/>
        </w:rPr>
        <w:t xml:space="preserve">   |   |--&lt;1&gt;-MRID (4): Multi Point Record Identifier field</w:t>
      </w:r>
    </w:p>
    <w:p w14:paraId="21578BFE" w14:textId="77777777" w:rsidR="00E73EDF" w:rsidRPr="00314E34" w:rsidRDefault="007653F1" w:rsidP="00C128E3">
      <w:pPr>
        <w:spacing w:after="0" w:line="240" w:lineRule="auto"/>
        <w:rPr>
          <w:rFonts w:ascii="Courier" w:hAnsi="Courier"/>
        </w:rPr>
      </w:pPr>
      <w:r w:rsidRPr="00314E34">
        <w:rPr>
          <w:rFonts w:ascii="Courier" w:hAnsi="Courier"/>
        </w:rPr>
        <w:lastRenderedPageBreak/>
        <w:t xml:space="preserve">   |      |</w:t>
      </w:r>
    </w:p>
    <w:p w14:paraId="36A24154"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eastAsia="Times New Roman" w:hAnsi="Courier" w:cs="Arial"/>
          <w:lang w:eastAsia="en-US"/>
        </w:rPr>
        <w:t xml:space="preserve">   |      |-&lt;0..*&gt;-</w:t>
      </w:r>
      <w:r w:rsidRPr="00314E34">
        <w:rPr>
          <w:rFonts w:ascii="Courier" w:hAnsi="Courier"/>
        </w:rPr>
        <w:t>INAS (5\\*5): Information Association field</w:t>
      </w:r>
    </w:p>
    <w:p w14:paraId="09B0F3E2"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w:t>
      </w:r>
    </w:p>
    <w:p w14:paraId="6488D9B3"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|-&lt;0..1&gt;-COCC (3): Coordinate Control field</w:t>
      </w:r>
    </w:p>
    <w:p w14:paraId="7114957F"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3DB81170"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 xml:space="preserve"> alternate coordinate representations</w:t>
      </w:r>
    </w:p>
    <w:p w14:paraId="5981C988"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31D4A0F" w14:textId="515E48F2"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*-&lt;0..*&gt;-C2IL (*2): 2-D Integer Coordinate List field</w:t>
      </w:r>
    </w:p>
    <w:p w14:paraId="75AF119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5843B104" w14:textId="1136A60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3E4BA8" w:rsidRPr="00314E34">
        <w:rPr>
          <w:rFonts w:ascii="Courier" w:hAnsi="Courier" w:cs="Arial"/>
        </w:rPr>
        <w:t>1</w:t>
      </w:r>
      <w:r w:rsidRPr="00314E34">
        <w:rPr>
          <w:rFonts w:ascii="Courier" w:hAnsi="Courier" w:cs="Arial"/>
        </w:rPr>
        <w:t>..*&gt;-C3IL (1\\*3): 3-D Integer Coordinate List field</w:t>
      </w:r>
    </w:p>
    <w:p w14:paraId="37EABF65"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cs="Arial"/>
        </w:rPr>
        <w:t xml:space="preserve">   |</w:t>
      </w:r>
    </w:p>
    <w:p w14:paraId="43BD5078"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p>
    <w:p w14:paraId="50C4F012"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Curve record </w:t>
      </w:r>
    </w:p>
    <w:p w14:paraId="2E3AD2A2"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21AF6081" w14:textId="77777777" w:rsidR="00E73EDF" w:rsidRPr="00314E34" w:rsidRDefault="007653F1" w:rsidP="00C128E3">
      <w:pPr>
        <w:spacing w:after="0" w:line="240" w:lineRule="auto"/>
        <w:rPr>
          <w:rFonts w:ascii="Courier" w:hAnsi="Courier"/>
        </w:rPr>
      </w:pPr>
      <w:r w:rsidRPr="00314E34">
        <w:rPr>
          <w:rFonts w:ascii="Courier" w:hAnsi="Courier"/>
        </w:rPr>
        <w:t xml:space="preserve">   |   |--&lt;1&gt;-CRID (4): Curve Record Identifier field</w:t>
      </w:r>
    </w:p>
    <w:p w14:paraId="6015EB8F"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43FABDB7"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|-&lt;0..*&gt;-</w:t>
      </w:r>
      <w:r w:rsidRPr="00314E34">
        <w:rPr>
          <w:rFonts w:ascii="Courier" w:hAnsi="Courier"/>
        </w:rPr>
        <w:t>INAS (5\\*5): Information Association field</w:t>
      </w:r>
    </w:p>
    <w:p w14:paraId="054CFD7C"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75A53604" w14:textId="7D07208C" w:rsidR="00E73EDF" w:rsidRPr="00314E34" w:rsidRDefault="007653F1" w:rsidP="00C128E3">
      <w:pPr>
        <w:spacing w:after="0" w:line="240" w:lineRule="auto"/>
        <w:rPr>
          <w:rFonts w:ascii="Courier" w:hAnsi="Courier"/>
        </w:rPr>
      </w:pPr>
      <w:r w:rsidRPr="00314E34">
        <w:rPr>
          <w:rFonts w:ascii="Courier" w:eastAsia="Times New Roman" w:hAnsi="Courier" w:cs="Arial"/>
          <w:lang w:eastAsia="en-US"/>
        </w:rPr>
        <w:t xml:space="preserve">   </w:t>
      </w:r>
      <w:r w:rsidRPr="00314E34">
        <w:rPr>
          <w:rFonts w:ascii="Courier" w:hAnsi="Courier"/>
        </w:rPr>
        <w:t>|      |-&lt;</w:t>
      </w:r>
      <w:r w:rsidR="00B3025B" w:rsidRPr="00314E34">
        <w:rPr>
          <w:rFonts w:ascii="Courier" w:hAnsi="Courier"/>
        </w:rPr>
        <w:t>0..</w:t>
      </w:r>
      <w:r w:rsidRPr="00314E34">
        <w:rPr>
          <w:rFonts w:ascii="Courier" w:hAnsi="Courier"/>
        </w:rPr>
        <w:t>1&gt;-PTAS (*3): Point Association field</w:t>
      </w:r>
    </w:p>
    <w:p w14:paraId="5E162B97"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13932EAD" w14:textId="77777777" w:rsidR="00E73EDF" w:rsidRPr="00314E34" w:rsidRDefault="007653F1" w:rsidP="00C128E3">
      <w:pPr>
        <w:spacing w:after="0" w:line="240" w:lineRule="auto"/>
        <w:rPr>
          <w:rFonts w:ascii="Courier" w:hAnsi="Courier"/>
        </w:rPr>
      </w:pPr>
      <w:r w:rsidRPr="00314E34">
        <w:rPr>
          <w:rFonts w:ascii="Courier" w:hAnsi="Courier"/>
        </w:rPr>
        <w:t xml:space="preserve">   |      |-&lt;0..1&gt;-SECC (3): Segment Control field</w:t>
      </w:r>
    </w:p>
    <w:p w14:paraId="10726F21"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111DF505" w14:textId="79CA7001" w:rsidR="00E73EDF" w:rsidRPr="00314E34" w:rsidRDefault="007653F1" w:rsidP="00C128E3">
      <w:pPr>
        <w:spacing w:after="0" w:line="240" w:lineRule="auto"/>
        <w:rPr>
          <w:rFonts w:ascii="Courier" w:hAnsi="Courier" w:cs="Arial"/>
        </w:rPr>
      </w:pPr>
      <w:r w:rsidRPr="00314E34">
        <w:rPr>
          <w:rFonts w:ascii="Courier" w:hAnsi="Courier"/>
        </w:rPr>
        <w:t xml:space="preserve">   |      |</w:t>
      </w:r>
      <w:r w:rsidRPr="00314E34">
        <w:rPr>
          <w:rFonts w:ascii="Courier" w:hAnsi="Courier" w:cs="Arial"/>
        </w:rPr>
        <w:t>-&lt;</w:t>
      </w:r>
      <w:r w:rsidR="00B3025B" w:rsidRPr="00314E34">
        <w:rPr>
          <w:rFonts w:ascii="Courier" w:hAnsi="Courier" w:cs="Arial"/>
        </w:rPr>
        <w:t>0..</w:t>
      </w:r>
      <w:r w:rsidRPr="00314E34">
        <w:rPr>
          <w:rFonts w:ascii="Courier" w:hAnsi="Courier" w:cs="Arial"/>
        </w:rPr>
        <w:t>1&gt;-SEGH (1): Segment Header field</w:t>
      </w:r>
    </w:p>
    <w:p w14:paraId="454D84DA" w14:textId="77777777" w:rsidR="00E73EDF" w:rsidRPr="00314E34" w:rsidRDefault="007653F1" w:rsidP="00C128E3">
      <w:pPr>
        <w:spacing w:after="0" w:line="240" w:lineRule="auto"/>
        <w:rPr>
          <w:rFonts w:ascii="Courier" w:hAnsi="Courier" w:cs="Arial"/>
        </w:rPr>
      </w:pPr>
      <w:r w:rsidRPr="00314E34">
        <w:rPr>
          <w:rFonts w:ascii="Courier" w:hAnsi="Courier" w:cs="Arial"/>
        </w:rPr>
        <w:t xml:space="preserve">   |          |</w:t>
      </w:r>
    </w:p>
    <w:p w14:paraId="49EE7656"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|-&lt;0..1&gt;-COCC (3): Coordinate Control Field </w:t>
      </w:r>
    </w:p>
    <w:p w14:paraId="5C3EA499"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A3D55E0" w14:textId="77FDB029"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2E1F9C" w:rsidRPr="00314E34">
        <w:rPr>
          <w:rFonts w:ascii="Courier" w:hAnsi="Courier" w:cs="Arial"/>
        </w:rPr>
        <w:t>0</w:t>
      </w:r>
      <w:r w:rsidRPr="00314E34">
        <w:rPr>
          <w:rFonts w:ascii="Courier" w:hAnsi="Courier" w:cs="Arial"/>
        </w:rPr>
        <w:t>..*&gt;-C2IL (*2): 2-D Integer Coordinate List field</w:t>
      </w:r>
    </w:p>
    <w:p w14:paraId="4E14597A"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hAnsi="Courier" w:cs="Arial"/>
        </w:rPr>
        <w:t xml:space="preserve">   |</w:t>
      </w:r>
    </w:p>
    <w:p w14:paraId="7DB974C2"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w:t>
      </w:r>
    </w:p>
    <w:p w14:paraId="4EC135B4"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Composite Curve record </w:t>
      </w:r>
    </w:p>
    <w:p w14:paraId="653624B6"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692B50A7" w14:textId="77777777" w:rsidR="00E73EDF" w:rsidRPr="00314E34" w:rsidRDefault="007653F1" w:rsidP="00C128E3">
      <w:pPr>
        <w:spacing w:after="0" w:line="240" w:lineRule="auto"/>
        <w:rPr>
          <w:rFonts w:ascii="Courier" w:hAnsi="Courier"/>
        </w:rPr>
      </w:pPr>
      <w:r w:rsidRPr="00314E34">
        <w:rPr>
          <w:rFonts w:ascii="Courier" w:hAnsi="Courier"/>
        </w:rPr>
        <w:t xml:space="preserve">   |   |--&lt;1&gt;-CCID (4): Composite Curve Record Identifier field</w:t>
      </w:r>
    </w:p>
    <w:p w14:paraId="3DC1FE25"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563FA55C" w14:textId="77777777" w:rsidR="00E73EDF" w:rsidRPr="00314E34" w:rsidRDefault="007653F1" w:rsidP="00C128E3">
      <w:pPr>
        <w:spacing w:after="0" w:line="240" w:lineRule="auto"/>
        <w:rPr>
          <w:rFonts w:ascii="Courier" w:hAnsi="Courier" w:cs="Arial"/>
        </w:rPr>
      </w:pPr>
      <w:r w:rsidRPr="00314E34">
        <w:rPr>
          <w:rFonts w:ascii="Courier" w:hAnsi="Courier"/>
        </w:rPr>
        <w:t xml:space="preserve">   |      |</w:t>
      </w:r>
      <w:r w:rsidRPr="00314E34">
        <w:rPr>
          <w:rFonts w:ascii="Courier" w:hAnsi="Courier" w:cs="Arial"/>
        </w:rPr>
        <w:t>-&lt;0..*&gt;-INAS (5\\*5): Information Association field</w:t>
      </w:r>
    </w:p>
    <w:p w14:paraId="62B7A50B"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3A43830B"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|-&lt;0..1&gt;-CCOC (3): Curve Component Control field</w:t>
      </w:r>
    </w:p>
    <w:p w14:paraId="4B0713F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996A654"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|-&lt;0..*&gt;-CUCO (*3): Curve Component field</w:t>
      </w:r>
    </w:p>
    <w:p w14:paraId="5377C10D"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hAnsi="Courier" w:cs="Arial"/>
        </w:rPr>
        <w:t xml:space="preserve">   |</w:t>
      </w:r>
    </w:p>
    <w:p w14:paraId="3435F613"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p>
    <w:p w14:paraId="152E1564"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Surface record </w:t>
      </w:r>
    </w:p>
    <w:p w14:paraId="23F752AE"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622B9D46" w14:textId="77777777" w:rsidR="00E73EDF" w:rsidRPr="00314E34" w:rsidRDefault="007653F1" w:rsidP="00C128E3">
      <w:pPr>
        <w:spacing w:after="0" w:line="240" w:lineRule="auto"/>
        <w:rPr>
          <w:rFonts w:ascii="Courier" w:hAnsi="Courier"/>
        </w:rPr>
      </w:pPr>
      <w:r w:rsidRPr="00314E34">
        <w:rPr>
          <w:rFonts w:ascii="Courier" w:hAnsi="Courier"/>
        </w:rPr>
        <w:t xml:space="preserve">   |   |--&lt;1&gt;-SRID (4): Surface Record Identifier field</w:t>
      </w:r>
    </w:p>
    <w:p w14:paraId="3E3D6BE2"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556094B1" w14:textId="77777777" w:rsidR="00E73EDF" w:rsidRPr="00314E34" w:rsidRDefault="007653F1" w:rsidP="00C128E3">
      <w:pPr>
        <w:spacing w:after="0" w:line="240" w:lineRule="auto"/>
        <w:rPr>
          <w:rFonts w:ascii="Courier" w:hAnsi="Courier" w:cs="Arial"/>
        </w:rPr>
      </w:pPr>
      <w:r w:rsidRPr="00314E34">
        <w:rPr>
          <w:rFonts w:ascii="Courier" w:hAnsi="Courier"/>
        </w:rPr>
        <w:t xml:space="preserve">   |      |</w:t>
      </w:r>
      <w:r w:rsidRPr="00314E34">
        <w:rPr>
          <w:rFonts w:ascii="Courier" w:hAnsi="Courier" w:cs="Arial"/>
        </w:rPr>
        <w:t>-&lt;0..*&gt;-INAS (5\\*5): Information Association field</w:t>
      </w:r>
    </w:p>
    <w:p w14:paraId="75353119"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14A99461" w14:textId="131A4F03"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B3025B" w:rsidRPr="00314E34">
        <w:rPr>
          <w:rFonts w:ascii="Courier" w:hAnsi="Courier" w:cs="Arial"/>
        </w:rPr>
        <w:t>0</w:t>
      </w:r>
      <w:r w:rsidRPr="00314E34">
        <w:rPr>
          <w:rFonts w:ascii="Courier" w:hAnsi="Courier" w:cs="Arial"/>
        </w:rPr>
        <w:t>..*&gt;-RIAS (*5): Ring Association Field</w:t>
      </w:r>
    </w:p>
    <w:p w14:paraId="48AE104D"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hAnsi="Courier" w:cs="Arial"/>
        </w:rPr>
        <w:t xml:space="preserve">   |</w:t>
      </w:r>
    </w:p>
    <w:p w14:paraId="58B42340"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w:t>
      </w:r>
    </w:p>
    <w:p w14:paraId="11B940D2"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Feature Type record </w:t>
      </w:r>
    </w:p>
    <w:p w14:paraId="0AF8615A"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75BB81D9" w14:textId="77777777" w:rsidR="00E73EDF" w:rsidRPr="00314E34" w:rsidRDefault="007653F1" w:rsidP="00C128E3">
      <w:pPr>
        <w:spacing w:after="0" w:line="240" w:lineRule="auto"/>
        <w:rPr>
          <w:rFonts w:ascii="Courier" w:hAnsi="Courier"/>
        </w:rPr>
      </w:pPr>
      <w:r w:rsidRPr="00314E34">
        <w:rPr>
          <w:rFonts w:ascii="Courier" w:hAnsi="Courier"/>
        </w:rPr>
        <w:t xml:space="preserve">       |--&lt;1&gt;-FRID (5): Feature Type Record Identifier field </w:t>
      </w:r>
    </w:p>
    <w:p w14:paraId="35715EF7" w14:textId="77777777" w:rsidR="00E73EDF" w:rsidRPr="00314E34" w:rsidRDefault="007653F1" w:rsidP="00C128E3">
      <w:pPr>
        <w:spacing w:after="0" w:line="240" w:lineRule="auto"/>
        <w:rPr>
          <w:rFonts w:ascii="Courier" w:hAnsi="Courier"/>
        </w:rPr>
      </w:pPr>
      <w:r w:rsidRPr="00314E34">
        <w:rPr>
          <w:rFonts w:ascii="Courier" w:hAnsi="Courier"/>
        </w:rPr>
        <w:t xml:space="preserve">          |</w:t>
      </w:r>
      <w:r w:rsidRPr="00314E34">
        <w:rPr>
          <w:rFonts w:ascii="Courier" w:hAnsi="Courier"/>
        </w:rPr>
        <w:tab/>
      </w:r>
      <w:r w:rsidRPr="00314E34">
        <w:rPr>
          <w:rFonts w:ascii="Courier" w:hAnsi="Courier"/>
        </w:rPr>
        <w:tab/>
      </w:r>
    </w:p>
    <w:p w14:paraId="5954EA64" w14:textId="341D71C0" w:rsidR="00E73EDF" w:rsidRPr="00314E34" w:rsidRDefault="007653F1" w:rsidP="00C128E3">
      <w:pPr>
        <w:spacing w:after="0" w:line="240" w:lineRule="auto"/>
        <w:rPr>
          <w:rFonts w:ascii="Courier" w:hAnsi="Courier"/>
        </w:rPr>
      </w:pPr>
      <w:r w:rsidRPr="00314E34">
        <w:rPr>
          <w:rFonts w:ascii="Courier" w:hAnsi="Courier"/>
        </w:rPr>
        <w:t xml:space="preserve">          |-&lt;</w:t>
      </w:r>
      <w:r w:rsidR="00CC3F47" w:rsidRPr="00314E34">
        <w:rPr>
          <w:rFonts w:ascii="Courier" w:hAnsi="Courier"/>
        </w:rPr>
        <w:t>0..</w:t>
      </w:r>
      <w:r w:rsidRPr="00314E34">
        <w:rPr>
          <w:rFonts w:ascii="Courier" w:hAnsi="Courier"/>
        </w:rPr>
        <w:t>1&gt;-FOID (3): Feature Object Identifier field</w:t>
      </w:r>
    </w:p>
    <w:p w14:paraId="29B0F52B"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04BA293F" w14:textId="77777777" w:rsidR="00E73EDF" w:rsidRPr="00314E34" w:rsidRDefault="007653F1" w:rsidP="00C128E3">
      <w:pPr>
        <w:spacing w:after="0" w:line="240" w:lineRule="auto"/>
        <w:rPr>
          <w:rFonts w:ascii="Courier" w:hAnsi="Courier"/>
        </w:rPr>
      </w:pPr>
      <w:r w:rsidRPr="00314E34">
        <w:rPr>
          <w:rFonts w:ascii="Courier" w:hAnsi="Courier"/>
        </w:rPr>
        <w:t xml:space="preserve">          |-&lt;0..*&gt;-ATTR (*5): Attribute field</w:t>
      </w:r>
    </w:p>
    <w:p w14:paraId="74CD1952"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7B514AE8" w14:textId="77777777" w:rsidR="00E73EDF" w:rsidRPr="00314E34" w:rsidRDefault="007653F1" w:rsidP="00C128E3">
      <w:pPr>
        <w:spacing w:after="0" w:line="240" w:lineRule="auto"/>
        <w:rPr>
          <w:rFonts w:ascii="Courier" w:hAnsi="Courier"/>
        </w:rPr>
      </w:pPr>
      <w:r w:rsidRPr="00314E34">
        <w:rPr>
          <w:rFonts w:ascii="Courier" w:hAnsi="Courier"/>
        </w:rPr>
        <w:t xml:space="preserve">          |-&lt;0..*&gt;-INAS (5\\*5): Information Association field</w:t>
      </w:r>
    </w:p>
    <w:p w14:paraId="78B3AAAD"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1FA7AD8E" w14:textId="77777777" w:rsidR="00E73EDF" w:rsidRPr="00314E34" w:rsidRDefault="007653F1" w:rsidP="00C128E3">
      <w:pPr>
        <w:spacing w:after="0" w:line="240" w:lineRule="auto"/>
        <w:rPr>
          <w:rFonts w:ascii="Courier" w:hAnsi="Courier"/>
        </w:rPr>
      </w:pPr>
      <w:r w:rsidRPr="00314E34">
        <w:rPr>
          <w:rFonts w:ascii="Courier" w:hAnsi="Courier"/>
        </w:rPr>
        <w:t xml:space="preserve">          |-&lt;0..*&gt;-SPAS (*6): Spatial Association field</w:t>
      </w:r>
    </w:p>
    <w:p w14:paraId="7EB9DA0D"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3AEF3124" w14:textId="77777777" w:rsidR="00E73EDF" w:rsidRPr="00314E34" w:rsidRDefault="007653F1" w:rsidP="00C128E3">
      <w:pPr>
        <w:spacing w:after="0" w:line="240" w:lineRule="auto"/>
        <w:rPr>
          <w:rFonts w:ascii="Courier" w:hAnsi="Courier"/>
        </w:rPr>
      </w:pPr>
      <w:r w:rsidRPr="00314E34">
        <w:rPr>
          <w:rFonts w:ascii="Courier" w:hAnsi="Courier"/>
        </w:rPr>
        <w:lastRenderedPageBreak/>
        <w:t xml:space="preserve">          |-&lt;0..*&gt;-FASC (*5): Feature Association field</w:t>
      </w:r>
    </w:p>
    <w:p w14:paraId="053CF4D8"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0E89AFE1" w14:textId="77777777" w:rsidR="00E73EDF" w:rsidRPr="00314E34" w:rsidRDefault="007653F1" w:rsidP="00C128E3">
      <w:pPr>
        <w:spacing w:after="0" w:line="240" w:lineRule="auto"/>
        <w:rPr>
          <w:rFonts w:ascii="Courier" w:hAnsi="Courier"/>
        </w:rPr>
      </w:pPr>
      <w:r w:rsidRPr="00314E34">
        <w:rPr>
          <w:rFonts w:ascii="Courier" w:hAnsi="Courier"/>
        </w:rPr>
        <w:t xml:space="preserve">          |-&lt;0..*&gt;-MASK (*4): Masked Spatial Type field</w:t>
      </w:r>
    </w:p>
    <w:p w14:paraId="532D010F" w14:textId="77777777" w:rsidR="00E73EDF" w:rsidRPr="00314E34" w:rsidRDefault="007653F1" w:rsidP="00926480">
      <w:pPr>
        <w:spacing w:after="0" w:line="240" w:lineRule="auto"/>
      </w:pPr>
      <w:r w:rsidRPr="00314E34">
        <w:tab/>
      </w:r>
      <w:r w:rsidRPr="00314E34">
        <w:tab/>
      </w:r>
      <w:r w:rsidRPr="00314E34">
        <w:tab/>
      </w:r>
      <w:r w:rsidRPr="00314E34">
        <w:tab/>
      </w:r>
      <w:r w:rsidRPr="00314E34">
        <w:tab/>
      </w:r>
    </w:p>
    <w:p w14:paraId="644C84F2" w14:textId="205CF5F9" w:rsidR="00926480" w:rsidRPr="00314E34" w:rsidRDefault="00926480" w:rsidP="001D02B5">
      <w:pPr>
        <w:pStyle w:val="ListContinue2"/>
        <w:numPr>
          <w:ilvl w:val="1"/>
          <w:numId w:val="27"/>
        </w:numPr>
        <w:tabs>
          <w:tab w:val="clear" w:pos="800"/>
        </w:tabs>
        <w:spacing w:before="120" w:after="120" w:line="240" w:lineRule="auto"/>
        <w:rPr>
          <w:b/>
          <w:lang w:eastAsia="en-US"/>
        </w:rPr>
      </w:pPr>
      <w:bookmarkStart w:id="1249" w:name="_Toc162435463"/>
      <w:bookmarkStart w:id="1250" w:name="_Toc169203157"/>
      <w:bookmarkStart w:id="1251" w:name="_Toc170072487"/>
      <w:bookmarkStart w:id="1252" w:name="_Toc175558716"/>
      <w:r w:rsidRPr="00314E34">
        <w:rPr>
          <w:b/>
          <w:lang w:eastAsia="en-US"/>
        </w:rPr>
        <w:t xml:space="preserve">Field </w:t>
      </w:r>
      <w:r w:rsidR="008C062E" w:rsidRPr="00314E34">
        <w:rPr>
          <w:b/>
          <w:lang w:eastAsia="en-US"/>
        </w:rPr>
        <w:t>c</w:t>
      </w:r>
      <w:r w:rsidRPr="00314E34">
        <w:rPr>
          <w:b/>
          <w:lang w:eastAsia="en-US"/>
        </w:rPr>
        <w:t>ontent</w:t>
      </w:r>
      <w:bookmarkEnd w:id="1249"/>
      <w:bookmarkEnd w:id="1250"/>
      <w:bookmarkEnd w:id="1251"/>
      <w:bookmarkEnd w:id="1252"/>
    </w:p>
    <w:p w14:paraId="40AD1D73" w14:textId="075521C3" w:rsidR="00926480" w:rsidRPr="00314E34" w:rsidRDefault="00926480" w:rsidP="001D02B5">
      <w:pPr>
        <w:pStyle w:val="ListContinue2"/>
        <w:numPr>
          <w:ilvl w:val="2"/>
          <w:numId w:val="27"/>
        </w:numPr>
        <w:tabs>
          <w:tab w:val="clear" w:pos="432"/>
        </w:tabs>
        <w:spacing w:before="120" w:after="120" w:line="240" w:lineRule="auto"/>
        <w:rPr>
          <w:b/>
          <w:lang w:eastAsia="en-US"/>
        </w:rPr>
      </w:pPr>
      <w:bookmarkStart w:id="1253" w:name="_Toc162435464"/>
      <w:bookmarkStart w:id="1254" w:name="_Toc169203158"/>
      <w:bookmarkStart w:id="1255" w:name="_Toc170072488"/>
      <w:bookmarkStart w:id="1256" w:name="_Toc175558717"/>
      <w:r w:rsidRPr="00314E34">
        <w:rPr>
          <w:b/>
          <w:lang w:eastAsia="en-US"/>
        </w:rPr>
        <w:t>Dataset Identification field - DSID</w:t>
      </w:r>
      <w:bookmarkEnd w:id="1253"/>
      <w:bookmarkEnd w:id="1254"/>
      <w:bookmarkEnd w:id="1255"/>
      <w:bookmarkEnd w:id="1256"/>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314E34"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314E34" w:rsidRDefault="007653F1" w:rsidP="00C128E3">
            <w:pPr>
              <w:pStyle w:val="Small"/>
              <w:spacing w:before="40" w:after="40"/>
              <w:jc w:val="both"/>
              <w:rPr>
                <w:b/>
              </w:rPr>
            </w:pPr>
            <w:r w:rsidRPr="00314E34">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314E34" w:rsidRDefault="007653F1" w:rsidP="00C128E3">
            <w:pPr>
              <w:pStyle w:val="Small"/>
              <w:spacing w:before="40" w:after="40"/>
              <w:jc w:val="both"/>
              <w:rPr>
                <w:b/>
              </w:rPr>
            </w:pPr>
            <w:r w:rsidRPr="00314E34">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314E34" w:rsidRDefault="007653F1" w:rsidP="00C128E3">
            <w:pPr>
              <w:pStyle w:val="Small"/>
              <w:spacing w:before="40" w:after="40"/>
              <w:jc w:val="both"/>
              <w:rPr>
                <w:b/>
              </w:rPr>
            </w:pPr>
            <w:r w:rsidRPr="00314E34">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314E34" w:rsidRDefault="007653F1" w:rsidP="00C128E3">
            <w:pPr>
              <w:pStyle w:val="Small"/>
              <w:spacing w:before="40" w:after="40"/>
              <w:jc w:val="both"/>
              <w:rPr>
                <w:b/>
              </w:rPr>
            </w:pPr>
            <w:r w:rsidRPr="00314E34">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314E34" w:rsidRDefault="007653F1" w:rsidP="00C128E3">
            <w:pPr>
              <w:pStyle w:val="Small"/>
              <w:spacing w:before="40" w:after="40"/>
              <w:jc w:val="both"/>
              <w:rPr>
                <w:b/>
              </w:rPr>
            </w:pPr>
            <w:r w:rsidRPr="00314E34">
              <w:rPr>
                <w:b/>
              </w:rPr>
              <w:t>Comment</w:t>
            </w:r>
          </w:p>
        </w:tc>
      </w:tr>
      <w:tr w:rsidR="00E73EDF" w:rsidRPr="00314E34"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314E34" w:rsidRDefault="007653F1" w:rsidP="00926480">
            <w:pPr>
              <w:pStyle w:val="Small"/>
              <w:spacing w:before="40" w:after="40"/>
            </w:pPr>
            <w:r w:rsidRPr="00314E34">
              <w:t xml:space="preserve">Record </w:t>
            </w:r>
            <w:r w:rsidR="00926480" w:rsidRPr="00314E34">
              <w:t>name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314E34" w:rsidRDefault="007653F1" w:rsidP="00C128E3">
            <w:pPr>
              <w:pStyle w:val="Small"/>
              <w:spacing w:before="40" w:after="40"/>
            </w:pPr>
            <w:r w:rsidRPr="00314E34">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314E34" w:rsidRDefault="007653F1" w:rsidP="00C128E3">
            <w:pPr>
              <w:pStyle w:val="Small"/>
              <w:spacing w:before="40" w:after="40"/>
            </w:pPr>
            <w:r w:rsidRPr="00314E34">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314E34" w:rsidRDefault="007653F1" w:rsidP="00C128E3">
            <w:pPr>
              <w:pStyle w:val="Small"/>
              <w:spacing w:before="40" w:after="40"/>
            </w:pPr>
            <w:r w:rsidRPr="00314E34">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314E34" w:rsidRDefault="007653F1" w:rsidP="005E709A">
            <w:pPr>
              <w:pStyle w:val="Small"/>
              <w:spacing w:before="40" w:after="40"/>
            </w:pPr>
            <w:r w:rsidRPr="00314E34">
              <w:t xml:space="preserve">{10} </w:t>
            </w:r>
            <w:r w:rsidR="005E709A" w:rsidRPr="00314E34">
              <w:t>–</w:t>
            </w:r>
            <w:r w:rsidRPr="00314E34">
              <w:t xml:space="preserve"> </w:t>
            </w:r>
            <w:r w:rsidR="005E709A" w:rsidRPr="00314E34">
              <w:t xml:space="preserve">Data Set </w:t>
            </w:r>
            <w:r w:rsidRPr="00314E34">
              <w:t>Identification</w:t>
            </w:r>
          </w:p>
        </w:tc>
      </w:tr>
      <w:tr w:rsidR="00E73EDF" w:rsidRPr="00314E34"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314E34" w:rsidRDefault="007653F1" w:rsidP="00926480">
            <w:pPr>
              <w:pStyle w:val="Small"/>
              <w:spacing w:before="40" w:after="40"/>
            </w:pPr>
            <w:r w:rsidRPr="00314E34">
              <w:t xml:space="preserve">Record </w:t>
            </w:r>
            <w:r w:rsidR="00926480" w:rsidRPr="00314E34">
              <w:t xml:space="preserve">identification </w:t>
            </w:r>
            <w:r w:rsidRPr="00314E34">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314E34" w:rsidRDefault="007653F1" w:rsidP="00C128E3">
            <w:pPr>
              <w:pStyle w:val="Small"/>
              <w:spacing w:before="40" w:after="40"/>
            </w:pPr>
            <w:r w:rsidRPr="00314E34">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314E34" w:rsidRDefault="007653F1" w:rsidP="00C128E3">
            <w:pPr>
              <w:pStyle w:val="Small"/>
              <w:spacing w:before="40" w:after="40"/>
            </w:pPr>
            <w:r w:rsidRPr="00314E34">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314E34" w:rsidRDefault="007653F1" w:rsidP="00C128E3">
            <w:pPr>
              <w:pStyle w:val="Small"/>
              <w:spacing w:before="40" w:after="40"/>
            </w:pPr>
            <w:r w:rsidRPr="00314E34">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314E34" w:rsidRDefault="007653F1" w:rsidP="00C128E3">
            <w:pPr>
              <w:pStyle w:val="Small"/>
              <w:spacing w:before="40" w:after="40"/>
            </w:pPr>
            <w:r w:rsidRPr="00314E34">
              <w:t>Only one record</w:t>
            </w:r>
          </w:p>
        </w:tc>
      </w:tr>
      <w:tr w:rsidR="00E73EDF" w:rsidRPr="00314E34"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314E34" w:rsidRDefault="007653F1" w:rsidP="00926480">
            <w:pPr>
              <w:pStyle w:val="Small"/>
              <w:spacing w:before="40" w:after="40"/>
            </w:pPr>
            <w:r w:rsidRPr="00314E34">
              <w:t xml:space="preserve">Encoding </w:t>
            </w:r>
            <w:r w:rsidR="00926480" w:rsidRPr="00314E34">
              <w:t>specification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314E34" w:rsidRDefault="007653F1" w:rsidP="00C128E3">
            <w:pPr>
              <w:pStyle w:val="Small"/>
              <w:spacing w:before="40" w:after="40"/>
            </w:pPr>
            <w:r w:rsidRPr="00314E34">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314E34" w:rsidRDefault="009F3095" w:rsidP="009F3095">
            <w:pPr>
              <w:pStyle w:val="Small"/>
              <w:spacing w:before="40" w:after="40"/>
            </w:pPr>
            <w:r w:rsidRPr="00314E34">
              <w:t>“</w:t>
            </w:r>
            <w:r w:rsidR="007653F1" w:rsidRPr="00314E34">
              <w:t xml:space="preserve">S-100 Part </w:t>
            </w:r>
            <w:r w:rsidRPr="00314E34">
              <w:t>10a”</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314E34" w:rsidRDefault="007653F1" w:rsidP="00C128E3">
            <w:pPr>
              <w:pStyle w:val="Small"/>
              <w:spacing w:before="40" w:after="40"/>
            </w:pPr>
            <w:r w:rsidRPr="00314E34">
              <w:t>Encoding specification that defines the encoding</w:t>
            </w:r>
          </w:p>
        </w:tc>
      </w:tr>
      <w:tr w:rsidR="00E73EDF" w:rsidRPr="00314E34"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314E34" w:rsidRDefault="007653F1" w:rsidP="00926480">
            <w:pPr>
              <w:pStyle w:val="Small"/>
              <w:spacing w:before="40" w:after="40"/>
            </w:pPr>
            <w:r w:rsidRPr="00314E34">
              <w:t xml:space="preserve">Encoding </w:t>
            </w:r>
            <w:r w:rsidR="00926480" w:rsidRPr="00314E34">
              <w:t>specification edition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314E34" w:rsidRDefault="007653F1" w:rsidP="00C128E3">
            <w:pPr>
              <w:pStyle w:val="Small"/>
              <w:spacing w:before="40" w:after="40"/>
            </w:pPr>
            <w:r w:rsidRPr="00314E34">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5A5C1924" w:rsidR="00E73EDF" w:rsidRPr="00314E34" w:rsidRDefault="007653F1" w:rsidP="009F3095">
            <w:pPr>
              <w:pStyle w:val="Small"/>
              <w:spacing w:before="40" w:after="40"/>
            </w:pPr>
            <w:r w:rsidRPr="00314E34">
              <w:t>“</w:t>
            </w:r>
            <w:r w:rsidR="008222D6" w:rsidRPr="00314E34">
              <w:t>5.</w:t>
            </w:r>
            <w:r w:rsidR="00CF72F9" w:rsidRPr="00314E34">
              <w:t>2</w:t>
            </w:r>
            <w:r w:rsidRPr="00314E34">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314E34" w:rsidRDefault="007653F1" w:rsidP="00C128E3">
            <w:pPr>
              <w:pStyle w:val="Small"/>
              <w:spacing w:before="40" w:after="40"/>
            </w:pPr>
            <w:r w:rsidRPr="00314E34">
              <w:t>Edition of the encoding specification</w:t>
            </w:r>
          </w:p>
        </w:tc>
      </w:tr>
      <w:tr w:rsidR="00E73EDF" w:rsidRPr="00314E34"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314E34" w:rsidRDefault="007653F1" w:rsidP="00926480">
            <w:pPr>
              <w:pStyle w:val="Small"/>
              <w:spacing w:before="40" w:after="40"/>
            </w:pPr>
            <w:r w:rsidRPr="00314E34">
              <w:t xml:space="preserve">Product </w:t>
            </w:r>
            <w:r w:rsidR="00926480" w:rsidRPr="00314E34">
              <w:t>identifier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314E34" w:rsidRDefault="007653F1" w:rsidP="00C128E3">
            <w:pPr>
              <w:pStyle w:val="Small"/>
              <w:spacing w:before="40" w:after="40"/>
            </w:pPr>
            <w:r w:rsidRPr="00314E34">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667CC691" w:rsidR="00E73EDF" w:rsidRPr="00314E34" w:rsidRDefault="007653F1" w:rsidP="009F3095">
            <w:pPr>
              <w:pStyle w:val="Small"/>
              <w:spacing w:before="40" w:after="40"/>
            </w:pPr>
            <w:r w:rsidRPr="00314E34">
              <w:t>“INT.IHO.S-101.</w:t>
            </w:r>
            <w:r w:rsidR="00F762BD" w:rsidRPr="00314E34">
              <w:t>2.</w:t>
            </w:r>
            <w:del w:id="1257" w:author="Jeff Wootton" w:date="2025-02-10T10:12:00Z" w16du:dateUtc="2025-02-10T09:12:00Z">
              <w:r w:rsidR="00F762BD" w:rsidRPr="00314E34" w:rsidDel="00970361">
                <w:delText>0</w:delText>
              </w:r>
            </w:del>
            <w:ins w:id="1258" w:author="Jeff Wootton" w:date="2025-02-10T10:12:00Z" w16du:dateUtc="2025-02-10T09:12:00Z">
              <w:r w:rsidR="00970361" w:rsidRPr="00314E34">
                <w:t>1</w:t>
              </w:r>
            </w:ins>
            <w:r w:rsidRPr="00314E34">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314E34" w:rsidRDefault="007653F1" w:rsidP="005E709A">
            <w:pPr>
              <w:pStyle w:val="Small"/>
              <w:spacing w:before="40" w:after="40"/>
            </w:pPr>
            <w:r w:rsidRPr="00314E34">
              <w:t xml:space="preserve">Unique identifier for the data product as specified in the </w:t>
            </w:r>
            <w:r w:rsidR="005E709A" w:rsidRPr="00314E34">
              <w:t>P</w:t>
            </w:r>
            <w:r w:rsidRPr="00314E34">
              <w:t xml:space="preserve">roduct </w:t>
            </w:r>
            <w:r w:rsidR="005E709A" w:rsidRPr="00314E34">
              <w:t>S</w:t>
            </w:r>
            <w:r w:rsidRPr="00314E34">
              <w:t>pecification</w:t>
            </w:r>
          </w:p>
        </w:tc>
      </w:tr>
      <w:tr w:rsidR="00E73EDF" w:rsidRPr="00314E34"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314E34" w:rsidRDefault="007653F1" w:rsidP="00926480">
            <w:pPr>
              <w:pStyle w:val="Small"/>
              <w:spacing w:before="40" w:after="40"/>
            </w:pPr>
            <w:r w:rsidRPr="00314E34">
              <w:t xml:space="preserve">Product </w:t>
            </w:r>
            <w:r w:rsidR="00926480" w:rsidRPr="00314E34">
              <w:t>edition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314E34" w:rsidRDefault="007653F1" w:rsidP="00C128E3">
            <w:pPr>
              <w:pStyle w:val="Small"/>
              <w:spacing w:before="40" w:after="40"/>
            </w:pPr>
            <w:r w:rsidRPr="00314E34">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307FD8C1" w:rsidR="00E73EDF" w:rsidRPr="00314E34" w:rsidRDefault="007653F1" w:rsidP="009F3095">
            <w:pPr>
              <w:pStyle w:val="Small"/>
              <w:spacing w:before="40" w:after="40"/>
            </w:pPr>
            <w:r w:rsidRPr="00314E34">
              <w:t>“</w:t>
            </w:r>
            <w:r w:rsidR="00F762BD" w:rsidRPr="00314E34">
              <w:t>2.</w:t>
            </w:r>
            <w:del w:id="1259" w:author="Jeff Wootton" w:date="2025-02-10T10:12:00Z" w16du:dateUtc="2025-02-10T09:12:00Z">
              <w:r w:rsidR="00F762BD" w:rsidRPr="00314E34" w:rsidDel="00970361">
                <w:delText>0</w:delText>
              </w:r>
            </w:del>
            <w:ins w:id="1260" w:author="Jeff Wootton" w:date="2025-02-10T10:12:00Z" w16du:dateUtc="2025-02-10T09:12:00Z">
              <w:r w:rsidR="00970361" w:rsidRPr="00314E34">
                <w:t>1</w:t>
              </w:r>
            </w:ins>
            <w:r w:rsidRPr="00314E34">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314E34" w:rsidRDefault="007653F1" w:rsidP="005E709A">
            <w:pPr>
              <w:pStyle w:val="Small"/>
              <w:spacing w:before="40" w:after="40"/>
            </w:pPr>
            <w:r w:rsidRPr="00314E34">
              <w:t xml:space="preserve">Edition of the </w:t>
            </w:r>
            <w:r w:rsidR="005E709A" w:rsidRPr="00314E34">
              <w:t>P</w:t>
            </w:r>
            <w:r w:rsidRPr="00314E34">
              <w:t xml:space="preserve">roduct </w:t>
            </w:r>
            <w:r w:rsidR="005E709A" w:rsidRPr="00314E34">
              <w:t>S</w:t>
            </w:r>
            <w:r w:rsidRPr="00314E34">
              <w:t>pecification</w:t>
            </w:r>
          </w:p>
        </w:tc>
      </w:tr>
      <w:tr w:rsidR="00E73EDF" w:rsidRPr="00314E34"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314E34" w:rsidRDefault="007653F1" w:rsidP="00926480">
            <w:pPr>
              <w:pStyle w:val="Small"/>
              <w:spacing w:before="40" w:after="40"/>
            </w:pPr>
            <w:r w:rsidRPr="00314E34">
              <w:t xml:space="preserve">Application </w:t>
            </w:r>
            <w:r w:rsidR="00926480" w:rsidRPr="00314E34">
              <w:t>profile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314E34" w:rsidRDefault="007653F1" w:rsidP="00C128E3">
            <w:pPr>
              <w:pStyle w:val="Small"/>
              <w:spacing w:before="40" w:after="40"/>
            </w:pPr>
            <w:r w:rsidRPr="00314E34">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314E34" w:rsidRDefault="007653F1" w:rsidP="00C128E3">
            <w:pPr>
              <w:pStyle w:val="Small"/>
              <w:spacing w:before="40" w:after="40"/>
            </w:pPr>
            <w:r w:rsidRPr="00314E34">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314E34" w:rsidRDefault="007653F1" w:rsidP="00C128E3">
            <w:pPr>
              <w:pStyle w:val="Small"/>
              <w:spacing w:before="40" w:after="40"/>
            </w:pPr>
            <w:r w:rsidRPr="00314E34">
              <w:t xml:space="preserve">“2” – </w:t>
            </w:r>
            <w:r w:rsidR="00095E45" w:rsidRPr="00314E34">
              <w:t>Update dataset profile</w:t>
            </w:r>
          </w:p>
        </w:tc>
      </w:tr>
      <w:tr w:rsidR="00E73EDF" w:rsidRPr="00314E34"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314E34" w:rsidRDefault="007653F1" w:rsidP="00926480">
            <w:pPr>
              <w:pStyle w:val="Small"/>
              <w:spacing w:before="40" w:after="40"/>
            </w:pPr>
            <w:r w:rsidRPr="00314E34">
              <w:t xml:space="preserve">Dataset </w:t>
            </w:r>
            <w:r w:rsidR="00926480" w:rsidRPr="00314E34">
              <w:t>file identifier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314E34" w:rsidRDefault="007653F1" w:rsidP="00C128E3">
            <w:pPr>
              <w:pStyle w:val="Small"/>
              <w:spacing w:before="40" w:after="40"/>
            </w:pPr>
            <w:r w:rsidRPr="00314E34">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314E34" w:rsidRDefault="007653F1" w:rsidP="005E709A">
            <w:pPr>
              <w:pStyle w:val="Small"/>
              <w:spacing w:before="40" w:after="40"/>
            </w:pPr>
            <w:r w:rsidRPr="00314E34">
              <w:t xml:space="preserve">The file </w:t>
            </w:r>
            <w:r w:rsidR="005E709A" w:rsidRPr="00314E34">
              <w:t xml:space="preserve">identifier </w:t>
            </w:r>
            <w:r w:rsidRPr="00314E34">
              <w:t>including the extension but excluding any path information</w:t>
            </w:r>
          </w:p>
        </w:tc>
      </w:tr>
      <w:tr w:rsidR="00E73EDF" w:rsidRPr="00314E34"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314E34" w:rsidRDefault="007653F1" w:rsidP="00926480">
            <w:pPr>
              <w:pStyle w:val="Small"/>
              <w:spacing w:before="40" w:after="40"/>
            </w:pPr>
            <w:r w:rsidRPr="00314E34">
              <w:t xml:space="preserve">Dataset </w:t>
            </w:r>
            <w:r w:rsidR="00926480" w:rsidRPr="00314E34">
              <w:t>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314E34" w:rsidRDefault="007653F1" w:rsidP="00C128E3">
            <w:pPr>
              <w:pStyle w:val="Small"/>
              <w:spacing w:before="40" w:after="40"/>
            </w:pPr>
            <w:r w:rsidRPr="00314E34">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314E34" w:rsidRDefault="007653F1" w:rsidP="00C128E3">
            <w:pPr>
              <w:pStyle w:val="Small"/>
              <w:spacing w:before="40" w:after="40"/>
            </w:pPr>
            <w:r w:rsidRPr="00314E34">
              <w:t>The title of the dataset</w:t>
            </w:r>
          </w:p>
        </w:tc>
      </w:tr>
      <w:tr w:rsidR="00E73EDF" w:rsidRPr="00314E34"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314E34" w:rsidRDefault="007653F1" w:rsidP="005E709A">
            <w:pPr>
              <w:pStyle w:val="Small"/>
              <w:spacing w:before="40" w:after="40"/>
            </w:pPr>
            <w:r w:rsidRPr="00314E34">
              <w:t xml:space="preserve">Dataset </w:t>
            </w:r>
            <w:r w:rsidR="005E709A" w:rsidRPr="00314E34">
              <w:t>reference date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314E34" w:rsidRDefault="007653F1" w:rsidP="00C128E3">
            <w:pPr>
              <w:pStyle w:val="Small"/>
              <w:spacing w:before="40" w:after="40"/>
            </w:pPr>
            <w:r w:rsidRPr="00314E34">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314E34" w:rsidRDefault="007653F1" w:rsidP="00C128E3">
            <w:pPr>
              <w:pStyle w:val="Small"/>
              <w:spacing w:before="40" w:after="40"/>
            </w:pPr>
            <w:r w:rsidRPr="00314E34">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314E34" w:rsidRDefault="007653F1" w:rsidP="00C128E3">
            <w:pPr>
              <w:pStyle w:val="Small"/>
              <w:spacing w:before="40" w:after="40"/>
            </w:pPr>
            <w:r w:rsidRPr="00314E34">
              <w:t>The reference date of the dataset</w:t>
            </w:r>
          </w:p>
          <w:p w14:paraId="49F35762" w14:textId="77777777" w:rsidR="00E73EDF" w:rsidRPr="00314E34" w:rsidRDefault="007653F1" w:rsidP="00C128E3">
            <w:pPr>
              <w:pStyle w:val="Small"/>
              <w:spacing w:before="40" w:after="40"/>
            </w:pPr>
            <w:r w:rsidRPr="00314E34">
              <w:t>Format: YYYYMMDD according to ISO 8601</w:t>
            </w:r>
          </w:p>
        </w:tc>
      </w:tr>
      <w:tr w:rsidR="00E73EDF" w:rsidRPr="00314E34"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314E34" w:rsidRDefault="007653F1" w:rsidP="005E709A">
            <w:pPr>
              <w:pStyle w:val="Small"/>
              <w:spacing w:before="40" w:after="40"/>
            </w:pPr>
            <w:r w:rsidRPr="00314E34">
              <w:t xml:space="preserve">Dataset </w:t>
            </w:r>
            <w:r w:rsidR="005E709A" w:rsidRPr="00314E34">
              <w:t>language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314E34" w:rsidRDefault="007653F1" w:rsidP="00C128E3">
            <w:pPr>
              <w:pStyle w:val="Small"/>
              <w:spacing w:before="40" w:after="40"/>
            </w:pPr>
            <w:r w:rsidRPr="00314E34">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314E34" w:rsidRDefault="007653F1" w:rsidP="00C128E3">
            <w:pPr>
              <w:pStyle w:val="Small"/>
              <w:spacing w:before="40" w:after="40"/>
            </w:pPr>
            <w:r w:rsidRPr="00314E34">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314E34" w:rsidRDefault="007653F1" w:rsidP="00C128E3">
            <w:pPr>
              <w:pStyle w:val="Small"/>
              <w:spacing w:before="40" w:after="40"/>
            </w:pPr>
            <w:r w:rsidRPr="00314E34">
              <w:t>The (primary) language used in this dataset</w:t>
            </w:r>
          </w:p>
        </w:tc>
      </w:tr>
      <w:tr w:rsidR="00E73EDF" w:rsidRPr="00314E34"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314E34" w:rsidRDefault="007653F1" w:rsidP="005E709A">
            <w:pPr>
              <w:pStyle w:val="Small"/>
              <w:spacing w:before="40" w:after="40"/>
            </w:pPr>
            <w:r w:rsidRPr="00314E34">
              <w:t xml:space="preserve">Dataset </w:t>
            </w:r>
            <w:r w:rsidR="005E709A" w:rsidRPr="00314E34">
              <w:t>abstract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314E34" w:rsidRDefault="007653F1" w:rsidP="00C128E3">
            <w:pPr>
              <w:pStyle w:val="Small"/>
              <w:spacing w:before="40" w:after="40"/>
            </w:pPr>
            <w:r w:rsidRPr="00314E34">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314E34" w:rsidRDefault="007653F1" w:rsidP="00C128E3">
            <w:pPr>
              <w:pStyle w:val="Small"/>
              <w:spacing w:before="40" w:after="40"/>
            </w:pPr>
            <w:r w:rsidRPr="00314E34">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314E34" w:rsidRDefault="007653F1" w:rsidP="00C128E3">
            <w:pPr>
              <w:pStyle w:val="Small"/>
              <w:spacing w:before="40" w:after="40"/>
            </w:pPr>
            <w:r w:rsidRPr="00314E34">
              <w:t>The abstract of the dataset</w:t>
            </w:r>
          </w:p>
        </w:tc>
      </w:tr>
      <w:tr w:rsidR="00E73EDF" w:rsidRPr="00314E34"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314E34" w:rsidRDefault="007653F1" w:rsidP="005E709A">
            <w:pPr>
              <w:pStyle w:val="Small"/>
              <w:spacing w:before="40" w:after="40"/>
            </w:pPr>
            <w:r w:rsidRPr="00314E34">
              <w:t xml:space="preserve">Dataset </w:t>
            </w:r>
            <w:r w:rsidR="005E709A" w:rsidRPr="00314E34">
              <w:t>edition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314E34" w:rsidRDefault="007653F1" w:rsidP="00C128E3">
            <w:pPr>
              <w:pStyle w:val="Small"/>
              <w:spacing w:before="40" w:after="40"/>
            </w:pPr>
            <w:r w:rsidRPr="00314E34">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314E34" w:rsidRDefault="007653F1" w:rsidP="00C128E3">
            <w:pPr>
              <w:pStyle w:val="Small"/>
              <w:spacing w:before="40" w:after="40"/>
            </w:pPr>
            <w:r w:rsidRPr="00314E34">
              <w:t xml:space="preserve">[edition number].[update number] </w:t>
            </w:r>
            <w:r w:rsidR="00A85405" w:rsidRPr="00314E34">
              <w:t xml:space="preserve">for example </w:t>
            </w:r>
            <w:r w:rsidRPr="00314E34">
              <w:t>4.20</w:t>
            </w:r>
          </w:p>
        </w:tc>
      </w:tr>
      <w:tr w:rsidR="00E73EDF" w:rsidRPr="00314E34"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314E34" w:rsidRDefault="007653F1" w:rsidP="005E709A">
            <w:pPr>
              <w:pStyle w:val="Small"/>
              <w:spacing w:before="40" w:after="40"/>
            </w:pPr>
            <w:r w:rsidRPr="00314E34">
              <w:t xml:space="preserve">Dataset </w:t>
            </w:r>
            <w:r w:rsidR="005E709A" w:rsidRPr="00314E34">
              <w:t>topic category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314E34" w:rsidRDefault="007653F1" w:rsidP="00C128E3">
            <w:pPr>
              <w:pStyle w:val="Small"/>
              <w:spacing w:before="40" w:after="40"/>
            </w:pPr>
            <w:r w:rsidRPr="00314E34">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314E34" w:rsidRDefault="007653F1" w:rsidP="00C128E3">
            <w:pPr>
              <w:pStyle w:val="Small"/>
              <w:spacing w:before="40" w:after="40"/>
            </w:pPr>
            <w:r w:rsidRPr="00314E34">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314E34" w:rsidRDefault="007653F1" w:rsidP="00C128E3">
            <w:pPr>
              <w:pStyle w:val="Small"/>
              <w:spacing w:before="40" w:after="40"/>
            </w:pPr>
            <w:r w:rsidRPr="00314E34">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314E34" w:rsidRDefault="007653F1" w:rsidP="00C128E3">
            <w:pPr>
              <w:pStyle w:val="Small"/>
              <w:spacing w:before="40" w:after="40"/>
            </w:pPr>
            <w:r w:rsidRPr="00314E34">
              <w:t>A set of topic categories</w:t>
            </w:r>
          </w:p>
        </w:tc>
      </w:tr>
    </w:tbl>
    <w:p w14:paraId="2BB3C337" w14:textId="77777777" w:rsidR="00E73EDF" w:rsidRPr="00314E34" w:rsidRDefault="00E73EDF" w:rsidP="005E709A">
      <w:pPr>
        <w:spacing w:after="0" w:line="240" w:lineRule="auto"/>
      </w:pPr>
    </w:p>
    <w:p w14:paraId="09A1D3CF" w14:textId="055790B7" w:rsidR="005E709A" w:rsidRPr="00314E34" w:rsidRDefault="005E709A" w:rsidP="001D02B5">
      <w:pPr>
        <w:pStyle w:val="ListContinue2"/>
        <w:numPr>
          <w:ilvl w:val="2"/>
          <w:numId w:val="27"/>
        </w:numPr>
        <w:tabs>
          <w:tab w:val="clear" w:pos="432"/>
        </w:tabs>
        <w:spacing w:before="120" w:after="120" w:line="240" w:lineRule="auto"/>
        <w:rPr>
          <w:b/>
          <w:lang w:eastAsia="en-US"/>
        </w:rPr>
      </w:pPr>
      <w:bookmarkStart w:id="1261" w:name="_Toc162435465"/>
      <w:bookmarkStart w:id="1262" w:name="_Toc169203159"/>
      <w:bookmarkStart w:id="1263" w:name="_Toc170072489"/>
      <w:bookmarkStart w:id="1264" w:name="_Toc175558718"/>
      <w:r w:rsidRPr="00314E34">
        <w:rPr>
          <w:b/>
          <w:lang w:eastAsia="en-US"/>
        </w:rPr>
        <w:t>Dataset Structure Information field - DSSI</w:t>
      </w:r>
      <w:bookmarkEnd w:id="1261"/>
      <w:bookmarkEnd w:id="1262"/>
      <w:bookmarkEnd w:id="1263"/>
      <w:bookmarkEnd w:id="126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314E34" w:rsidRDefault="007653F1" w:rsidP="00C128E3">
            <w:pPr>
              <w:pStyle w:val="Small"/>
              <w:spacing w:before="40" w:after="40"/>
              <w:jc w:val="both"/>
              <w:rPr>
                <w:b/>
              </w:rPr>
            </w:pPr>
            <w:r w:rsidRPr="00314E34">
              <w:rPr>
                <w:b/>
              </w:rPr>
              <w:t>Comment</w:t>
            </w:r>
          </w:p>
        </w:tc>
      </w:tr>
      <w:tr w:rsidR="00E73EDF" w:rsidRPr="00314E34"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314E34" w:rsidRDefault="007653F1" w:rsidP="00C128E3">
            <w:pPr>
              <w:spacing w:before="40" w:after="40" w:line="240" w:lineRule="auto"/>
              <w:jc w:val="left"/>
              <w:rPr>
                <w:sz w:val="16"/>
              </w:rPr>
            </w:pPr>
            <w:r w:rsidRPr="00314E34">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314E34" w:rsidRDefault="007653F1" w:rsidP="00C128E3">
            <w:pPr>
              <w:spacing w:before="40" w:after="40" w:line="240" w:lineRule="auto"/>
              <w:jc w:val="left"/>
              <w:rPr>
                <w:sz w:val="16"/>
              </w:rPr>
            </w:pPr>
            <w:r w:rsidRPr="00314E34">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314E34" w:rsidRDefault="007653F1" w:rsidP="00C128E3">
            <w:pPr>
              <w:spacing w:before="40" w:after="40" w:line="240" w:lineRule="auto"/>
              <w:jc w:val="left"/>
              <w:rPr>
                <w:sz w:val="16"/>
              </w:rPr>
            </w:pPr>
            <w:r w:rsidRPr="00314E34">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314E34" w:rsidRDefault="007653F1" w:rsidP="00C128E3">
            <w:pPr>
              <w:spacing w:before="40" w:after="40" w:line="240" w:lineRule="auto"/>
              <w:jc w:val="left"/>
              <w:rPr>
                <w:sz w:val="16"/>
              </w:rPr>
            </w:pPr>
            <w:r w:rsidRPr="00314E34">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314E34" w:rsidRDefault="007653F1" w:rsidP="00C128E3">
            <w:pPr>
              <w:spacing w:before="40" w:after="40" w:line="240" w:lineRule="auto"/>
              <w:jc w:val="left"/>
              <w:rPr>
                <w:sz w:val="16"/>
              </w:rPr>
            </w:pPr>
            <w:r w:rsidRPr="00314E34">
              <w:rPr>
                <w:sz w:val="16"/>
              </w:rPr>
              <w:t>Shift used to adjust x-coordinate before encoding</w:t>
            </w:r>
          </w:p>
        </w:tc>
      </w:tr>
      <w:tr w:rsidR="00E73EDF" w:rsidRPr="00314E34"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314E34" w:rsidRDefault="007653F1" w:rsidP="00C128E3">
            <w:pPr>
              <w:spacing w:before="40" w:after="40" w:line="240" w:lineRule="auto"/>
              <w:jc w:val="left"/>
              <w:rPr>
                <w:sz w:val="16"/>
              </w:rPr>
            </w:pPr>
            <w:r w:rsidRPr="00314E34">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314E34" w:rsidRDefault="007653F1" w:rsidP="00C128E3">
            <w:pPr>
              <w:spacing w:before="40" w:after="40" w:line="240" w:lineRule="auto"/>
              <w:jc w:val="left"/>
              <w:rPr>
                <w:sz w:val="16"/>
              </w:rPr>
            </w:pPr>
            <w:r w:rsidRPr="00314E34">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314E34" w:rsidRDefault="007653F1" w:rsidP="00C128E3">
            <w:pPr>
              <w:spacing w:before="40" w:after="40" w:line="240" w:lineRule="auto"/>
              <w:jc w:val="left"/>
              <w:rPr>
                <w:sz w:val="16"/>
              </w:rPr>
            </w:pPr>
            <w:r w:rsidRPr="00314E34">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314E34" w:rsidRDefault="007653F1" w:rsidP="00C128E3">
            <w:pPr>
              <w:spacing w:before="40" w:after="40" w:line="240" w:lineRule="auto"/>
              <w:jc w:val="left"/>
              <w:rPr>
                <w:sz w:val="16"/>
              </w:rPr>
            </w:pPr>
            <w:r w:rsidRPr="00314E34">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314E34" w:rsidRDefault="007653F1" w:rsidP="00C128E3">
            <w:pPr>
              <w:spacing w:before="40" w:after="40" w:line="240" w:lineRule="auto"/>
              <w:jc w:val="left"/>
              <w:rPr>
                <w:sz w:val="16"/>
              </w:rPr>
            </w:pPr>
            <w:r w:rsidRPr="00314E34">
              <w:rPr>
                <w:sz w:val="16"/>
              </w:rPr>
              <w:t>Shift used to adjust y-coordinate before encoding</w:t>
            </w:r>
          </w:p>
        </w:tc>
      </w:tr>
      <w:tr w:rsidR="00E73EDF" w:rsidRPr="00314E34"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314E34" w:rsidRDefault="007653F1" w:rsidP="00C128E3">
            <w:pPr>
              <w:spacing w:before="40" w:after="40" w:line="240" w:lineRule="auto"/>
              <w:jc w:val="left"/>
              <w:rPr>
                <w:sz w:val="16"/>
              </w:rPr>
            </w:pPr>
            <w:r w:rsidRPr="00314E34">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314E34" w:rsidRDefault="007653F1" w:rsidP="00C128E3">
            <w:pPr>
              <w:spacing w:before="40" w:after="40" w:line="240" w:lineRule="auto"/>
              <w:jc w:val="left"/>
              <w:rPr>
                <w:sz w:val="16"/>
              </w:rPr>
            </w:pPr>
            <w:r w:rsidRPr="00314E34">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314E34" w:rsidRDefault="007653F1" w:rsidP="00C128E3">
            <w:pPr>
              <w:spacing w:before="40" w:after="40" w:line="240" w:lineRule="auto"/>
              <w:jc w:val="left"/>
              <w:rPr>
                <w:sz w:val="16"/>
              </w:rPr>
            </w:pPr>
            <w:r w:rsidRPr="00314E34">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314E34" w:rsidRDefault="007653F1" w:rsidP="00C128E3">
            <w:pPr>
              <w:spacing w:before="40" w:after="40" w:line="240" w:lineRule="auto"/>
              <w:jc w:val="left"/>
              <w:rPr>
                <w:sz w:val="16"/>
              </w:rPr>
            </w:pPr>
            <w:r w:rsidRPr="00314E34">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314E34" w:rsidRDefault="007653F1" w:rsidP="00C128E3">
            <w:pPr>
              <w:spacing w:before="40" w:after="40" w:line="240" w:lineRule="auto"/>
              <w:jc w:val="left"/>
              <w:rPr>
                <w:sz w:val="16"/>
              </w:rPr>
            </w:pPr>
            <w:r w:rsidRPr="00314E34">
              <w:rPr>
                <w:sz w:val="16"/>
              </w:rPr>
              <w:t>Shift used to adjust z-coordinate before encoding</w:t>
            </w:r>
          </w:p>
        </w:tc>
      </w:tr>
      <w:tr w:rsidR="00E73EDF" w:rsidRPr="00314E34"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314E34" w:rsidRDefault="007653F1" w:rsidP="009108CE">
            <w:pPr>
              <w:spacing w:before="40" w:after="40" w:line="240" w:lineRule="auto"/>
              <w:jc w:val="left"/>
              <w:rPr>
                <w:sz w:val="16"/>
              </w:rPr>
            </w:pPr>
            <w:r w:rsidRPr="00314E34">
              <w:rPr>
                <w:sz w:val="16"/>
              </w:rPr>
              <w:t xml:space="preserve">Coordinate </w:t>
            </w:r>
            <w:r w:rsidR="009108CE" w:rsidRPr="00314E34">
              <w:rPr>
                <w:sz w:val="16"/>
              </w:rPr>
              <w:t xml:space="preserve">multiplication factor </w:t>
            </w:r>
            <w:r w:rsidRPr="00314E34">
              <w:rPr>
                <w:sz w:val="16"/>
              </w:rPr>
              <w:t xml:space="preserve">for </w:t>
            </w:r>
            <w:r w:rsidR="009108CE" w:rsidRPr="00314E34">
              <w:rPr>
                <w:sz w:val="16"/>
              </w:rPr>
              <w:t>x</w:t>
            </w:r>
            <w:r w:rsidRPr="00314E34">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314E34" w:rsidRDefault="007653F1" w:rsidP="00C128E3">
            <w:pPr>
              <w:spacing w:before="40" w:after="40" w:line="240" w:lineRule="auto"/>
              <w:jc w:val="left"/>
              <w:rPr>
                <w:sz w:val="16"/>
              </w:rPr>
            </w:pPr>
            <w:r w:rsidRPr="00314E34">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x-coordinate or longitude</w:t>
            </w:r>
          </w:p>
        </w:tc>
      </w:tr>
      <w:tr w:rsidR="00E73EDF" w:rsidRPr="00314E34"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314E34" w:rsidRDefault="007653F1" w:rsidP="009108CE">
            <w:pPr>
              <w:spacing w:before="40" w:after="40" w:line="240" w:lineRule="auto"/>
              <w:jc w:val="left"/>
              <w:rPr>
                <w:sz w:val="16"/>
              </w:rPr>
            </w:pPr>
            <w:r w:rsidRPr="00314E34">
              <w:rPr>
                <w:sz w:val="16"/>
              </w:rPr>
              <w:t xml:space="preserve">Coordinate </w:t>
            </w:r>
            <w:r w:rsidR="009108CE" w:rsidRPr="00314E34">
              <w:rPr>
                <w:sz w:val="16"/>
              </w:rPr>
              <w:t xml:space="preserve">multiplication factor </w:t>
            </w:r>
            <w:r w:rsidRPr="00314E34">
              <w:rPr>
                <w:sz w:val="16"/>
              </w:rPr>
              <w:t xml:space="preserve">for </w:t>
            </w:r>
            <w:r w:rsidR="009108CE" w:rsidRPr="00314E34">
              <w:rPr>
                <w:sz w:val="16"/>
              </w:rPr>
              <w:t>y</w:t>
            </w:r>
            <w:r w:rsidRPr="00314E34">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314E34" w:rsidRDefault="007653F1" w:rsidP="00C128E3">
            <w:pPr>
              <w:spacing w:before="40" w:after="40" w:line="240" w:lineRule="auto"/>
              <w:jc w:val="left"/>
              <w:rPr>
                <w:sz w:val="16"/>
              </w:rPr>
            </w:pPr>
            <w:r w:rsidRPr="00314E34">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y-coordinate or latitude</w:t>
            </w:r>
          </w:p>
        </w:tc>
      </w:tr>
      <w:tr w:rsidR="00E73EDF" w:rsidRPr="00314E34"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314E34" w:rsidRDefault="007653F1" w:rsidP="009108CE">
            <w:pPr>
              <w:spacing w:before="40" w:after="40" w:line="240" w:lineRule="auto"/>
              <w:jc w:val="left"/>
              <w:rPr>
                <w:sz w:val="16"/>
              </w:rPr>
            </w:pPr>
            <w:r w:rsidRPr="00314E34">
              <w:rPr>
                <w:sz w:val="16"/>
              </w:rPr>
              <w:t xml:space="preserve">Coordinate </w:t>
            </w:r>
            <w:r w:rsidR="009108CE" w:rsidRPr="00314E34">
              <w:rPr>
                <w:sz w:val="16"/>
              </w:rPr>
              <w:t xml:space="preserve">multiplication factor </w:t>
            </w:r>
            <w:r w:rsidRPr="00314E34">
              <w:rPr>
                <w:sz w:val="16"/>
              </w:rPr>
              <w:t xml:space="preserve">for </w:t>
            </w:r>
            <w:r w:rsidR="009108CE" w:rsidRPr="00314E34">
              <w:rPr>
                <w:sz w:val="16"/>
              </w:rPr>
              <w:t>z</w:t>
            </w:r>
            <w:r w:rsidRPr="00314E34">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314E34" w:rsidRDefault="007653F1" w:rsidP="00C128E3">
            <w:pPr>
              <w:spacing w:before="40" w:after="40" w:line="240" w:lineRule="auto"/>
              <w:jc w:val="left"/>
              <w:rPr>
                <w:sz w:val="16"/>
              </w:rPr>
            </w:pPr>
            <w:r w:rsidRPr="00314E34">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314E34" w:rsidRDefault="007653F1" w:rsidP="00C128E3">
            <w:pPr>
              <w:spacing w:before="40" w:after="40" w:line="240" w:lineRule="auto"/>
              <w:jc w:val="left"/>
              <w:rPr>
                <w:sz w:val="16"/>
              </w:rPr>
            </w:pPr>
            <w:r w:rsidRPr="00314E34">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z-coordinate or depths or height</w:t>
            </w:r>
          </w:p>
        </w:tc>
      </w:tr>
      <w:tr w:rsidR="00E73EDF" w:rsidRPr="00314E34"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314E34" w:rsidRDefault="007653F1" w:rsidP="009108CE">
            <w:pPr>
              <w:spacing w:before="40" w:after="40" w:line="240" w:lineRule="auto"/>
              <w:jc w:val="left"/>
              <w:rPr>
                <w:sz w:val="16"/>
              </w:rPr>
            </w:pPr>
            <w:r w:rsidRPr="00314E34">
              <w:rPr>
                <w:sz w:val="16"/>
              </w:rPr>
              <w:t xml:space="preserve">Number of Information Type </w:t>
            </w:r>
            <w:r w:rsidR="009108CE" w:rsidRPr="00314E34">
              <w:rPr>
                <w:sz w:val="16"/>
              </w:rPr>
              <w:t>records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314E34" w:rsidRDefault="007653F1" w:rsidP="00C128E3">
            <w:pPr>
              <w:spacing w:before="40" w:after="40" w:line="240" w:lineRule="auto"/>
              <w:jc w:val="left"/>
              <w:rPr>
                <w:sz w:val="16"/>
              </w:rPr>
            </w:pPr>
            <w:r w:rsidRPr="00314E34">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314E34" w:rsidRDefault="007653F1" w:rsidP="00C128E3">
            <w:pPr>
              <w:spacing w:before="40" w:after="40" w:line="240" w:lineRule="auto"/>
              <w:jc w:val="left"/>
              <w:rPr>
                <w:sz w:val="16"/>
              </w:rPr>
            </w:pPr>
            <w:r w:rsidRPr="00314E34">
              <w:rPr>
                <w:sz w:val="16"/>
              </w:rPr>
              <w:t>Number of information records in the dataset</w:t>
            </w:r>
          </w:p>
        </w:tc>
      </w:tr>
      <w:tr w:rsidR="00E73EDF" w:rsidRPr="00314E34"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314E34" w:rsidRDefault="007653F1" w:rsidP="00C128E3">
            <w:pPr>
              <w:spacing w:before="40" w:after="40" w:line="240" w:lineRule="auto"/>
              <w:jc w:val="left"/>
              <w:rPr>
                <w:sz w:val="16"/>
              </w:rPr>
            </w:pPr>
            <w:r w:rsidRPr="00314E34">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314E34" w:rsidRDefault="007653F1" w:rsidP="00C128E3">
            <w:pPr>
              <w:spacing w:before="40" w:after="40" w:line="240" w:lineRule="auto"/>
              <w:jc w:val="left"/>
              <w:rPr>
                <w:sz w:val="16"/>
              </w:rPr>
            </w:pPr>
            <w:r w:rsidRPr="00314E34">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314E34" w:rsidRDefault="007653F1" w:rsidP="00C128E3">
            <w:pPr>
              <w:spacing w:before="40" w:after="40" w:line="240" w:lineRule="auto"/>
              <w:jc w:val="left"/>
              <w:rPr>
                <w:sz w:val="16"/>
              </w:rPr>
            </w:pPr>
            <w:r w:rsidRPr="00314E34">
              <w:rPr>
                <w:sz w:val="16"/>
              </w:rPr>
              <w:t>Number of point records in the dataset</w:t>
            </w:r>
          </w:p>
        </w:tc>
      </w:tr>
      <w:tr w:rsidR="00E73EDF" w:rsidRPr="00314E34"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314E34" w:rsidRDefault="007653F1" w:rsidP="00C128E3">
            <w:pPr>
              <w:spacing w:before="40" w:after="40" w:line="240" w:lineRule="auto"/>
              <w:jc w:val="left"/>
              <w:rPr>
                <w:sz w:val="16"/>
              </w:rPr>
            </w:pPr>
            <w:r w:rsidRPr="00314E34">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314E34" w:rsidRDefault="007653F1" w:rsidP="00C128E3">
            <w:pPr>
              <w:spacing w:before="40" w:after="40" w:line="240" w:lineRule="auto"/>
              <w:jc w:val="left"/>
              <w:rPr>
                <w:sz w:val="16"/>
              </w:rPr>
            </w:pPr>
            <w:r w:rsidRPr="00314E34">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314E34" w:rsidRDefault="007653F1" w:rsidP="00C128E3">
            <w:pPr>
              <w:spacing w:before="40" w:after="40" w:line="240" w:lineRule="auto"/>
              <w:jc w:val="left"/>
              <w:rPr>
                <w:sz w:val="16"/>
              </w:rPr>
            </w:pPr>
            <w:r w:rsidRPr="00314E34">
              <w:rPr>
                <w:sz w:val="16"/>
              </w:rPr>
              <w:t>Number of multi point records in the dataset</w:t>
            </w:r>
          </w:p>
        </w:tc>
      </w:tr>
      <w:tr w:rsidR="00E73EDF" w:rsidRPr="00314E34"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314E34" w:rsidRDefault="007653F1" w:rsidP="00C128E3">
            <w:pPr>
              <w:spacing w:before="40" w:after="40" w:line="240" w:lineRule="auto"/>
              <w:jc w:val="left"/>
              <w:rPr>
                <w:sz w:val="16"/>
              </w:rPr>
            </w:pPr>
            <w:r w:rsidRPr="00314E34">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314E34" w:rsidRDefault="007653F1" w:rsidP="00C128E3">
            <w:pPr>
              <w:spacing w:before="40" w:after="40" w:line="240" w:lineRule="auto"/>
              <w:jc w:val="left"/>
              <w:rPr>
                <w:sz w:val="16"/>
              </w:rPr>
            </w:pPr>
            <w:r w:rsidRPr="00314E34">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314E34" w:rsidRDefault="007653F1" w:rsidP="00C128E3">
            <w:pPr>
              <w:spacing w:before="40" w:after="40" w:line="240" w:lineRule="auto"/>
              <w:jc w:val="left"/>
              <w:rPr>
                <w:sz w:val="16"/>
              </w:rPr>
            </w:pPr>
            <w:r w:rsidRPr="00314E34">
              <w:rPr>
                <w:sz w:val="16"/>
              </w:rPr>
              <w:t>Number of curve records in the dataset</w:t>
            </w:r>
          </w:p>
        </w:tc>
      </w:tr>
      <w:tr w:rsidR="00E73EDF" w:rsidRPr="00314E34"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314E34" w:rsidRDefault="007653F1" w:rsidP="00C128E3">
            <w:pPr>
              <w:spacing w:before="40" w:after="40" w:line="240" w:lineRule="auto"/>
              <w:jc w:val="left"/>
              <w:rPr>
                <w:sz w:val="16"/>
              </w:rPr>
            </w:pPr>
            <w:r w:rsidRPr="00314E34">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314E34" w:rsidRDefault="007653F1" w:rsidP="00C128E3">
            <w:pPr>
              <w:spacing w:before="40" w:after="40" w:line="240" w:lineRule="auto"/>
              <w:jc w:val="left"/>
              <w:rPr>
                <w:sz w:val="16"/>
              </w:rPr>
            </w:pPr>
            <w:r w:rsidRPr="00314E34">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314E34" w:rsidRDefault="007653F1" w:rsidP="00C128E3">
            <w:pPr>
              <w:spacing w:before="40" w:after="40" w:line="240" w:lineRule="auto"/>
              <w:jc w:val="left"/>
              <w:rPr>
                <w:sz w:val="16"/>
              </w:rPr>
            </w:pPr>
            <w:r w:rsidRPr="00314E34">
              <w:rPr>
                <w:sz w:val="16"/>
              </w:rPr>
              <w:t>Number of composite curve records in the dataset</w:t>
            </w:r>
          </w:p>
        </w:tc>
      </w:tr>
      <w:tr w:rsidR="00E73EDF" w:rsidRPr="00314E34"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314E34" w:rsidRDefault="007653F1" w:rsidP="00C128E3">
            <w:pPr>
              <w:spacing w:before="40" w:after="40" w:line="240" w:lineRule="auto"/>
              <w:jc w:val="left"/>
              <w:rPr>
                <w:sz w:val="16"/>
              </w:rPr>
            </w:pPr>
            <w:r w:rsidRPr="00314E34">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314E34" w:rsidRDefault="007653F1" w:rsidP="00C128E3">
            <w:pPr>
              <w:spacing w:before="40" w:after="40" w:line="240" w:lineRule="auto"/>
              <w:jc w:val="left"/>
              <w:rPr>
                <w:sz w:val="16"/>
              </w:rPr>
            </w:pPr>
            <w:r w:rsidRPr="00314E34">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314E34" w:rsidRDefault="007653F1" w:rsidP="00C128E3">
            <w:pPr>
              <w:spacing w:before="40" w:after="40" w:line="240" w:lineRule="auto"/>
              <w:jc w:val="left"/>
              <w:rPr>
                <w:sz w:val="16"/>
              </w:rPr>
            </w:pPr>
            <w:r w:rsidRPr="00314E34">
              <w:rPr>
                <w:sz w:val="16"/>
              </w:rPr>
              <w:t>Number of surface records in the dataset</w:t>
            </w:r>
          </w:p>
        </w:tc>
      </w:tr>
      <w:tr w:rsidR="00E73EDF" w:rsidRPr="00314E34"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314E34" w:rsidRDefault="007653F1" w:rsidP="00C128E3">
            <w:pPr>
              <w:spacing w:before="40" w:after="40" w:line="240" w:lineRule="auto"/>
              <w:jc w:val="left"/>
              <w:rPr>
                <w:sz w:val="16"/>
              </w:rPr>
            </w:pPr>
            <w:r w:rsidRPr="00314E34">
              <w:rPr>
                <w:sz w:val="16"/>
              </w:rPr>
              <w:t xml:space="preserve">Number of Feature Type </w:t>
            </w:r>
            <w:r w:rsidR="002C152C" w:rsidRPr="00314E34">
              <w:rPr>
                <w:sz w:val="16"/>
              </w:rPr>
              <w:t>R</w:t>
            </w:r>
            <w:r w:rsidRPr="00314E34">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314E34" w:rsidRDefault="007653F1" w:rsidP="00C128E3">
            <w:pPr>
              <w:spacing w:before="40" w:after="40" w:line="240" w:lineRule="auto"/>
              <w:jc w:val="left"/>
              <w:rPr>
                <w:sz w:val="16"/>
              </w:rPr>
            </w:pPr>
            <w:r w:rsidRPr="00314E34">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314E34" w:rsidRDefault="007653F1" w:rsidP="00C128E3">
            <w:pPr>
              <w:spacing w:before="40" w:after="40" w:line="240" w:lineRule="auto"/>
              <w:jc w:val="left"/>
              <w:rPr>
                <w:sz w:val="16"/>
              </w:rPr>
            </w:pPr>
            <w:r w:rsidRPr="00314E34">
              <w:rPr>
                <w:sz w:val="16"/>
              </w:rPr>
              <w:t>Number of feature records in the dataset</w:t>
            </w:r>
          </w:p>
        </w:tc>
      </w:tr>
    </w:tbl>
    <w:p w14:paraId="771C74E5" w14:textId="77777777" w:rsidR="00E73EDF" w:rsidRPr="00314E34" w:rsidRDefault="00E73EDF" w:rsidP="009108CE">
      <w:pPr>
        <w:spacing w:after="0" w:line="240" w:lineRule="auto"/>
      </w:pPr>
    </w:p>
    <w:p w14:paraId="70F551B8" w14:textId="07B6FAD5" w:rsidR="009108CE" w:rsidRPr="00314E34" w:rsidRDefault="009108CE" w:rsidP="001D02B5">
      <w:pPr>
        <w:pStyle w:val="ListContinue2"/>
        <w:numPr>
          <w:ilvl w:val="2"/>
          <w:numId w:val="27"/>
        </w:numPr>
        <w:tabs>
          <w:tab w:val="clear" w:pos="432"/>
        </w:tabs>
        <w:spacing w:before="120" w:after="120" w:line="240" w:lineRule="auto"/>
        <w:rPr>
          <w:b/>
          <w:lang w:eastAsia="en-US"/>
        </w:rPr>
      </w:pPr>
      <w:bookmarkStart w:id="1265" w:name="_Toc162435466"/>
      <w:bookmarkStart w:id="1266" w:name="_Toc169203160"/>
      <w:bookmarkStart w:id="1267" w:name="_Toc170072490"/>
      <w:bookmarkStart w:id="1268" w:name="_Toc175558719"/>
      <w:r w:rsidRPr="00314E34">
        <w:rPr>
          <w:b/>
          <w:lang w:eastAsia="en-US"/>
        </w:rPr>
        <w:t>Attribute Code field structure - ATCS</w:t>
      </w:r>
      <w:bookmarkEnd w:id="1265"/>
      <w:bookmarkEnd w:id="1266"/>
      <w:bookmarkEnd w:id="1267"/>
      <w:bookmarkEnd w:id="126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314E34" w:rsidRDefault="00F6237C" w:rsidP="00C128E3">
            <w:pPr>
              <w:pStyle w:val="Small"/>
              <w:spacing w:before="40" w:after="40"/>
              <w:jc w:val="both"/>
              <w:rPr>
                <w:b/>
              </w:rPr>
            </w:pPr>
            <w:r w:rsidRPr="00314E34">
              <w:rPr>
                <w:b/>
              </w:rPr>
              <w:t>Comment</w:t>
            </w:r>
          </w:p>
        </w:tc>
      </w:tr>
      <w:tr w:rsidR="006B70B8" w:rsidRPr="00314E34"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314E34" w:rsidRDefault="00F6237C" w:rsidP="00C128E3">
            <w:pPr>
              <w:pStyle w:val="Small"/>
              <w:spacing w:before="40" w:after="40"/>
              <w:jc w:val="both"/>
            </w:pPr>
            <w:r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314E34" w:rsidRDefault="009108CE" w:rsidP="00C128E3">
            <w:pPr>
              <w:pStyle w:val="Small"/>
              <w:spacing w:before="40" w:after="40"/>
              <w:jc w:val="both"/>
            </w:pPr>
            <w:r w:rsidRPr="00314E34">
              <w:t>*</w:t>
            </w:r>
            <w:r w:rsidR="00F6237C" w:rsidRPr="00314E34">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314E34" w:rsidRDefault="00F6237C" w:rsidP="009108CE">
            <w:pPr>
              <w:pStyle w:val="Small"/>
              <w:spacing w:before="40" w:after="40"/>
              <w:jc w:val="both"/>
            </w:pPr>
            <w:r w:rsidRPr="00314E34">
              <w:t xml:space="preserve">The code as defined in the </w:t>
            </w:r>
            <w:r w:rsidR="009108CE" w:rsidRPr="00314E34">
              <w:t>F</w:t>
            </w:r>
            <w:r w:rsidRPr="00314E34">
              <w:t xml:space="preserve">eature </w:t>
            </w:r>
            <w:r w:rsidR="009108CE" w:rsidRPr="00314E34">
              <w:t>C</w:t>
            </w:r>
            <w:r w:rsidRPr="00314E34">
              <w:t>atalogue</w:t>
            </w:r>
          </w:p>
        </w:tc>
      </w:tr>
      <w:tr w:rsidR="006B70B8" w:rsidRPr="00314E34"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314E34" w:rsidRDefault="00F6237C" w:rsidP="00C128E3">
            <w:pPr>
              <w:pStyle w:val="Small"/>
              <w:spacing w:before="40" w:after="40"/>
              <w:jc w:val="both"/>
            </w:pPr>
            <w:r w:rsidRPr="00314E34">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314E34" w:rsidRDefault="00F6237C" w:rsidP="00C128E3">
            <w:pPr>
              <w:pStyle w:val="Small"/>
              <w:spacing w:before="40" w:after="40"/>
              <w:jc w:val="both"/>
            </w:pPr>
            <w:r w:rsidRPr="00314E34">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314E34" w:rsidRDefault="00F6237C" w:rsidP="00C128E3">
            <w:pPr>
              <w:pStyle w:val="Small"/>
              <w:spacing w:before="40" w:after="40"/>
              <w:jc w:val="both"/>
            </w:pPr>
            <w:r w:rsidRPr="00314E34">
              <w:t>The code used within the NATC subfield</w:t>
            </w:r>
          </w:p>
        </w:tc>
      </w:tr>
    </w:tbl>
    <w:p w14:paraId="53C0BFAE" w14:textId="2D72E437" w:rsidR="000412A7" w:rsidRPr="00314E34" w:rsidRDefault="000412A7" w:rsidP="001D02B5">
      <w:pPr>
        <w:pStyle w:val="ListContinue2"/>
        <w:numPr>
          <w:ilvl w:val="2"/>
          <w:numId w:val="27"/>
        </w:numPr>
        <w:tabs>
          <w:tab w:val="clear" w:pos="432"/>
        </w:tabs>
        <w:spacing w:before="120" w:after="120" w:line="240" w:lineRule="auto"/>
        <w:rPr>
          <w:b/>
          <w:lang w:eastAsia="en-US"/>
        </w:rPr>
      </w:pPr>
      <w:bookmarkStart w:id="1269" w:name="_Toc162435467"/>
      <w:bookmarkStart w:id="1270" w:name="_Toc169203161"/>
      <w:bookmarkStart w:id="1271" w:name="_Toc170072491"/>
      <w:bookmarkStart w:id="1272" w:name="_Toc175558720"/>
      <w:r w:rsidRPr="00314E34">
        <w:rPr>
          <w:b/>
          <w:lang w:eastAsia="en-US"/>
        </w:rPr>
        <w:lastRenderedPageBreak/>
        <w:t>Information Type Codes field structure - ITCS</w:t>
      </w:r>
      <w:bookmarkEnd w:id="1269"/>
      <w:bookmarkEnd w:id="1270"/>
      <w:bookmarkEnd w:id="1271"/>
      <w:bookmarkEnd w:id="127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314E34" w:rsidRDefault="00F6237C" w:rsidP="00C128E3">
            <w:pPr>
              <w:pStyle w:val="Small"/>
              <w:spacing w:before="40" w:after="40"/>
              <w:jc w:val="both"/>
              <w:rPr>
                <w:b/>
              </w:rPr>
            </w:pPr>
            <w:r w:rsidRPr="00314E34">
              <w:rPr>
                <w:b/>
              </w:rPr>
              <w:t>Comment</w:t>
            </w:r>
          </w:p>
        </w:tc>
      </w:tr>
      <w:tr w:rsidR="006B70B8" w:rsidRPr="00314E34"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314E34" w:rsidRDefault="00F6237C" w:rsidP="00C128E3">
            <w:pPr>
              <w:pStyle w:val="Small"/>
              <w:spacing w:before="40" w:after="40"/>
              <w:jc w:val="both"/>
            </w:pPr>
            <w:r w:rsidRPr="00314E34">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314E34" w:rsidRDefault="000412A7" w:rsidP="00C128E3">
            <w:pPr>
              <w:pStyle w:val="Small"/>
              <w:spacing w:before="40" w:after="40"/>
              <w:jc w:val="both"/>
            </w:pPr>
            <w:r w:rsidRPr="00314E34">
              <w:t>*</w:t>
            </w:r>
            <w:r w:rsidR="00F6237C" w:rsidRPr="00314E34">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314E34" w:rsidRDefault="00F6237C" w:rsidP="000412A7">
            <w:pPr>
              <w:pStyle w:val="Small"/>
              <w:spacing w:before="40" w:after="40"/>
              <w:jc w:val="both"/>
            </w:pPr>
            <w:r w:rsidRPr="00314E34">
              <w:t xml:space="preserve">The code as defined in the </w:t>
            </w:r>
            <w:r w:rsidR="000412A7" w:rsidRPr="00314E34">
              <w:t>F</w:t>
            </w:r>
            <w:r w:rsidRPr="00314E34">
              <w:t xml:space="preserve">eature </w:t>
            </w:r>
            <w:r w:rsidR="000412A7" w:rsidRPr="00314E34">
              <w:t>C</w:t>
            </w:r>
            <w:r w:rsidRPr="00314E34">
              <w:t>atalogue</w:t>
            </w:r>
          </w:p>
        </w:tc>
      </w:tr>
      <w:tr w:rsidR="006B70B8" w:rsidRPr="00314E34"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314E34" w:rsidRDefault="00F6237C" w:rsidP="00C128E3">
            <w:pPr>
              <w:pStyle w:val="Small"/>
              <w:spacing w:before="40" w:after="40"/>
              <w:jc w:val="both"/>
            </w:pPr>
            <w:r w:rsidRPr="00314E34">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314E34" w:rsidRDefault="00F6237C" w:rsidP="00C128E3">
            <w:pPr>
              <w:pStyle w:val="Small"/>
              <w:spacing w:before="40" w:after="40"/>
              <w:jc w:val="both"/>
            </w:pPr>
            <w:r w:rsidRPr="00314E34">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314E34" w:rsidRDefault="00F6237C" w:rsidP="00C128E3">
            <w:pPr>
              <w:pStyle w:val="Small"/>
              <w:spacing w:before="40" w:after="40"/>
              <w:jc w:val="both"/>
            </w:pPr>
            <w:r w:rsidRPr="00314E34">
              <w:t>The code used within the NITC subfield</w:t>
            </w:r>
          </w:p>
        </w:tc>
      </w:tr>
    </w:tbl>
    <w:p w14:paraId="21CB1F64" w14:textId="77777777" w:rsidR="00F6237C" w:rsidRPr="00314E34" w:rsidRDefault="00F6237C" w:rsidP="000412A7">
      <w:pPr>
        <w:spacing w:after="0" w:line="240" w:lineRule="auto"/>
      </w:pPr>
    </w:p>
    <w:p w14:paraId="0CA497AC" w14:textId="0DBC7B1B" w:rsidR="000412A7" w:rsidRPr="00314E34" w:rsidRDefault="000412A7" w:rsidP="001D02B5">
      <w:pPr>
        <w:pStyle w:val="ListContinue2"/>
        <w:numPr>
          <w:ilvl w:val="2"/>
          <w:numId w:val="27"/>
        </w:numPr>
        <w:tabs>
          <w:tab w:val="clear" w:pos="432"/>
        </w:tabs>
        <w:spacing w:before="120" w:after="120" w:line="240" w:lineRule="auto"/>
        <w:rPr>
          <w:b/>
          <w:lang w:eastAsia="en-US"/>
        </w:rPr>
      </w:pPr>
      <w:bookmarkStart w:id="1273" w:name="_Toc162435468"/>
      <w:bookmarkStart w:id="1274" w:name="_Toc169203162"/>
      <w:bookmarkStart w:id="1275" w:name="_Toc170072492"/>
      <w:bookmarkStart w:id="1276" w:name="_Toc175558721"/>
      <w:r w:rsidRPr="00314E34">
        <w:rPr>
          <w:b/>
          <w:lang w:eastAsia="en-US"/>
        </w:rPr>
        <w:t>Feature Type Codes field structure - FTCS</w:t>
      </w:r>
      <w:bookmarkEnd w:id="1273"/>
      <w:bookmarkEnd w:id="1274"/>
      <w:bookmarkEnd w:id="1275"/>
      <w:bookmarkEnd w:id="127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314E34" w:rsidRDefault="00F6237C" w:rsidP="00C128E3">
            <w:pPr>
              <w:pStyle w:val="Small"/>
              <w:spacing w:before="40" w:after="40"/>
              <w:jc w:val="both"/>
              <w:rPr>
                <w:b/>
              </w:rPr>
            </w:pPr>
            <w:r w:rsidRPr="00314E34">
              <w:rPr>
                <w:b/>
              </w:rPr>
              <w:t>Comment</w:t>
            </w:r>
          </w:p>
        </w:tc>
      </w:tr>
      <w:tr w:rsidR="006B70B8" w:rsidRPr="00314E34"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314E34" w:rsidRDefault="00F6237C" w:rsidP="00C128E3">
            <w:pPr>
              <w:pStyle w:val="Small"/>
              <w:spacing w:before="40" w:after="40"/>
              <w:jc w:val="both"/>
            </w:pPr>
            <w:r w:rsidRPr="00314E34">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314E34" w:rsidRDefault="000412A7" w:rsidP="00C128E3">
            <w:pPr>
              <w:pStyle w:val="Small"/>
              <w:spacing w:before="40" w:after="40"/>
              <w:jc w:val="both"/>
            </w:pPr>
            <w:r w:rsidRPr="00314E34">
              <w:t>*</w:t>
            </w:r>
            <w:r w:rsidR="00F6237C" w:rsidRPr="00314E34">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314E34" w:rsidRDefault="00F6237C" w:rsidP="000412A7">
            <w:pPr>
              <w:pStyle w:val="Small"/>
              <w:spacing w:before="40" w:after="40"/>
              <w:jc w:val="both"/>
            </w:pPr>
            <w:r w:rsidRPr="00314E34">
              <w:t xml:space="preserve">The code as defined in the </w:t>
            </w:r>
            <w:r w:rsidR="000412A7" w:rsidRPr="00314E34">
              <w:t>F</w:t>
            </w:r>
            <w:r w:rsidRPr="00314E34">
              <w:t xml:space="preserve">eature </w:t>
            </w:r>
            <w:r w:rsidR="000412A7" w:rsidRPr="00314E34">
              <w:t>C</w:t>
            </w:r>
            <w:r w:rsidRPr="00314E34">
              <w:t>atalogue</w:t>
            </w:r>
          </w:p>
        </w:tc>
      </w:tr>
      <w:tr w:rsidR="006B70B8" w:rsidRPr="00314E34"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314E34" w:rsidRDefault="00F6237C" w:rsidP="00C128E3">
            <w:pPr>
              <w:pStyle w:val="Small"/>
              <w:spacing w:before="40" w:after="40"/>
              <w:jc w:val="both"/>
            </w:pPr>
            <w:r w:rsidRPr="00314E34">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314E34" w:rsidRDefault="00F6237C" w:rsidP="00C128E3">
            <w:pPr>
              <w:pStyle w:val="Small"/>
              <w:spacing w:before="40" w:after="40"/>
              <w:jc w:val="both"/>
            </w:pPr>
            <w:r w:rsidRPr="00314E34">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314E34" w:rsidRDefault="00F6237C" w:rsidP="00C128E3">
            <w:pPr>
              <w:pStyle w:val="Small"/>
              <w:spacing w:before="40" w:after="40"/>
              <w:jc w:val="both"/>
            </w:pPr>
            <w:r w:rsidRPr="00314E34">
              <w:t>The code used within the NFTC subfield</w:t>
            </w:r>
          </w:p>
        </w:tc>
      </w:tr>
    </w:tbl>
    <w:p w14:paraId="0625C720" w14:textId="77777777" w:rsidR="00F6237C" w:rsidRPr="00314E34" w:rsidRDefault="00F6237C" w:rsidP="000412A7">
      <w:pPr>
        <w:spacing w:after="0" w:line="240" w:lineRule="auto"/>
      </w:pPr>
    </w:p>
    <w:p w14:paraId="6033D6B9" w14:textId="02595FBF" w:rsidR="000412A7" w:rsidRPr="00314E34" w:rsidRDefault="000412A7" w:rsidP="001D02B5">
      <w:pPr>
        <w:pStyle w:val="ListContinue2"/>
        <w:numPr>
          <w:ilvl w:val="2"/>
          <w:numId w:val="27"/>
        </w:numPr>
        <w:tabs>
          <w:tab w:val="clear" w:pos="432"/>
        </w:tabs>
        <w:spacing w:before="120" w:after="120" w:line="240" w:lineRule="auto"/>
        <w:rPr>
          <w:b/>
          <w:lang w:eastAsia="en-US"/>
        </w:rPr>
      </w:pPr>
      <w:bookmarkStart w:id="1277" w:name="_Toc162435469"/>
      <w:bookmarkStart w:id="1278" w:name="_Toc169203163"/>
      <w:bookmarkStart w:id="1279" w:name="_Toc170072493"/>
      <w:bookmarkStart w:id="1280" w:name="_Toc175558722"/>
      <w:r w:rsidRPr="00314E34">
        <w:rPr>
          <w:b/>
          <w:lang w:eastAsia="en-US"/>
        </w:rPr>
        <w:t>Information Association Codes field structure - IACS</w:t>
      </w:r>
      <w:bookmarkEnd w:id="1277"/>
      <w:bookmarkEnd w:id="1278"/>
      <w:bookmarkEnd w:id="1279"/>
      <w:bookmarkEnd w:id="128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314E34" w:rsidRDefault="00F6237C" w:rsidP="00C128E3">
            <w:pPr>
              <w:pStyle w:val="Small"/>
              <w:spacing w:before="40" w:after="40"/>
              <w:jc w:val="both"/>
              <w:rPr>
                <w:b/>
              </w:rPr>
            </w:pPr>
            <w:r w:rsidRPr="00314E34">
              <w:rPr>
                <w:b/>
              </w:rPr>
              <w:t>Comment</w:t>
            </w:r>
          </w:p>
        </w:tc>
      </w:tr>
      <w:tr w:rsidR="006B70B8" w:rsidRPr="00314E34"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314E34" w:rsidRDefault="00F6237C" w:rsidP="00C128E3">
            <w:pPr>
              <w:pStyle w:val="Small"/>
              <w:spacing w:before="40" w:after="40"/>
              <w:jc w:val="both"/>
            </w:pPr>
            <w:r w:rsidRPr="00314E34">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314E34" w:rsidRDefault="000412A7" w:rsidP="00C128E3">
            <w:pPr>
              <w:pStyle w:val="Small"/>
              <w:spacing w:before="40" w:after="40"/>
              <w:jc w:val="both"/>
            </w:pPr>
            <w:r w:rsidRPr="00314E34">
              <w:t>*</w:t>
            </w:r>
            <w:r w:rsidR="00F6237C" w:rsidRPr="00314E34">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314E34" w:rsidRDefault="00F6237C" w:rsidP="000412A7">
            <w:pPr>
              <w:pStyle w:val="Small"/>
              <w:spacing w:before="40" w:after="40"/>
              <w:jc w:val="both"/>
            </w:pPr>
            <w:r w:rsidRPr="00314E34">
              <w:t xml:space="preserve">The code as defined in the </w:t>
            </w:r>
            <w:r w:rsidR="000412A7" w:rsidRPr="00314E34">
              <w:t>F</w:t>
            </w:r>
            <w:r w:rsidRPr="00314E34">
              <w:t xml:space="preserve">eature </w:t>
            </w:r>
            <w:r w:rsidR="000412A7" w:rsidRPr="00314E34">
              <w:t>C</w:t>
            </w:r>
            <w:r w:rsidRPr="00314E34">
              <w:t>atalogue</w:t>
            </w:r>
          </w:p>
        </w:tc>
      </w:tr>
      <w:tr w:rsidR="006B70B8" w:rsidRPr="00314E34"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314E34" w:rsidRDefault="00F6237C" w:rsidP="00C128E3">
            <w:pPr>
              <w:pStyle w:val="Small"/>
              <w:spacing w:before="40" w:after="40"/>
              <w:jc w:val="both"/>
            </w:pPr>
            <w:r w:rsidRPr="00314E34">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314E34" w:rsidRDefault="00F6237C" w:rsidP="00C128E3">
            <w:pPr>
              <w:pStyle w:val="Small"/>
              <w:spacing w:before="40" w:after="40"/>
              <w:jc w:val="both"/>
            </w:pPr>
            <w:r w:rsidRPr="00314E34">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314E34" w:rsidRDefault="00F6237C" w:rsidP="00C128E3">
            <w:pPr>
              <w:pStyle w:val="Small"/>
              <w:spacing w:before="40" w:after="40"/>
              <w:jc w:val="both"/>
            </w:pPr>
            <w:r w:rsidRPr="00314E34">
              <w:t>The code used within the NIAC subfield</w:t>
            </w:r>
          </w:p>
        </w:tc>
      </w:tr>
    </w:tbl>
    <w:p w14:paraId="1BD9C551" w14:textId="77777777" w:rsidR="00F6237C" w:rsidRPr="00314E34" w:rsidRDefault="00F6237C" w:rsidP="00375F65">
      <w:pPr>
        <w:spacing w:after="0" w:line="240" w:lineRule="auto"/>
        <w:rPr>
          <w:lang w:eastAsia="en-US"/>
        </w:rPr>
      </w:pPr>
    </w:p>
    <w:p w14:paraId="7B2009EA" w14:textId="506CED8B" w:rsidR="00375F65" w:rsidRPr="00314E34" w:rsidRDefault="00375F65" w:rsidP="001D02B5">
      <w:pPr>
        <w:pStyle w:val="ListContinue2"/>
        <w:numPr>
          <w:ilvl w:val="2"/>
          <w:numId w:val="27"/>
        </w:numPr>
        <w:tabs>
          <w:tab w:val="clear" w:pos="432"/>
        </w:tabs>
        <w:spacing w:before="120" w:after="120" w:line="240" w:lineRule="auto"/>
        <w:rPr>
          <w:b/>
          <w:lang w:eastAsia="en-US"/>
        </w:rPr>
      </w:pPr>
      <w:bookmarkStart w:id="1281" w:name="_Toc162435470"/>
      <w:bookmarkStart w:id="1282" w:name="_Toc169203164"/>
      <w:bookmarkStart w:id="1283" w:name="_Toc170072494"/>
      <w:bookmarkStart w:id="1284" w:name="_Toc175558723"/>
      <w:r w:rsidRPr="00314E34">
        <w:rPr>
          <w:b/>
          <w:lang w:eastAsia="en-US"/>
        </w:rPr>
        <w:t>Feature Association Codes field structure - FACS</w:t>
      </w:r>
      <w:bookmarkEnd w:id="1281"/>
      <w:bookmarkEnd w:id="1282"/>
      <w:bookmarkEnd w:id="1283"/>
      <w:bookmarkEnd w:id="128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314E34" w:rsidRDefault="00F6237C" w:rsidP="00C128E3">
            <w:pPr>
              <w:pStyle w:val="Small"/>
              <w:spacing w:before="40" w:after="40"/>
              <w:jc w:val="both"/>
              <w:rPr>
                <w:b/>
              </w:rPr>
            </w:pPr>
            <w:r w:rsidRPr="00314E34">
              <w:rPr>
                <w:b/>
              </w:rPr>
              <w:t>Comment</w:t>
            </w:r>
          </w:p>
        </w:tc>
      </w:tr>
      <w:tr w:rsidR="006B70B8" w:rsidRPr="00314E34"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314E34" w:rsidRDefault="00F6237C" w:rsidP="00C128E3">
            <w:pPr>
              <w:pStyle w:val="Small"/>
              <w:spacing w:before="40" w:after="40"/>
              <w:jc w:val="both"/>
            </w:pPr>
            <w:r w:rsidRPr="00314E34">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314E34" w:rsidRDefault="000412A7" w:rsidP="00C128E3">
            <w:pPr>
              <w:pStyle w:val="Small"/>
              <w:spacing w:before="40" w:after="40"/>
              <w:jc w:val="both"/>
            </w:pPr>
            <w:r w:rsidRPr="00314E34">
              <w:t>*</w:t>
            </w:r>
            <w:r w:rsidR="00F6237C" w:rsidRPr="00314E34">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314E34" w:rsidRDefault="00F6237C" w:rsidP="00375F65">
            <w:pPr>
              <w:pStyle w:val="Small"/>
              <w:spacing w:before="40" w:after="40"/>
              <w:jc w:val="both"/>
            </w:pPr>
            <w:r w:rsidRPr="00314E34">
              <w:t xml:space="preserve">The code as defined in the </w:t>
            </w:r>
            <w:r w:rsidR="00375F65" w:rsidRPr="00314E34">
              <w:t>F</w:t>
            </w:r>
            <w:r w:rsidRPr="00314E34">
              <w:t xml:space="preserve">eature </w:t>
            </w:r>
            <w:r w:rsidR="00375F65" w:rsidRPr="00314E34">
              <w:t>C</w:t>
            </w:r>
            <w:r w:rsidRPr="00314E34">
              <w:t>atalogue</w:t>
            </w:r>
          </w:p>
        </w:tc>
      </w:tr>
      <w:tr w:rsidR="006B70B8" w:rsidRPr="00314E34"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314E34" w:rsidRDefault="00F6237C" w:rsidP="00C128E3">
            <w:pPr>
              <w:pStyle w:val="Small"/>
              <w:spacing w:before="40" w:after="40"/>
              <w:jc w:val="both"/>
            </w:pPr>
            <w:r w:rsidRPr="00314E34">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314E34" w:rsidRDefault="00F6237C" w:rsidP="00C128E3">
            <w:pPr>
              <w:pStyle w:val="Small"/>
              <w:spacing w:before="40" w:after="40"/>
              <w:jc w:val="both"/>
            </w:pPr>
            <w:r w:rsidRPr="00314E34">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314E34" w:rsidRDefault="00F6237C" w:rsidP="00C128E3">
            <w:pPr>
              <w:pStyle w:val="Small"/>
              <w:spacing w:before="40" w:after="40"/>
              <w:jc w:val="both"/>
            </w:pPr>
            <w:r w:rsidRPr="00314E34">
              <w:t>The code used within the NFAC subfield</w:t>
            </w:r>
          </w:p>
        </w:tc>
      </w:tr>
    </w:tbl>
    <w:p w14:paraId="297AE171" w14:textId="77777777" w:rsidR="00F6237C" w:rsidRPr="00314E34" w:rsidRDefault="00F6237C" w:rsidP="00375F65">
      <w:pPr>
        <w:spacing w:after="0" w:line="240" w:lineRule="auto"/>
      </w:pPr>
    </w:p>
    <w:p w14:paraId="579FB32D" w14:textId="626045A4" w:rsidR="00375F65" w:rsidRPr="00314E34" w:rsidRDefault="00375F65" w:rsidP="001D02B5">
      <w:pPr>
        <w:pStyle w:val="ListContinue2"/>
        <w:numPr>
          <w:ilvl w:val="2"/>
          <w:numId w:val="27"/>
        </w:numPr>
        <w:tabs>
          <w:tab w:val="clear" w:pos="432"/>
        </w:tabs>
        <w:spacing w:before="120" w:after="120" w:line="240" w:lineRule="auto"/>
        <w:rPr>
          <w:b/>
          <w:lang w:eastAsia="en-US"/>
        </w:rPr>
      </w:pPr>
      <w:bookmarkStart w:id="1285" w:name="_Toc162435471"/>
      <w:bookmarkStart w:id="1286" w:name="_Toc169203165"/>
      <w:bookmarkStart w:id="1287" w:name="_Toc170072495"/>
      <w:bookmarkStart w:id="1288" w:name="_Toc175558724"/>
      <w:r w:rsidRPr="00314E34">
        <w:rPr>
          <w:b/>
          <w:lang w:eastAsia="en-US"/>
        </w:rPr>
        <w:t>Association Role Codes field structure - ARCS</w:t>
      </w:r>
      <w:bookmarkEnd w:id="1285"/>
      <w:bookmarkEnd w:id="1286"/>
      <w:bookmarkEnd w:id="1287"/>
      <w:bookmarkEnd w:id="128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314E34" w:rsidRDefault="00F6237C" w:rsidP="00C128E3">
            <w:pPr>
              <w:pStyle w:val="Small"/>
              <w:spacing w:before="40" w:after="40"/>
              <w:jc w:val="both"/>
              <w:rPr>
                <w:b/>
              </w:rPr>
            </w:pPr>
            <w:r w:rsidRPr="00314E34">
              <w:rPr>
                <w:b/>
              </w:rPr>
              <w:t>Comment</w:t>
            </w:r>
          </w:p>
        </w:tc>
      </w:tr>
      <w:tr w:rsidR="006B70B8" w:rsidRPr="00314E34"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314E34" w:rsidRDefault="00F6237C" w:rsidP="00C128E3">
            <w:pPr>
              <w:pStyle w:val="Small"/>
              <w:spacing w:before="40" w:after="40"/>
              <w:jc w:val="both"/>
            </w:pPr>
            <w:r w:rsidRPr="00314E34">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314E34" w:rsidRDefault="000412A7" w:rsidP="00C128E3">
            <w:pPr>
              <w:pStyle w:val="Small"/>
              <w:spacing w:before="40" w:after="40"/>
              <w:jc w:val="both"/>
            </w:pPr>
            <w:r w:rsidRPr="00314E34">
              <w:t>*</w:t>
            </w:r>
            <w:r w:rsidR="00F6237C" w:rsidRPr="00314E34">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314E34" w:rsidRDefault="00F6237C" w:rsidP="00375F65">
            <w:pPr>
              <w:pStyle w:val="Small"/>
              <w:spacing w:before="40" w:after="40"/>
              <w:jc w:val="both"/>
            </w:pPr>
            <w:r w:rsidRPr="00314E34">
              <w:t xml:space="preserve">The code as defined in the </w:t>
            </w:r>
            <w:r w:rsidR="00375F65" w:rsidRPr="00314E34">
              <w:t>F</w:t>
            </w:r>
            <w:r w:rsidRPr="00314E34">
              <w:t xml:space="preserve">eature </w:t>
            </w:r>
            <w:r w:rsidR="00375F65" w:rsidRPr="00314E34">
              <w:t>C</w:t>
            </w:r>
            <w:r w:rsidRPr="00314E34">
              <w:t>atalogue</w:t>
            </w:r>
          </w:p>
        </w:tc>
      </w:tr>
      <w:tr w:rsidR="006B70B8" w:rsidRPr="00314E34"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314E34" w:rsidRDefault="00F6237C" w:rsidP="00C128E3">
            <w:pPr>
              <w:pStyle w:val="Small"/>
              <w:spacing w:before="40" w:after="40"/>
              <w:jc w:val="both"/>
            </w:pPr>
            <w:r w:rsidRPr="00314E34">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314E34" w:rsidRDefault="00F6237C" w:rsidP="00C128E3">
            <w:pPr>
              <w:pStyle w:val="Small"/>
              <w:spacing w:before="40" w:after="40"/>
              <w:jc w:val="both"/>
            </w:pPr>
            <w:r w:rsidRPr="00314E34">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314E34" w:rsidRDefault="00F6237C" w:rsidP="00C128E3">
            <w:pPr>
              <w:pStyle w:val="Small"/>
              <w:spacing w:before="40" w:after="40"/>
              <w:jc w:val="both"/>
            </w:pPr>
            <w:r w:rsidRPr="00314E34">
              <w:t>The code used within the NARC subfield</w:t>
            </w:r>
          </w:p>
        </w:tc>
      </w:tr>
    </w:tbl>
    <w:p w14:paraId="0D63643A" w14:textId="77777777" w:rsidR="00F6237C" w:rsidRPr="00314E34" w:rsidRDefault="00F6237C" w:rsidP="00375F65">
      <w:pPr>
        <w:spacing w:after="0" w:line="240" w:lineRule="auto"/>
      </w:pPr>
    </w:p>
    <w:p w14:paraId="5D69B205" w14:textId="783097B1" w:rsidR="00375F65" w:rsidRPr="00314E34" w:rsidRDefault="00375F65" w:rsidP="001D02B5">
      <w:pPr>
        <w:pStyle w:val="ListContinue2"/>
        <w:numPr>
          <w:ilvl w:val="2"/>
          <w:numId w:val="27"/>
        </w:numPr>
        <w:tabs>
          <w:tab w:val="clear" w:pos="432"/>
        </w:tabs>
        <w:spacing w:before="120" w:after="120" w:line="240" w:lineRule="auto"/>
        <w:rPr>
          <w:b/>
          <w:lang w:eastAsia="en-US"/>
        </w:rPr>
      </w:pPr>
      <w:bookmarkStart w:id="1289" w:name="_Toc162435472"/>
      <w:bookmarkStart w:id="1290" w:name="_Toc169203166"/>
      <w:bookmarkStart w:id="1291" w:name="_Toc170072496"/>
      <w:bookmarkStart w:id="1292" w:name="_Toc175558725"/>
      <w:r w:rsidRPr="00314E34">
        <w:rPr>
          <w:b/>
          <w:lang w:eastAsia="en-US"/>
        </w:rPr>
        <w:t>Information Type Identifier field - IRID</w:t>
      </w:r>
      <w:bookmarkEnd w:id="1289"/>
      <w:bookmarkEnd w:id="1290"/>
      <w:bookmarkEnd w:id="1291"/>
      <w:bookmarkEnd w:id="129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314E34" w:rsidRDefault="007653F1" w:rsidP="00C128E3">
            <w:pPr>
              <w:pStyle w:val="Small"/>
              <w:spacing w:before="40" w:after="40"/>
              <w:jc w:val="both"/>
              <w:rPr>
                <w:b/>
              </w:rPr>
            </w:pPr>
            <w:r w:rsidRPr="00314E34">
              <w:rPr>
                <w:b/>
              </w:rPr>
              <w:t>Comment</w:t>
            </w:r>
          </w:p>
        </w:tc>
      </w:tr>
      <w:tr w:rsidR="006B70B8" w:rsidRPr="00314E34"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314E34" w:rsidRDefault="007653F1" w:rsidP="00375F65">
            <w:pPr>
              <w:pStyle w:val="Small"/>
              <w:spacing w:before="40" w:after="40"/>
            </w:pPr>
            <w:r w:rsidRPr="00314E34">
              <w:t xml:space="preserve">Record </w:t>
            </w:r>
            <w:r w:rsidR="00375F65"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314E34" w:rsidRDefault="007653F1" w:rsidP="00C128E3">
            <w:pPr>
              <w:pStyle w:val="Small"/>
              <w:spacing w:before="40" w:after="40"/>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314E34" w:rsidRDefault="007653F1" w:rsidP="00C128E3">
            <w:pPr>
              <w:pStyle w:val="Small"/>
              <w:spacing w:before="40" w:after="40"/>
            </w:pPr>
            <w:r w:rsidRPr="00314E34">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314E34" w:rsidRDefault="007653F1" w:rsidP="00C128E3">
            <w:pPr>
              <w:pStyle w:val="Small"/>
              <w:spacing w:before="40" w:after="40"/>
            </w:pPr>
            <w:r w:rsidRPr="00314E34">
              <w:t xml:space="preserve">{150} </w:t>
            </w:r>
            <w:r w:rsidR="00375F65" w:rsidRPr="00314E34">
              <w:t>–</w:t>
            </w:r>
            <w:r w:rsidRPr="00314E34">
              <w:t xml:space="preserve"> Information Type</w:t>
            </w:r>
          </w:p>
        </w:tc>
      </w:tr>
      <w:tr w:rsidR="006B70B8" w:rsidRPr="00314E34"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314E34" w:rsidRDefault="007653F1" w:rsidP="00375F65">
            <w:pPr>
              <w:pStyle w:val="Small"/>
              <w:spacing w:before="40" w:after="40"/>
            </w:pPr>
            <w:r w:rsidRPr="00314E34">
              <w:t xml:space="preserve">Record </w:t>
            </w:r>
            <w:r w:rsidR="00375F65"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314E34" w:rsidRDefault="007653F1" w:rsidP="00C128E3">
            <w:pPr>
              <w:pStyle w:val="Small"/>
              <w:spacing w:before="40" w:after="40"/>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314E34" w:rsidRDefault="007653F1" w:rsidP="00C128E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314E34" w:rsidRDefault="007653F1" w:rsidP="00C128E3">
            <w:pPr>
              <w:pStyle w:val="Small"/>
              <w:spacing w:before="40" w:after="40"/>
            </w:pPr>
            <w:r w:rsidRPr="00314E34">
              <w:t>Range: 1 to 2</w:t>
            </w:r>
            <w:r w:rsidRPr="00314E34">
              <w:rPr>
                <w:vertAlign w:val="superscript"/>
              </w:rPr>
              <w:t>32</w:t>
            </w:r>
            <w:r w:rsidRPr="00314E34">
              <w:noBreakHyphen/>
              <w:t>2</w:t>
            </w:r>
          </w:p>
        </w:tc>
      </w:tr>
      <w:tr w:rsidR="006B70B8" w:rsidRPr="00314E34"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314E34" w:rsidRDefault="007653F1" w:rsidP="00C128E3">
            <w:pPr>
              <w:pStyle w:val="Small"/>
              <w:spacing w:before="40" w:after="40"/>
            </w:pPr>
            <w:r w:rsidRPr="00314E34">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314E34" w:rsidRDefault="007653F1" w:rsidP="00C128E3">
            <w:pPr>
              <w:pStyle w:val="Small"/>
              <w:spacing w:before="40" w:after="40"/>
            </w:pPr>
            <w:r w:rsidRPr="00314E34">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314E34" w:rsidRDefault="007653F1" w:rsidP="00C128E3">
            <w:pPr>
              <w:pStyle w:val="Small"/>
              <w:spacing w:before="40" w:after="40"/>
            </w:pPr>
            <w:r w:rsidRPr="00314E34">
              <w:t>A valid information type code as defined in the ITCS field of the Dataset General Information Record</w:t>
            </w:r>
          </w:p>
        </w:tc>
      </w:tr>
      <w:tr w:rsidR="006B70B8" w:rsidRPr="00314E34"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314E34" w:rsidRDefault="007653F1" w:rsidP="00375F65">
            <w:pPr>
              <w:pStyle w:val="Small"/>
              <w:spacing w:before="40" w:after="40"/>
            </w:pPr>
            <w:r w:rsidRPr="00314E34">
              <w:t xml:space="preserve">Record </w:t>
            </w:r>
            <w:r w:rsidR="00375F65"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314E34" w:rsidRDefault="007653F1" w:rsidP="00C128E3">
            <w:pPr>
              <w:pStyle w:val="Small"/>
              <w:spacing w:before="40" w:after="40"/>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314E34" w:rsidRDefault="007653F1" w:rsidP="00C128E3">
            <w:pPr>
              <w:pStyle w:val="Small"/>
              <w:spacing w:before="40" w:after="40"/>
            </w:pPr>
            <w:r w:rsidRPr="00314E34">
              <w:t>RVER contains the serial number of the record edition</w:t>
            </w:r>
          </w:p>
        </w:tc>
      </w:tr>
      <w:tr w:rsidR="006B70B8" w:rsidRPr="00314E34"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314E34" w:rsidRDefault="007653F1" w:rsidP="00375F65">
            <w:pPr>
              <w:pStyle w:val="Small"/>
              <w:spacing w:before="40" w:after="40"/>
            </w:pPr>
            <w:r w:rsidRPr="00314E34">
              <w:t xml:space="preserve">Record </w:t>
            </w:r>
            <w:r w:rsidR="00375F65"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314E34" w:rsidRDefault="007653F1" w:rsidP="00C128E3">
            <w:pPr>
              <w:pStyle w:val="Small"/>
              <w:spacing w:before="40" w:after="40"/>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314E34" w:rsidRDefault="007653F1" w:rsidP="00C128E3">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314E34" w:rsidRDefault="007653F1" w:rsidP="00C128E3">
            <w:pPr>
              <w:pStyle w:val="Small"/>
              <w:snapToGrid w:val="0"/>
              <w:spacing w:before="40"/>
            </w:pPr>
            <w:r w:rsidRPr="00314E34">
              <w:t>{1} – Insert</w:t>
            </w:r>
          </w:p>
          <w:p w14:paraId="7D2A022C" w14:textId="41482D77" w:rsidR="00E73EDF" w:rsidRPr="00314E34" w:rsidRDefault="007653F1" w:rsidP="00C128E3">
            <w:pPr>
              <w:pStyle w:val="Small"/>
              <w:snapToGrid w:val="0"/>
              <w:spacing w:before="0"/>
            </w:pPr>
            <w:r w:rsidRPr="00314E34">
              <w:t xml:space="preserve">{2} </w:t>
            </w:r>
            <w:r w:rsidR="00375F65" w:rsidRPr="00314E34">
              <w:t>–</w:t>
            </w:r>
            <w:r w:rsidRPr="00314E34">
              <w:t xml:space="preserve"> Delete</w:t>
            </w:r>
          </w:p>
          <w:p w14:paraId="4FA25CC0" w14:textId="364D401E" w:rsidR="00E73EDF" w:rsidRPr="00314E34" w:rsidRDefault="007653F1" w:rsidP="00C128E3">
            <w:pPr>
              <w:pStyle w:val="Small"/>
              <w:spacing w:before="0" w:after="40"/>
            </w:pPr>
            <w:r w:rsidRPr="00314E34">
              <w:t xml:space="preserve">{3} </w:t>
            </w:r>
            <w:r w:rsidR="00375F65" w:rsidRPr="00314E34">
              <w:t>–</w:t>
            </w:r>
            <w:r w:rsidRPr="00314E34">
              <w:t xml:space="preserve"> Modify</w:t>
            </w:r>
          </w:p>
        </w:tc>
      </w:tr>
    </w:tbl>
    <w:p w14:paraId="15B1A938" w14:textId="77777777" w:rsidR="00CB2817" w:rsidRPr="00314E34" w:rsidRDefault="00CB2817" w:rsidP="00CB2817">
      <w:pPr>
        <w:spacing w:after="0" w:line="240" w:lineRule="auto"/>
      </w:pPr>
    </w:p>
    <w:p w14:paraId="54D1A617" w14:textId="25D342E4" w:rsidR="00CB2817" w:rsidRPr="00314E34" w:rsidRDefault="00CB2817" w:rsidP="001D02B5">
      <w:pPr>
        <w:pStyle w:val="ListContinue2"/>
        <w:numPr>
          <w:ilvl w:val="2"/>
          <w:numId w:val="27"/>
        </w:numPr>
        <w:tabs>
          <w:tab w:val="clear" w:pos="432"/>
        </w:tabs>
        <w:spacing w:before="120" w:after="120" w:line="240" w:lineRule="auto"/>
        <w:rPr>
          <w:b/>
          <w:lang w:eastAsia="en-US"/>
        </w:rPr>
      </w:pPr>
      <w:bookmarkStart w:id="1293" w:name="_Toc162435473"/>
      <w:bookmarkStart w:id="1294" w:name="_Toc169203167"/>
      <w:bookmarkStart w:id="1295" w:name="_Toc170072497"/>
      <w:bookmarkStart w:id="1296" w:name="_Toc175558726"/>
      <w:r w:rsidRPr="00314E34">
        <w:rPr>
          <w:b/>
          <w:lang w:eastAsia="en-US"/>
        </w:rPr>
        <w:t>Attribute field - ATTR</w:t>
      </w:r>
      <w:bookmarkEnd w:id="1293"/>
      <w:bookmarkEnd w:id="1294"/>
      <w:bookmarkEnd w:id="1295"/>
      <w:bookmarkEnd w:id="129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314E34" w:rsidRDefault="00853955" w:rsidP="00CB2817">
            <w:pPr>
              <w:pStyle w:val="Small"/>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314E34" w:rsidRDefault="00853955" w:rsidP="00CB2817">
            <w:pPr>
              <w:pStyle w:val="Small"/>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314E34" w:rsidRDefault="00853955" w:rsidP="00CB2817">
            <w:pPr>
              <w:pStyle w:val="Small"/>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314E34" w:rsidRDefault="00853955" w:rsidP="00CB2817">
            <w:pPr>
              <w:pStyle w:val="Small"/>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314E34" w:rsidRDefault="00853955" w:rsidP="00CB2817">
            <w:pPr>
              <w:pStyle w:val="Small"/>
              <w:widowControl/>
              <w:spacing w:before="40" w:after="40"/>
              <w:jc w:val="both"/>
              <w:rPr>
                <w:b/>
              </w:rPr>
            </w:pPr>
            <w:r w:rsidRPr="00314E34">
              <w:rPr>
                <w:b/>
              </w:rPr>
              <w:t>Comment</w:t>
            </w:r>
          </w:p>
        </w:tc>
      </w:tr>
      <w:tr w:rsidR="006B70B8" w:rsidRPr="00314E34"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314E34" w:rsidRDefault="00853955" w:rsidP="00CB2817">
            <w:pPr>
              <w:pStyle w:val="Small"/>
              <w:widowControl/>
              <w:spacing w:before="40" w:after="40"/>
              <w:jc w:val="both"/>
            </w:pPr>
            <w:r w:rsidRPr="00314E34">
              <w:t xml:space="preserve">Numeric </w:t>
            </w:r>
            <w:r w:rsidR="00CB2817"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314E34" w:rsidRDefault="00853955" w:rsidP="00CB2817">
            <w:pPr>
              <w:pStyle w:val="Small"/>
              <w:widowControl/>
              <w:spacing w:before="40" w:after="40"/>
              <w:jc w:val="both"/>
            </w:pPr>
            <w:r w:rsidRPr="00314E34">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314E34" w:rsidRDefault="00853955" w:rsidP="00CB2817">
            <w:pPr>
              <w:pStyle w:val="Small"/>
              <w:widowContro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314E34" w:rsidRDefault="00853955" w:rsidP="00CB2817">
            <w:pPr>
              <w:pStyle w:val="Small"/>
              <w:widowControl/>
              <w:spacing w:before="40" w:after="40"/>
              <w:jc w:val="both"/>
            </w:pPr>
            <w:r w:rsidRPr="00314E34">
              <w:t>A valid attribute code as defined in the ATCS field of the Dataset General Information Record</w:t>
            </w:r>
          </w:p>
        </w:tc>
      </w:tr>
      <w:tr w:rsidR="006B70B8" w:rsidRPr="00314E34"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314E34" w:rsidRDefault="00853955" w:rsidP="00CB2817">
            <w:pPr>
              <w:pStyle w:val="Small"/>
              <w:widowControl/>
              <w:spacing w:before="40" w:after="40"/>
              <w:jc w:val="both"/>
            </w:pPr>
            <w:r w:rsidRPr="00314E34">
              <w:t xml:space="preserve">Attribute </w:t>
            </w:r>
            <w:r w:rsidR="00CB2817"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314E34" w:rsidRDefault="00853955" w:rsidP="00CB2817">
            <w:pPr>
              <w:pStyle w:val="Small"/>
              <w:widowControl/>
              <w:spacing w:before="40" w:after="40"/>
              <w:jc w:val="both"/>
            </w:pPr>
            <w:r w:rsidRPr="00314E34">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314E34" w:rsidRDefault="00853955" w:rsidP="00CB2817">
            <w:pPr>
              <w:pStyle w:val="Small"/>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314E34" w:rsidRDefault="00853955" w:rsidP="00CB2817">
            <w:pPr>
              <w:pStyle w:val="Small"/>
              <w:widowControl/>
              <w:spacing w:before="40" w:after="40"/>
              <w:jc w:val="both"/>
            </w:pPr>
            <w:r w:rsidRPr="00314E34">
              <w:t>Index (position) of the attribute in the sequence of attributes with the same code and the same parent (starting with 1)</w:t>
            </w:r>
          </w:p>
        </w:tc>
      </w:tr>
      <w:tr w:rsidR="006B70B8" w:rsidRPr="00314E34"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314E34" w:rsidRDefault="00853955" w:rsidP="00CB2817">
            <w:pPr>
              <w:pStyle w:val="Small"/>
              <w:widowControl/>
              <w:spacing w:before="40" w:after="40"/>
              <w:jc w:val="both"/>
            </w:pPr>
            <w:r w:rsidRPr="00314E34">
              <w:t xml:space="preserve">Parent </w:t>
            </w:r>
            <w:r w:rsidR="00CB2817"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314E34" w:rsidRDefault="00853955" w:rsidP="00CB2817">
            <w:pPr>
              <w:pStyle w:val="Small"/>
              <w:widowControl/>
              <w:spacing w:before="40" w:after="40"/>
              <w:jc w:val="both"/>
            </w:pPr>
            <w:r w:rsidRPr="00314E34">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314E34" w:rsidRDefault="00853955" w:rsidP="00CB2817">
            <w:pPr>
              <w:pStyle w:val="Small"/>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314E34" w:rsidRDefault="00853955" w:rsidP="00CB2817">
            <w:pPr>
              <w:pStyle w:val="Small"/>
              <w:widowControl/>
              <w:spacing w:before="40" w:after="40"/>
              <w:jc w:val="both"/>
            </w:pPr>
            <w:r w:rsidRPr="00314E34">
              <w:t>Index (position) of the parent complex attribute within this ATTR field (starting  with 1). If the attribute has no parent (top level attribute) the value is 0</w:t>
            </w:r>
          </w:p>
        </w:tc>
      </w:tr>
      <w:tr w:rsidR="006B70B8" w:rsidRPr="00314E34"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314E34" w:rsidRDefault="00853955" w:rsidP="00CB2817">
            <w:pPr>
              <w:pStyle w:val="Small"/>
              <w:widowControl/>
              <w:spacing w:before="40" w:after="40"/>
              <w:jc w:val="both"/>
            </w:pPr>
            <w:r w:rsidRPr="00314E34">
              <w:lastRenderedPageBreak/>
              <w:t xml:space="preserve">Attribute </w:t>
            </w:r>
            <w:r w:rsidR="00CB2817" w:rsidRPr="00314E34">
              <w:t>instruction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314E34" w:rsidRDefault="00853955" w:rsidP="00CB2817">
            <w:pPr>
              <w:pStyle w:val="Small"/>
              <w:widowControl/>
              <w:spacing w:before="40" w:after="40"/>
              <w:jc w:val="both"/>
            </w:pPr>
            <w:r w:rsidRPr="00314E34">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314E34" w:rsidRDefault="00853955" w:rsidP="00CB2817">
            <w:pPr>
              <w:pStyle w:val="Small"/>
              <w:widowControl/>
              <w:spacing w:before="40" w:after="40"/>
              <w:jc w:val="both"/>
            </w:pPr>
            <w:r w:rsidRPr="00314E34">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314E34" w:rsidRDefault="00853955" w:rsidP="00CB2817">
            <w:pPr>
              <w:pStyle w:val="Small"/>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314E34" w:rsidRDefault="00853955" w:rsidP="00CB2817">
            <w:pPr>
              <w:pStyle w:val="Small"/>
              <w:widowControl/>
              <w:snapToGrid w:val="0"/>
              <w:spacing w:before="40"/>
              <w:jc w:val="both"/>
            </w:pPr>
            <w:r w:rsidRPr="00314E34">
              <w:t xml:space="preserve">{1} </w:t>
            </w:r>
            <w:r w:rsidR="00CB2817" w:rsidRPr="00314E34">
              <w:t>–</w:t>
            </w:r>
            <w:r w:rsidRPr="00314E34">
              <w:t xml:space="preserve"> Insert</w:t>
            </w:r>
          </w:p>
          <w:p w14:paraId="282714B4" w14:textId="77D41E56" w:rsidR="00853955" w:rsidRPr="00314E34" w:rsidRDefault="00853955" w:rsidP="00CB2817">
            <w:pPr>
              <w:pStyle w:val="Small"/>
              <w:widowControl/>
              <w:spacing w:before="0"/>
              <w:jc w:val="both"/>
            </w:pPr>
            <w:r w:rsidRPr="00314E34">
              <w:t xml:space="preserve">{2} </w:t>
            </w:r>
            <w:r w:rsidR="00CB2817" w:rsidRPr="00314E34">
              <w:t>–</w:t>
            </w:r>
            <w:r w:rsidRPr="00314E34">
              <w:t xml:space="preserve"> Delete</w:t>
            </w:r>
          </w:p>
          <w:p w14:paraId="7E520146" w14:textId="12D97A8C" w:rsidR="00853955" w:rsidRPr="00314E34" w:rsidRDefault="00853955" w:rsidP="00CB2817">
            <w:pPr>
              <w:pStyle w:val="Small"/>
              <w:widowControl/>
              <w:spacing w:before="0" w:after="40"/>
              <w:jc w:val="both"/>
            </w:pPr>
            <w:r w:rsidRPr="00314E34">
              <w:t xml:space="preserve">{3} </w:t>
            </w:r>
            <w:r w:rsidR="00CB2817" w:rsidRPr="00314E34">
              <w:t>–</w:t>
            </w:r>
            <w:r w:rsidRPr="00314E34">
              <w:t xml:space="preserve"> Modify</w:t>
            </w:r>
          </w:p>
        </w:tc>
      </w:tr>
      <w:tr w:rsidR="006B70B8" w:rsidRPr="00314E34"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314E34" w:rsidRDefault="00853955" w:rsidP="00CB2817">
            <w:pPr>
              <w:pStyle w:val="Small"/>
              <w:widowControl/>
              <w:spacing w:before="40" w:after="40"/>
              <w:jc w:val="both"/>
            </w:pPr>
            <w:r w:rsidRPr="00314E34">
              <w:t xml:space="preserve">Attribute </w:t>
            </w:r>
            <w:r w:rsidR="00CB2817" w:rsidRPr="00314E34">
              <w:t>value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314E34" w:rsidRDefault="00853955" w:rsidP="00CB2817">
            <w:pPr>
              <w:pStyle w:val="Small"/>
              <w:widowControl/>
              <w:spacing w:before="40" w:after="40"/>
              <w:jc w:val="both"/>
            </w:pPr>
            <w:r w:rsidRPr="00314E34">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314E34" w:rsidRDefault="00853955" w:rsidP="00CB2817">
            <w:pPr>
              <w:pStyle w:val="Small"/>
              <w:widowControl/>
              <w:spacing w:before="40" w:after="40"/>
              <w:jc w:val="both"/>
            </w:pPr>
            <w:r w:rsidRPr="00314E34">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314E34" w:rsidRDefault="00853955" w:rsidP="00CB2817">
            <w:pPr>
              <w:pStyle w:val="Small"/>
              <w:widowControl/>
              <w:spacing w:before="40" w:after="40"/>
              <w:jc w:val="both"/>
            </w:pPr>
            <w:r w:rsidRPr="00314E34">
              <w:t>A string containing a valid value for the domain of the attribute specified by the subfields above</w:t>
            </w:r>
          </w:p>
        </w:tc>
      </w:tr>
    </w:tbl>
    <w:p w14:paraId="7489E5EB" w14:textId="77777777" w:rsidR="00853955" w:rsidRPr="00314E34" w:rsidRDefault="00853955" w:rsidP="00B732EF">
      <w:pPr>
        <w:spacing w:after="0" w:line="240" w:lineRule="auto"/>
      </w:pPr>
    </w:p>
    <w:p w14:paraId="611A148E" w14:textId="5D54D93F" w:rsidR="00B732EF" w:rsidRPr="00314E34" w:rsidRDefault="00B732EF" w:rsidP="001D02B5">
      <w:pPr>
        <w:pStyle w:val="ListContinue2"/>
        <w:numPr>
          <w:ilvl w:val="2"/>
          <w:numId w:val="27"/>
        </w:numPr>
        <w:tabs>
          <w:tab w:val="clear" w:pos="432"/>
        </w:tabs>
        <w:spacing w:before="120" w:after="120" w:line="240" w:lineRule="auto"/>
        <w:rPr>
          <w:b/>
          <w:lang w:eastAsia="en-US"/>
        </w:rPr>
      </w:pPr>
      <w:bookmarkStart w:id="1297" w:name="_Toc162435474"/>
      <w:bookmarkStart w:id="1298" w:name="_Toc169203168"/>
      <w:bookmarkStart w:id="1299" w:name="_Toc170072498"/>
      <w:bookmarkStart w:id="1300" w:name="_Toc175558727"/>
      <w:r w:rsidRPr="00314E34">
        <w:rPr>
          <w:b/>
        </w:rPr>
        <w:t>Information Association field - INAS</w:t>
      </w:r>
      <w:bookmarkEnd w:id="1297"/>
      <w:bookmarkEnd w:id="1298"/>
      <w:bookmarkEnd w:id="1299"/>
      <w:bookmarkEnd w:id="1300"/>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314E34"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314E34" w:rsidRDefault="00853955" w:rsidP="00C128E3">
            <w:pPr>
              <w:pStyle w:val="Small"/>
              <w:snapToGrid w:val="0"/>
              <w:spacing w:before="40" w:after="40"/>
              <w:jc w:val="both"/>
              <w:rPr>
                <w:b/>
              </w:rPr>
            </w:pPr>
            <w:r w:rsidRPr="00314E34">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314E34" w:rsidRDefault="00853955" w:rsidP="00C128E3">
            <w:pPr>
              <w:pStyle w:val="Small"/>
              <w:snapToGrid w:val="0"/>
              <w:spacing w:before="40" w:after="40"/>
              <w:jc w:val="both"/>
              <w:rPr>
                <w:b/>
              </w:rPr>
            </w:pPr>
            <w:r w:rsidRPr="00314E34">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314E34" w:rsidRDefault="00853955" w:rsidP="00C128E3">
            <w:pPr>
              <w:pStyle w:val="Small"/>
              <w:snapToGrid w:val="0"/>
              <w:spacing w:before="40" w:after="40"/>
              <w:jc w:val="both"/>
              <w:rPr>
                <w:b/>
              </w:rPr>
            </w:pPr>
            <w:r w:rsidRPr="00314E34">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314E34" w:rsidRDefault="00853955" w:rsidP="00C128E3">
            <w:pPr>
              <w:pStyle w:val="Small"/>
              <w:snapToGrid w:val="0"/>
              <w:spacing w:before="40" w:after="40"/>
              <w:jc w:val="both"/>
              <w:rPr>
                <w:b/>
              </w:rPr>
            </w:pPr>
            <w:r w:rsidRPr="00314E34">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314E34" w:rsidRDefault="00853955" w:rsidP="00C128E3">
            <w:pPr>
              <w:pStyle w:val="Small"/>
              <w:snapToGrid w:val="0"/>
              <w:spacing w:before="40" w:after="40"/>
              <w:jc w:val="both"/>
              <w:rPr>
                <w:b/>
              </w:rPr>
            </w:pPr>
            <w:r w:rsidRPr="00314E34">
              <w:rPr>
                <w:b/>
              </w:rPr>
              <w:t>Subfield content and specification</w:t>
            </w:r>
          </w:p>
        </w:tc>
      </w:tr>
      <w:tr w:rsidR="006B70B8" w:rsidRPr="00314E34"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314E34" w:rsidRDefault="00853955" w:rsidP="00B732EF">
            <w:pPr>
              <w:pStyle w:val="Small"/>
              <w:snapToGrid w:val="0"/>
              <w:spacing w:before="40" w:after="40"/>
            </w:pPr>
            <w:r w:rsidRPr="00314E34">
              <w:t xml:space="preserve">Referenced Record </w:t>
            </w:r>
            <w:r w:rsidR="00B732EF" w:rsidRPr="00314E34">
              <w:t>name</w:t>
            </w:r>
          </w:p>
        </w:tc>
        <w:tc>
          <w:tcPr>
            <w:tcW w:w="796" w:type="dxa"/>
            <w:tcBorders>
              <w:top w:val="double" w:sz="4" w:space="0" w:color="000000"/>
              <w:left w:val="single" w:sz="4" w:space="0" w:color="000000"/>
              <w:bottom w:val="single" w:sz="4" w:space="0" w:color="000000"/>
            </w:tcBorders>
          </w:tcPr>
          <w:p w14:paraId="390CE49D" w14:textId="77777777" w:rsidR="00853955" w:rsidRPr="00314E34" w:rsidRDefault="00853955" w:rsidP="00C128E3">
            <w:pPr>
              <w:pStyle w:val="Small"/>
              <w:snapToGrid w:val="0"/>
              <w:spacing w:before="40" w:after="40"/>
            </w:pPr>
            <w:r w:rsidRPr="00314E34">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314E34" w:rsidRDefault="008222D6" w:rsidP="00C128E3">
            <w:pPr>
              <w:pStyle w:val="Small"/>
              <w:snapToGrid w:val="0"/>
              <w:spacing w:before="40" w:after="40"/>
            </w:pPr>
            <w:r w:rsidRPr="00314E34">
              <w:t>{150}</w:t>
            </w:r>
          </w:p>
        </w:tc>
        <w:tc>
          <w:tcPr>
            <w:tcW w:w="796" w:type="dxa"/>
            <w:tcBorders>
              <w:top w:val="double" w:sz="4" w:space="0" w:color="000000"/>
              <w:left w:val="single" w:sz="4" w:space="0" w:color="000000"/>
              <w:bottom w:val="single" w:sz="4" w:space="0" w:color="000000"/>
            </w:tcBorders>
          </w:tcPr>
          <w:p w14:paraId="4968C36D" w14:textId="77777777" w:rsidR="00853955" w:rsidRPr="00314E34" w:rsidRDefault="00853955" w:rsidP="00C128E3">
            <w:pPr>
              <w:pStyle w:val="Small"/>
              <w:snapToGrid w:val="0"/>
              <w:spacing w:before="40" w:after="40"/>
            </w:pPr>
            <w:r w:rsidRPr="00314E34">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Pr="00314E34" w:rsidRDefault="00853955" w:rsidP="00C128E3">
            <w:pPr>
              <w:pStyle w:val="Small"/>
              <w:snapToGrid w:val="0"/>
              <w:spacing w:before="40" w:after="40"/>
            </w:pPr>
            <w:r w:rsidRPr="00314E34">
              <w:t>Record name of the referenced record</w:t>
            </w:r>
          </w:p>
          <w:p w14:paraId="531E05B0" w14:textId="5E87DD0E" w:rsidR="008222D6" w:rsidRPr="00314E34" w:rsidRDefault="008222D6" w:rsidP="00C128E3">
            <w:pPr>
              <w:pStyle w:val="Small"/>
              <w:snapToGrid w:val="0"/>
              <w:spacing w:before="40" w:after="40"/>
            </w:pPr>
            <w:r w:rsidRPr="00314E34">
              <w:t>{150} – Information Type</w:t>
            </w:r>
          </w:p>
        </w:tc>
      </w:tr>
      <w:tr w:rsidR="006B70B8" w:rsidRPr="00314E34"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314E34" w:rsidRDefault="00853955" w:rsidP="00B732EF">
            <w:pPr>
              <w:pStyle w:val="Small"/>
              <w:snapToGrid w:val="0"/>
              <w:spacing w:before="40" w:after="40"/>
            </w:pPr>
            <w:r w:rsidRPr="00314E34">
              <w:t xml:space="preserve">Referenced Record </w:t>
            </w:r>
            <w:r w:rsidR="00B732EF" w:rsidRPr="00314E34">
              <w:t>identifier</w:t>
            </w:r>
          </w:p>
        </w:tc>
        <w:tc>
          <w:tcPr>
            <w:tcW w:w="796" w:type="dxa"/>
            <w:tcBorders>
              <w:top w:val="single" w:sz="4" w:space="0" w:color="000000"/>
              <w:left w:val="single" w:sz="4" w:space="0" w:color="000000"/>
              <w:bottom w:val="single" w:sz="4" w:space="0" w:color="000000"/>
            </w:tcBorders>
          </w:tcPr>
          <w:p w14:paraId="581FB9C2" w14:textId="77777777" w:rsidR="00853955" w:rsidRPr="00314E34" w:rsidRDefault="00853955" w:rsidP="00C128E3">
            <w:pPr>
              <w:pStyle w:val="Small"/>
              <w:snapToGrid w:val="0"/>
              <w:spacing w:before="40" w:after="40"/>
            </w:pPr>
            <w:r w:rsidRPr="00314E34">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314E34" w:rsidRDefault="00853955" w:rsidP="00C128E3">
            <w:pPr>
              <w:pStyle w:val="Small"/>
              <w:snapToGrid w:val="0"/>
              <w:spacing w:before="40" w:after="40"/>
            </w:pPr>
            <w:r w:rsidRPr="00314E34">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314E34" w:rsidRDefault="00853955" w:rsidP="00C128E3">
            <w:pPr>
              <w:pStyle w:val="Small"/>
              <w:snapToGrid w:val="0"/>
              <w:spacing w:before="40" w:after="40"/>
            </w:pPr>
            <w:r w:rsidRPr="00314E34">
              <w:t>Record identifier of the referenced record</w:t>
            </w:r>
          </w:p>
        </w:tc>
      </w:tr>
      <w:tr w:rsidR="006B70B8" w:rsidRPr="00314E34"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314E34" w:rsidRDefault="00853955" w:rsidP="00C128E3">
            <w:pPr>
              <w:pStyle w:val="Small"/>
              <w:snapToGrid w:val="0"/>
              <w:spacing w:before="40" w:after="40"/>
            </w:pPr>
            <w:r w:rsidRPr="00314E34">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314E34" w:rsidRDefault="00853955" w:rsidP="00C128E3">
            <w:pPr>
              <w:pStyle w:val="Small"/>
              <w:snapToGrid w:val="0"/>
              <w:spacing w:before="40" w:after="40"/>
            </w:pPr>
            <w:r w:rsidRPr="00314E34">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314E34" w:rsidRDefault="00853955" w:rsidP="00C128E3">
            <w:pPr>
              <w:pStyle w:val="Small"/>
              <w:snapToGrid w:val="0"/>
              <w:spacing w:before="40" w:after="40"/>
            </w:pPr>
            <w:r w:rsidRPr="00314E34">
              <w:t>A valid code for the information association as defined in the IACS field of the Dataset General Information Record</w:t>
            </w:r>
          </w:p>
        </w:tc>
      </w:tr>
      <w:tr w:rsidR="006B70B8" w:rsidRPr="00314E34"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314E34" w:rsidRDefault="00853955" w:rsidP="00B732EF">
            <w:pPr>
              <w:pStyle w:val="Small"/>
              <w:snapToGrid w:val="0"/>
              <w:spacing w:before="40" w:after="40"/>
            </w:pPr>
            <w:r w:rsidRPr="00314E34">
              <w:t xml:space="preserve">Numeric Association Role </w:t>
            </w:r>
            <w:r w:rsidR="00B732EF" w:rsidRPr="00314E34">
              <w:t>code</w:t>
            </w:r>
          </w:p>
        </w:tc>
        <w:tc>
          <w:tcPr>
            <w:tcW w:w="796" w:type="dxa"/>
            <w:tcBorders>
              <w:top w:val="single" w:sz="4" w:space="0" w:color="000000"/>
              <w:left w:val="single" w:sz="4" w:space="0" w:color="000000"/>
              <w:bottom w:val="single" w:sz="4" w:space="0" w:color="000000"/>
            </w:tcBorders>
          </w:tcPr>
          <w:p w14:paraId="1093BCDE" w14:textId="77777777" w:rsidR="00853955" w:rsidRPr="00314E34" w:rsidRDefault="00853955" w:rsidP="00C128E3">
            <w:pPr>
              <w:pStyle w:val="Small"/>
              <w:snapToGrid w:val="0"/>
              <w:spacing w:before="40" w:after="40"/>
            </w:pPr>
            <w:r w:rsidRPr="00314E34">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314E34" w:rsidRDefault="00853955" w:rsidP="00C128E3">
            <w:pPr>
              <w:pStyle w:val="Small"/>
              <w:snapToGrid w:val="0"/>
              <w:spacing w:before="40" w:after="40"/>
            </w:pPr>
            <w:r w:rsidRPr="00314E34">
              <w:t>A valid code for the role as defined in the ARCS field of the Dataset General Information Record</w:t>
            </w:r>
          </w:p>
        </w:tc>
      </w:tr>
      <w:tr w:rsidR="006B70B8" w:rsidRPr="00314E34"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314E34" w:rsidRDefault="00853955" w:rsidP="00C128E3">
            <w:pPr>
              <w:pStyle w:val="Small"/>
              <w:snapToGrid w:val="0"/>
              <w:spacing w:before="40" w:after="40"/>
            </w:pPr>
            <w:r w:rsidRPr="00314E34">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314E34" w:rsidRDefault="00853955" w:rsidP="00C128E3">
            <w:pPr>
              <w:pStyle w:val="Small"/>
              <w:snapToGrid w:val="0"/>
              <w:spacing w:before="40" w:after="40"/>
            </w:pPr>
            <w:r w:rsidRPr="00314E34">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314E34" w:rsidRDefault="00853955" w:rsidP="00C128E3">
            <w:pPr>
              <w:pStyle w:val="Small"/>
              <w:snapToGrid w:val="0"/>
              <w:spacing w:before="40" w:after="40"/>
            </w:pPr>
            <w:r w:rsidRPr="00314E34">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314E34" w:rsidRDefault="00853955" w:rsidP="00C128E3">
            <w:pPr>
              <w:pStyle w:val="Small"/>
              <w:snapToGrid w:val="0"/>
              <w:spacing w:before="40"/>
            </w:pPr>
            <w:r w:rsidRPr="00314E34">
              <w:t xml:space="preserve">{1} </w:t>
            </w:r>
            <w:r w:rsidR="00B732EF" w:rsidRPr="00314E34">
              <w:t>–</w:t>
            </w:r>
            <w:r w:rsidRPr="00314E34">
              <w:t xml:space="preserve"> Insert</w:t>
            </w:r>
          </w:p>
          <w:p w14:paraId="0C47D3B0" w14:textId="77777777" w:rsidR="00853955" w:rsidRPr="00314E34" w:rsidRDefault="00853955" w:rsidP="00C128E3">
            <w:pPr>
              <w:pStyle w:val="Small"/>
              <w:spacing w:before="0"/>
            </w:pPr>
            <w:r w:rsidRPr="00314E34">
              <w:t>{2} – Delete</w:t>
            </w:r>
          </w:p>
          <w:p w14:paraId="3A90C1E8" w14:textId="3FCDF5A2" w:rsidR="00853955" w:rsidRPr="00314E34" w:rsidRDefault="00853955" w:rsidP="00C128E3">
            <w:pPr>
              <w:pStyle w:val="Small"/>
              <w:spacing w:before="0" w:after="40"/>
            </w:pPr>
            <w:r w:rsidRPr="00314E34">
              <w:t xml:space="preserve">{3} </w:t>
            </w:r>
            <w:r w:rsidR="00B732EF" w:rsidRPr="00314E34">
              <w:t>–</w:t>
            </w:r>
            <w:r w:rsidRPr="00314E34">
              <w:t xml:space="preserve"> Modify</w:t>
            </w:r>
          </w:p>
        </w:tc>
      </w:tr>
      <w:tr w:rsidR="006B70B8" w:rsidRPr="00314E34"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314E34" w:rsidRDefault="00853955" w:rsidP="00B732EF">
            <w:pPr>
              <w:pStyle w:val="Small"/>
              <w:snapToGrid w:val="0"/>
              <w:spacing w:before="40" w:after="40"/>
            </w:pPr>
            <w:r w:rsidRPr="00314E34">
              <w:t xml:space="preserve">Numeric Attribute </w:t>
            </w:r>
            <w:r w:rsidR="00B732EF" w:rsidRPr="00314E34">
              <w:t>code</w:t>
            </w:r>
          </w:p>
        </w:tc>
        <w:tc>
          <w:tcPr>
            <w:tcW w:w="796" w:type="dxa"/>
            <w:tcBorders>
              <w:top w:val="single" w:sz="4" w:space="0" w:color="000000"/>
              <w:left w:val="single" w:sz="4" w:space="0" w:color="000000"/>
              <w:bottom w:val="single" w:sz="4" w:space="0" w:color="000000"/>
            </w:tcBorders>
          </w:tcPr>
          <w:p w14:paraId="73D103F2" w14:textId="77777777" w:rsidR="00853955" w:rsidRPr="00314E34" w:rsidRDefault="00853955" w:rsidP="00C128E3">
            <w:pPr>
              <w:pStyle w:val="Small"/>
              <w:snapToGrid w:val="0"/>
              <w:spacing w:before="40" w:after="40"/>
            </w:pPr>
            <w:r w:rsidRPr="00314E34">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314E34" w:rsidRDefault="00853955" w:rsidP="00C128E3">
            <w:pPr>
              <w:pStyle w:val="Small"/>
              <w:snapToGrid w:val="0"/>
              <w:spacing w:before="40" w:after="40"/>
            </w:pPr>
            <w:r w:rsidRPr="00314E34">
              <w:t>A valid attribute code as defined in the ATCS field of the Dataset General Information Record</w:t>
            </w:r>
          </w:p>
        </w:tc>
      </w:tr>
      <w:tr w:rsidR="006B70B8" w:rsidRPr="00314E34"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314E34" w:rsidRDefault="00853955" w:rsidP="00B732EF">
            <w:pPr>
              <w:pStyle w:val="Small"/>
              <w:snapToGrid w:val="0"/>
              <w:spacing w:before="40" w:after="40"/>
            </w:pPr>
            <w:r w:rsidRPr="00314E34">
              <w:t xml:space="preserve">Attribute </w:t>
            </w:r>
            <w:r w:rsidR="00B732EF" w:rsidRPr="00314E34">
              <w:t>index</w:t>
            </w:r>
          </w:p>
        </w:tc>
        <w:tc>
          <w:tcPr>
            <w:tcW w:w="796" w:type="dxa"/>
            <w:tcBorders>
              <w:top w:val="single" w:sz="4" w:space="0" w:color="000000"/>
              <w:left w:val="single" w:sz="4" w:space="0" w:color="000000"/>
              <w:bottom w:val="single" w:sz="4" w:space="0" w:color="000000"/>
            </w:tcBorders>
          </w:tcPr>
          <w:p w14:paraId="2A030158" w14:textId="77777777" w:rsidR="00853955" w:rsidRPr="00314E34" w:rsidRDefault="00853955" w:rsidP="00C128E3">
            <w:pPr>
              <w:pStyle w:val="Small"/>
              <w:snapToGrid w:val="0"/>
              <w:spacing w:before="40" w:after="40"/>
            </w:pPr>
            <w:r w:rsidRPr="00314E34">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314E34" w:rsidRDefault="00853955" w:rsidP="00C128E3">
            <w:pPr>
              <w:pStyle w:val="Small"/>
              <w:snapToGrid w:val="0"/>
              <w:spacing w:before="40" w:after="40"/>
            </w:pPr>
            <w:r w:rsidRPr="00314E34">
              <w:t>Index (position) of the attribute in the sequence of attributes with the same code and the same parent (starting with 1)</w:t>
            </w:r>
          </w:p>
        </w:tc>
      </w:tr>
      <w:tr w:rsidR="006B70B8" w:rsidRPr="00314E34"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314E34" w:rsidRDefault="00853955" w:rsidP="00B732EF">
            <w:pPr>
              <w:pStyle w:val="Small"/>
              <w:snapToGrid w:val="0"/>
              <w:spacing w:before="40" w:after="40"/>
            </w:pPr>
            <w:r w:rsidRPr="00314E34">
              <w:t xml:space="preserve">Parent </w:t>
            </w:r>
            <w:r w:rsidR="00B732EF" w:rsidRPr="00314E34">
              <w:t>index</w:t>
            </w:r>
          </w:p>
        </w:tc>
        <w:tc>
          <w:tcPr>
            <w:tcW w:w="796" w:type="dxa"/>
            <w:tcBorders>
              <w:top w:val="single" w:sz="4" w:space="0" w:color="000000"/>
              <w:left w:val="single" w:sz="4" w:space="0" w:color="000000"/>
              <w:bottom w:val="single" w:sz="4" w:space="0" w:color="000000"/>
            </w:tcBorders>
          </w:tcPr>
          <w:p w14:paraId="3046C102" w14:textId="77777777" w:rsidR="00853955" w:rsidRPr="00314E34" w:rsidRDefault="00853955" w:rsidP="00C128E3">
            <w:pPr>
              <w:pStyle w:val="Small"/>
              <w:snapToGrid w:val="0"/>
              <w:spacing w:before="40" w:after="40"/>
            </w:pPr>
            <w:r w:rsidRPr="00314E34">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314E34" w:rsidRDefault="00853955" w:rsidP="00C128E3">
            <w:pPr>
              <w:pStyle w:val="Small"/>
              <w:snapToGrid w:val="0"/>
              <w:spacing w:before="40" w:after="40"/>
            </w:pPr>
            <w:r w:rsidRPr="00314E34">
              <w:t>Index (position) of the parent complex attribute within this ATTR field (starting  with 1). If the attribute has no parent (top level attribute) the value is 0</w:t>
            </w:r>
          </w:p>
        </w:tc>
      </w:tr>
      <w:tr w:rsidR="006B70B8" w:rsidRPr="00314E34"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314E34" w:rsidRDefault="00853955" w:rsidP="00B732EF">
            <w:pPr>
              <w:pStyle w:val="Small"/>
              <w:snapToGrid w:val="0"/>
              <w:spacing w:before="40" w:after="40"/>
            </w:pPr>
            <w:r w:rsidRPr="00314E34">
              <w:t xml:space="preserve">Attribute </w:t>
            </w:r>
            <w:r w:rsidR="00B732EF" w:rsidRPr="00314E34">
              <w:t>instruction</w:t>
            </w:r>
          </w:p>
        </w:tc>
        <w:tc>
          <w:tcPr>
            <w:tcW w:w="796" w:type="dxa"/>
            <w:tcBorders>
              <w:top w:val="single" w:sz="4" w:space="0" w:color="000000"/>
              <w:left w:val="single" w:sz="4" w:space="0" w:color="000000"/>
              <w:bottom w:val="single" w:sz="4" w:space="0" w:color="000000"/>
            </w:tcBorders>
          </w:tcPr>
          <w:p w14:paraId="57283B74" w14:textId="77777777" w:rsidR="00853955" w:rsidRPr="00314E34" w:rsidRDefault="00853955" w:rsidP="00C128E3">
            <w:pPr>
              <w:pStyle w:val="Small"/>
              <w:snapToGrid w:val="0"/>
              <w:spacing w:before="40" w:after="40"/>
            </w:pPr>
            <w:r w:rsidRPr="00314E34">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314E34" w:rsidRDefault="00853955" w:rsidP="00C128E3">
            <w:pPr>
              <w:pStyle w:val="Small"/>
              <w:snapToGrid w:val="0"/>
              <w:spacing w:before="40" w:after="40"/>
            </w:pPr>
            <w:r w:rsidRPr="00314E34">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314E34" w:rsidRDefault="00853955" w:rsidP="00C128E3">
            <w:pPr>
              <w:pStyle w:val="Small"/>
              <w:snapToGrid w:val="0"/>
              <w:spacing w:before="40"/>
            </w:pPr>
            <w:r w:rsidRPr="00314E34">
              <w:t xml:space="preserve">{1} </w:t>
            </w:r>
            <w:r w:rsidR="00B732EF" w:rsidRPr="00314E34">
              <w:t>–</w:t>
            </w:r>
            <w:r w:rsidRPr="00314E34">
              <w:t xml:space="preserve"> Insert</w:t>
            </w:r>
          </w:p>
          <w:p w14:paraId="51007915" w14:textId="1F7E40E6" w:rsidR="00853955" w:rsidRPr="00314E34" w:rsidRDefault="00853955" w:rsidP="00C128E3">
            <w:pPr>
              <w:pStyle w:val="Small"/>
              <w:spacing w:before="0"/>
            </w:pPr>
            <w:r w:rsidRPr="00314E34">
              <w:t xml:space="preserve">{2} </w:t>
            </w:r>
            <w:r w:rsidR="00B732EF" w:rsidRPr="00314E34">
              <w:t>–</w:t>
            </w:r>
            <w:r w:rsidRPr="00314E34">
              <w:t xml:space="preserve"> Delete</w:t>
            </w:r>
          </w:p>
          <w:p w14:paraId="1A31FF09" w14:textId="2E302CAD" w:rsidR="00853955" w:rsidRPr="00314E34" w:rsidRDefault="00853955" w:rsidP="00C128E3">
            <w:pPr>
              <w:pStyle w:val="Small"/>
              <w:snapToGrid w:val="0"/>
              <w:spacing w:before="0" w:after="40"/>
            </w:pPr>
            <w:r w:rsidRPr="00314E34">
              <w:t xml:space="preserve">{3} </w:t>
            </w:r>
            <w:r w:rsidR="00B732EF" w:rsidRPr="00314E34">
              <w:t>–</w:t>
            </w:r>
            <w:r w:rsidRPr="00314E34">
              <w:t xml:space="preserve"> Modify</w:t>
            </w:r>
          </w:p>
        </w:tc>
      </w:tr>
      <w:tr w:rsidR="006B70B8" w:rsidRPr="00314E34"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314E34" w:rsidRDefault="00853955" w:rsidP="00B732EF">
            <w:pPr>
              <w:pStyle w:val="Small"/>
              <w:snapToGrid w:val="0"/>
              <w:spacing w:before="40" w:after="40"/>
            </w:pPr>
            <w:r w:rsidRPr="00314E34">
              <w:t xml:space="preserve">Attribute </w:t>
            </w:r>
            <w:r w:rsidR="00B732EF" w:rsidRPr="00314E34">
              <w:t>value</w:t>
            </w:r>
          </w:p>
        </w:tc>
        <w:tc>
          <w:tcPr>
            <w:tcW w:w="796" w:type="dxa"/>
            <w:tcBorders>
              <w:top w:val="single" w:sz="4" w:space="0" w:color="000000"/>
              <w:left w:val="single" w:sz="4" w:space="0" w:color="000000"/>
              <w:bottom w:val="single" w:sz="4" w:space="0" w:color="000000"/>
            </w:tcBorders>
          </w:tcPr>
          <w:p w14:paraId="5014EE89" w14:textId="77777777" w:rsidR="00853955" w:rsidRPr="00314E34" w:rsidRDefault="00853955" w:rsidP="00C128E3">
            <w:pPr>
              <w:pStyle w:val="Small"/>
              <w:snapToGrid w:val="0"/>
              <w:spacing w:before="40" w:after="40"/>
            </w:pPr>
            <w:r w:rsidRPr="00314E34">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314E34" w:rsidRDefault="00853955" w:rsidP="00C128E3">
            <w:pPr>
              <w:pStyle w:val="Small"/>
              <w:snapToGrid w:val="0"/>
              <w:spacing w:before="40" w:after="40"/>
            </w:pPr>
            <w:r w:rsidRPr="00314E34">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314E34" w:rsidRDefault="00853955" w:rsidP="00C128E3">
            <w:pPr>
              <w:pStyle w:val="Small"/>
              <w:snapToGrid w:val="0"/>
              <w:spacing w:before="40" w:after="40"/>
            </w:pPr>
            <w:r w:rsidRPr="00314E34">
              <w:t>A string containing a valid value for the domain of the attribute specified by the subfields above</w:t>
            </w:r>
          </w:p>
        </w:tc>
      </w:tr>
    </w:tbl>
    <w:p w14:paraId="7E9D5562" w14:textId="77777777" w:rsidR="00853955" w:rsidRPr="00314E34" w:rsidRDefault="00853955" w:rsidP="00B732EF">
      <w:pPr>
        <w:spacing w:after="0" w:line="240" w:lineRule="auto"/>
      </w:pPr>
    </w:p>
    <w:p w14:paraId="37A6295F" w14:textId="7FB74219" w:rsidR="00B732EF" w:rsidRPr="00314E34" w:rsidRDefault="00B732EF" w:rsidP="001D02B5">
      <w:pPr>
        <w:pStyle w:val="ListContinue2"/>
        <w:numPr>
          <w:ilvl w:val="2"/>
          <w:numId w:val="27"/>
        </w:numPr>
        <w:tabs>
          <w:tab w:val="clear" w:pos="432"/>
        </w:tabs>
        <w:spacing w:before="120" w:after="120" w:line="240" w:lineRule="auto"/>
        <w:rPr>
          <w:b/>
          <w:lang w:eastAsia="en-US"/>
        </w:rPr>
      </w:pPr>
      <w:bookmarkStart w:id="1301" w:name="_Toc162435475"/>
      <w:bookmarkStart w:id="1302" w:name="_Toc169203169"/>
      <w:bookmarkStart w:id="1303" w:name="_Toc170072499"/>
      <w:bookmarkStart w:id="1304" w:name="_Toc175558728"/>
      <w:r w:rsidRPr="00314E34">
        <w:rPr>
          <w:b/>
        </w:rPr>
        <w:t>Point Record Identifier field - PRID</w:t>
      </w:r>
      <w:bookmarkEnd w:id="1301"/>
      <w:bookmarkEnd w:id="1302"/>
      <w:bookmarkEnd w:id="1303"/>
      <w:bookmarkEnd w:id="130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314E34" w:rsidRDefault="007653F1" w:rsidP="00C128E3">
            <w:pPr>
              <w:pStyle w:val="Small"/>
              <w:spacing w:before="40" w:after="40"/>
              <w:jc w:val="both"/>
            </w:pPr>
            <w:r w:rsidRPr="00314E34">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314E34" w:rsidRDefault="007653F1" w:rsidP="00C128E3">
            <w:pPr>
              <w:pStyle w:val="Small"/>
              <w:spacing w:before="40" w:after="40"/>
              <w:jc w:val="both"/>
            </w:pPr>
            <w:r w:rsidRPr="00314E34">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314E34" w:rsidRDefault="007653F1" w:rsidP="00C128E3">
            <w:pPr>
              <w:pStyle w:val="Small"/>
              <w:spacing w:before="40" w:after="40"/>
              <w:jc w:val="both"/>
            </w:pPr>
            <w:r w:rsidRPr="00314E34">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314E34" w:rsidRDefault="007653F1" w:rsidP="00C128E3">
            <w:pPr>
              <w:pStyle w:val="Small"/>
              <w:spacing w:before="40" w:after="40"/>
              <w:jc w:val="both"/>
            </w:pPr>
            <w:r w:rsidRPr="00314E34">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314E34" w:rsidRDefault="007653F1" w:rsidP="00C128E3">
            <w:pPr>
              <w:pStyle w:val="Small"/>
              <w:spacing w:before="40" w:after="40"/>
              <w:jc w:val="both"/>
            </w:pPr>
            <w:r w:rsidRPr="00314E34">
              <w:t>Comment</w:t>
            </w:r>
          </w:p>
        </w:tc>
      </w:tr>
      <w:tr w:rsidR="006B70B8" w:rsidRPr="00314E34"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314E34" w:rsidRDefault="007653F1" w:rsidP="00650371">
            <w:pPr>
              <w:pStyle w:val="Small"/>
              <w:spacing w:before="40" w:after="40"/>
              <w:jc w:val="both"/>
            </w:pPr>
            <w:r w:rsidRPr="00314E34">
              <w:t xml:space="preserve">Record </w:t>
            </w:r>
            <w:r w:rsidR="00650371"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314E34" w:rsidRDefault="007653F1" w:rsidP="00C128E3">
            <w:pPr>
              <w:pStyle w:val="Small"/>
              <w:spacing w:before="40" w:after="40"/>
              <w:jc w:val="both"/>
            </w:pPr>
            <w:r w:rsidRPr="00314E34">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314E34" w:rsidRDefault="007653F1" w:rsidP="00C128E3">
            <w:pPr>
              <w:pStyle w:val="Small"/>
              <w:spacing w:before="40" w:after="40"/>
              <w:jc w:val="both"/>
            </w:pPr>
            <w:r w:rsidRPr="00314E34">
              <w:t xml:space="preserve">{110} </w:t>
            </w:r>
            <w:r w:rsidR="00650371" w:rsidRPr="00314E34">
              <w:t>–</w:t>
            </w:r>
            <w:r w:rsidRPr="00314E34">
              <w:t xml:space="preserve"> Point</w:t>
            </w:r>
          </w:p>
        </w:tc>
      </w:tr>
      <w:tr w:rsidR="006B70B8" w:rsidRPr="00314E34"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314E34" w:rsidRDefault="007653F1" w:rsidP="00650371">
            <w:pPr>
              <w:pStyle w:val="Small"/>
              <w:spacing w:before="40" w:after="40"/>
              <w:jc w:val="both"/>
            </w:pPr>
            <w:r w:rsidRPr="00314E34">
              <w:t xml:space="preserve">Record </w:t>
            </w:r>
            <w:r w:rsidR="00650371"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6B70B8" w:rsidRPr="00314E34"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314E34" w:rsidRDefault="007653F1" w:rsidP="00650371">
            <w:pPr>
              <w:pStyle w:val="Small"/>
              <w:spacing w:before="40" w:after="40"/>
              <w:jc w:val="both"/>
            </w:pPr>
            <w:r w:rsidRPr="00314E34">
              <w:t xml:space="preserve">Record </w:t>
            </w:r>
            <w:r w:rsidR="00650371"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314E34" w:rsidRDefault="007653F1" w:rsidP="00C128E3">
            <w:pPr>
              <w:pStyle w:val="Small"/>
              <w:spacing w:before="40" w:after="40"/>
              <w:jc w:val="both"/>
            </w:pPr>
            <w:r w:rsidRPr="00314E34">
              <w:t>RVER contains the serial number of the record edition</w:t>
            </w:r>
          </w:p>
        </w:tc>
      </w:tr>
      <w:tr w:rsidR="006B70B8" w:rsidRPr="00314E34"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314E34" w:rsidRDefault="007653F1" w:rsidP="00650371">
            <w:pPr>
              <w:pStyle w:val="Small"/>
              <w:spacing w:before="40" w:after="40"/>
              <w:jc w:val="both"/>
            </w:pPr>
            <w:r w:rsidRPr="00314E34">
              <w:t xml:space="preserve">Record </w:t>
            </w:r>
            <w:r w:rsidR="00650371"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314E34" w:rsidRDefault="007653F1" w:rsidP="00C128E3">
            <w:pPr>
              <w:pStyle w:val="Small"/>
              <w:snapToGrid w:val="0"/>
              <w:spacing w:before="40"/>
              <w:jc w:val="both"/>
            </w:pPr>
            <w:r w:rsidRPr="00314E34">
              <w:t>{1} – Insert</w:t>
            </w:r>
          </w:p>
          <w:p w14:paraId="1A1C8F17" w14:textId="2B54B4E1" w:rsidR="00E73EDF" w:rsidRPr="00314E34" w:rsidRDefault="007653F1" w:rsidP="00C128E3">
            <w:pPr>
              <w:pStyle w:val="Small"/>
              <w:snapToGrid w:val="0"/>
              <w:spacing w:before="0"/>
              <w:jc w:val="both"/>
            </w:pPr>
            <w:r w:rsidRPr="00314E34">
              <w:t xml:space="preserve">{2} </w:t>
            </w:r>
            <w:r w:rsidR="00650371" w:rsidRPr="00314E34">
              <w:t>–</w:t>
            </w:r>
            <w:r w:rsidRPr="00314E34">
              <w:t xml:space="preserve"> Delete</w:t>
            </w:r>
          </w:p>
          <w:p w14:paraId="54AA177B" w14:textId="2EEE195F" w:rsidR="00E73EDF" w:rsidRPr="00314E34" w:rsidRDefault="007653F1" w:rsidP="00C128E3">
            <w:pPr>
              <w:pStyle w:val="Small"/>
              <w:spacing w:before="0" w:after="40"/>
              <w:jc w:val="both"/>
            </w:pPr>
            <w:r w:rsidRPr="00314E34">
              <w:t xml:space="preserve">{3} </w:t>
            </w:r>
            <w:r w:rsidR="00650371" w:rsidRPr="00314E34">
              <w:t>–</w:t>
            </w:r>
            <w:r w:rsidRPr="00314E34">
              <w:t xml:space="preserve"> Modify</w:t>
            </w:r>
          </w:p>
        </w:tc>
      </w:tr>
    </w:tbl>
    <w:p w14:paraId="52AEDB14" w14:textId="77777777" w:rsidR="00E73EDF" w:rsidRPr="00314E34" w:rsidRDefault="00E73EDF" w:rsidP="00650371">
      <w:pPr>
        <w:spacing w:after="0" w:line="240" w:lineRule="auto"/>
      </w:pPr>
    </w:p>
    <w:p w14:paraId="45115323" w14:textId="509201F7" w:rsidR="00650371" w:rsidRPr="00314E34" w:rsidRDefault="00650371" w:rsidP="001D02B5">
      <w:pPr>
        <w:pStyle w:val="ListContinue2"/>
        <w:numPr>
          <w:ilvl w:val="2"/>
          <w:numId w:val="27"/>
        </w:numPr>
        <w:tabs>
          <w:tab w:val="clear" w:pos="432"/>
        </w:tabs>
        <w:spacing w:before="120" w:after="120" w:line="240" w:lineRule="auto"/>
        <w:rPr>
          <w:b/>
          <w:lang w:eastAsia="en-US"/>
        </w:rPr>
      </w:pPr>
      <w:bookmarkStart w:id="1305" w:name="_Toc162435476"/>
      <w:bookmarkStart w:id="1306" w:name="_Toc169203170"/>
      <w:bookmarkStart w:id="1307" w:name="_Toc170072500"/>
      <w:bookmarkStart w:id="1308" w:name="_Toc175558729"/>
      <w:r w:rsidRPr="00314E34">
        <w:rPr>
          <w:b/>
        </w:rPr>
        <w:t>2</w:t>
      </w:r>
      <w:r w:rsidRPr="00314E34">
        <w:rPr>
          <w:b/>
        </w:rPr>
        <w:noBreakHyphen/>
        <w:t>D Integer Coordinate Tuple field structure - C2IT</w:t>
      </w:r>
      <w:bookmarkEnd w:id="1305"/>
      <w:bookmarkEnd w:id="1306"/>
      <w:bookmarkEnd w:id="1307"/>
      <w:bookmarkEnd w:id="130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314E34" w:rsidRDefault="007653F1" w:rsidP="00C128E3">
            <w:pPr>
              <w:pStyle w:val="Small"/>
              <w:spacing w:before="40" w:after="40"/>
              <w:jc w:val="both"/>
              <w:rPr>
                <w:b/>
              </w:rPr>
            </w:pPr>
            <w:r w:rsidRPr="00314E34">
              <w:rPr>
                <w:b/>
              </w:rPr>
              <w:t>Comment</w:t>
            </w:r>
          </w:p>
        </w:tc>
      </w:tr>
      <w:tr w:rsidR="006B70B8" w:rsidRPr="00314E34"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314E34" w:rsidRDefault="007653F1" w:rsidP="00C128E3">
            <w:pPr>
              <w:pStyle w:val="Small"/>
              <w:spacing w:before="40" w:after="40"/>
              <w:jc w:val="both"/>
            </w:pPr>
            <w:r w:rsidRPr="00314E34">
              <w:t>Y-coordinate or latitude</w:t>
            </w:r>
          </w:p>
        </w:tc>
      </w:tr>
      <w:tr w:rsidR="006B70B8" w:rsidRPr="00314E34"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314E34" w:rsidRDefault="007653F1" w:rsidP="00C128E3">
            <w:pPr>
              <w:pStyle w:val="Small"/>
              <w:spacing w:before="40" w:after="40"/>
              <w:jc w:val="both"/>
            </w:pPr>
            <w:r w:rsidRPr="00314E34">
              <w:t>X-coordinate or longitude</w:t>
            </w:r>
          </w:p>
        </w:tc>
      </w:tr>
    </w:tbl>
    <w:p w14:paraId="443A2E26" w14:textId="77777777" w:rsidR="00E73EDF" w:rsidRPr="00314E34" w:rsidRDefault="00E73EDF" w:rsidP="00650371">
      <w:pPr>
        <w:spacing w:after="0" w:line="240" w:lineRule="auto"/>
      </w:pPr>
    </w:p>
    <w:p w14:paraId="636ABDAF" w14:textId="204ACD78" w:rsidR="00650371" w:rsidRPr="00314E34" w:rsidRDefault="00650371" w:rsidP="001D02B5">
      <w:pPr>
        <w:pStyle w:val="ListContinue2"/>
        <w:numPr>
          <w:ilvl w:val="2"/>
          <w:numId w:val="27"/>
        </w:numPr>
        <w:tabs>
          <w:tab w:val="clear" w:pos="432"/>
        </w:tabs>
        <w:spacing w:before="120" w:after="120" w:line="240" w:lineRule="auto"/>
        <w:rPr>
          <w:b/>
          <w:lang w:eastAsia="en-US"/>
        </w:rPr>
      </w:pPr>
      <w:bookmarkStart w:id="1309" w:name="_Toc162435477"/>
      <w:bookmarkStart w:id="1310" w:name="_Toc169203171"/>
      <w:bookmarkStart w:id="1311" w:name="_Toc170072501"/>
      <w:bookmarkStart w:id="1312" w:name="_Toc175558730"/>
      <w:r w:rsidRPr="00314E34">
        <w:rPr>
          <w:b/>
        </w:rPr>
        <w:t>3</w:t>
      </w:r>
      <w:r w:rsidRPr="00314E34">
        <w:rPr>
          <w:b/>
        </w:rPr>
        <w:noBreakHyphen/>
        <w:t xml:space="preserve">D Integer Coordinate Tuple field structure - </w:t>
      </w:r>
      <w:bookmarkEnd w:id="1309"/>
      <w:bookmarkEnd w:id="1310"/>
      <w:bookmarkEnd w:id="1311"/>
      <w:bookmarkEnd w:id="1312"/>
      <w:r w:rsidR="00CE3BA4" w:rsidRPr="00314E34">
        <w:rPr>
          <w:b/>
        </w:rPr>
        <w:t>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314E34" w:rsidRDefault="007653F1" w:rsidP="00C128E3">
            <w:pPr>
              <w:pStyle w:val="Small"/>
              <w:spacing w:before="40" w:after="40"/>
              <w:jc w:val="both"/>
              <w:rPr>
                <w:b/>
              </w:rPr>
            </w:pPr>
            <w:r w:rsidRPr="00314E34">
              <w:rPr>
                <w:b/>
              </w:rPr>
              <w:t>Comment</w:t>
            </w:r>
          </w:p>
        </w:tc>
      </w:tr>
      <w:tr w:rsidR="006B70B8" w:rsidRPr="00314E34"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314E34" w:rsidRDefault="007653F1" w:rsidP="00C128E3">
            <w:pPr>
              <w:pStyle w:val="Small"/>
              <w:spacing w:before="40" w:after="40"/>
              <w:jc w:val="both"/>
            </w:pPr>
            <w:r w:rsidRPr="00314E34">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314E34" w:rsidRDefault="007653F1" w:rsidP="00C128E3">
            <w:pPr>
              <w:pStyle w:val="Small"/>
              <w:spacing w:before="40" w:after="40"/>
              <w:jc w:val="both"/>
            </w:pPr>
            <w:r w:rsidRPr="00314E34">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314E34" w:rsidRDefault="007653F1" w:rsidP="00C128E3">
            <w:pPr>
              <w:pStyle w:val="Small"/>
              <w:spacing w:before="40" w:after="40"/>
              <w:jc w:val="both"/>
            </w:pPr>
            <w:r w:rsidRPr="00314E34">
              <w:t>Internal identifier of the Vertical CRS</w:t>
            </w:r>
          </w:p>
        </w:tc>
      </w:tr>
      <w:tr w:rsidR="006B70B8" w:rsidRPr="00314E34"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314E34" w:rsidRDefault="00650371" w:rsidP="00C128E3">
            <w:pPr>
              <w:pStyle w:val="Small"/>
              <w:spacing w:before="40" w:after="40"/>
              <w:jc w:val="both"/>
            </w:pPr>
            <w:r w:rsidRPr="00314E34">
              <w:t>Y-</w:t>
            </w:r>
            <w:r w:rsidR="007653F1" w:rsidRPr="00314E34">
              <w:t>coordinate or latitude</w:t>
            </w:r>
          </w:p>
        </w:tc>
      </w:tr>
      <w:tr w:rsidR="006B70B8" w:rsidRPr="00314E34"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314E34" w:rsidRDefault="00650371" w:rsidP="00C128E3">
            <w:pPr>
              <w:pStyle w:val="Small"/>
              <w:spacing w:before="40" w:after="40"/>
              <w:jc w:val="both"/>
            </w:pPr>
            <w:r w:rsidRPr="00314E34">
              <w:t>X-</w:t>
            </w:r>
            <w:r w:rsidR="007653F1" w:rsidRPr="00314E34">
              <w:t>coordinate or longitude</w:t>
            </w:r>
          </w:p>
        </w:tc>
      </w:tr>
      <w:tr w:rsidR="006B70B8" w:rsidRPr="00314E34"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314E34" w:rsidRDefault="007653F1" w:rsidP="00C128E3">
            <w:pPr>
              <w:pStyle w:val="Small"/>
              <w:spacing w:before="40" w:after="40"/>
              <w:jc w:val="both"/>
            </w:pPr>
            <w:r w:rsidRPr="00314E34">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314E34" w:rsidRDefault="007653F1" w:rsidP="00C128E3">
            <w:pPr>
              <w:pStyle w:val="Small"/>
              <w:spacing w:before="40" w:after="40"/>
              <w:jc w:val="both"/>
            </w:pPr>
            <w:r w:rsidRPr="00314E34">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314E34" w:rsidRDefault="00650371" w:rsidP="00C128E3">
            <w:pPr>
              <w:pStyle w:val="Small"/>
              <w:spacing w:before="40" w:after="40"/>
              <w:jc w:val="both"/>
            </w:pPr>
            <w:r w:rsidRPr="00314E34">
              <w:t>Z-</w:t>
            </w:r>
            <w:r w:rsidR="007653F1" w:rsidRPr="00314E34">
              <w:t>coordinate (depth)</w:t>
            </w:r>
          </w:p>
        </w:tc>
      </w:tr>
    </w:tbl>
    <w:p w14:paraId="1AC2044A" w14:textId="447B2160"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13" w:name="_Toc162435478"/>
      <w:bookmarkStart w:id="1314" w:name="_Toc169203172"/>
      <w:bookmarkStart w:id="1315" w:name="_Toc170072502"/>
      <w:bookmarkStart w:id="1316" w:name="_Toc175558731"/>
      <w:r w:rsidRPr="00314E34">
        <w:rPr>
          <w:b/>
        </w:rPr>
        <w:lastRenderedPageBreak/>
        <w:t>Multi Point Record Identifier field - MRID</w:t>
      </w:r>
      <w:bookmarkEnd w:id="1313"/>
      <w:bookmarkEnd w:id="1314"/>
      <w:bookmarkEnd w:id="1315"/>
      <w:bookmarkEnd w:id="131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314E34" w:rsidRDefault="007653F1" w:rsidP="00C128E3">
            <w:pPr>
              <w:pStyle w:val="Small"/>
              <w:spacing w:before="40" w:after="40"/>
              <w:jc w:val="both"/>
              <w:rPr>
                <w:b/>
              </w:rPr>
            </w:pPr>
            <w:r w:rsidRPr="00314E34">
              <w:rPr>
                <w:b/>
              </w:rPr>
              <w:t>Comment</w:t>
            </w:r>
          </w:p>
        </w:tc>
      </w:tr>
      <w:tr w:rsidR="006B70B8" w:rsidRPr="00314E34"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314E34" w:rsidRDefault="007653F1" w:rsidP="00D27FC2">
            <w:pPr>
              <w:pStyle w:val="Small"/>
              <w:spacing w:before="40" w:after="40"/>
              <w:jc w:val="both"/>
            </w:pPr>
            <w:r w:rsidRPr="00314E34">
              <w:t xml:space="preserve">Record </w:t>
            </w:r>
            <w:r w:rsidR="00D27FC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314E34" w:rsidRDefault="007653F1" w:rsidP="00C128E3">
            <w:pPr>
              <w:pStyle w:val="Small"/>
              <w:spacing w:before="40" w:after="40"/>
              <w:jc w:val="both"/>
            </w:pPr>
            <w:r w:rsidRPr="00314E34">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314E34" w:rsidRDefault="007653F1" w:rsidP="00C128E3">
            <w:pPr>
              <w:pStyle w:val="Small"/>
              <w:spacing w:before="40" w:after="40"/>
              <w:jc w:val="both"/>
            </w:pPr>
            <w:r w:rsidRPr="00314E34">
              <w:t xml:space="preserve">{115} </w:t>
            </w:r>
            <w:r w:rsidR="00D27FC2" w:rsidRPr="00314E34">
              <w:t>–</w:t>
            </w:r>
            <w:r w:rsidRPr="00314E34">
              <w:t xml:space="preserve"> Multi Point</w:t>
            </w:r>
          </w:p>
        </w:tc>
      </w:tr>
      <w:tr w:rsidR="006B70B8" w:rsidRPr="00314E34"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314E34" w:rsidRDefault="007653F1" w:rsidP="00D27FC2">
            <w:pPr>
              <w:pStyle w:val="Small"/>
              <w:spacing w:before="40" w:after="40"/>
              <w:jc w:val="both"/>
            </w:pPr>
            <w:r w:rsidRPr="00314E34">
              <w:t xml:space="preserve">Record </w:t>
            </w:r>
            <w:r w:rsidR="00D27FC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6B70B8" w:rsidRPr="00314E34"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314E34" w:rsidRDefault="007653F1" w:rsidP="00D27FC2">
            <w:pPr>
              <w:pStyle w:val="Small"/>
              <w:spacing w:before="40" w:after="40"/>
              <w:jc w:val="both"/>
            </w:pPr>
            <w:r w:rsidRPr="00314E34">
              <w:t xml:space="preserve">Record </w:t>
            </w:r>
            <w:r w:rsidR="00D27FC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314E34" w:rsidRDefault="007653F1" w:rsidP="00C128E3">
            <w:pPr>
              <w:pStyle w:val="Small"/>
              <w:spacing w:before="40" w:after="40"/>
              <w:jc w:val="both"/>
            </w:pPr>
            <w:r w:rsidRPr="00314E34">
              <w:t>RVER contains the serial number of the record edition</w:t>
            </w:r>
          </w:p>
        </w:tc>
      </w:tr>
      <w:tr w:rsidR="006B70B8" w:rsidRPr="00314E34"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314E34" w:rsidRDefault="007653F1" w:rsidP="00D27FC2">
            <w:pPr>
              <w:pStyle w:val="Small"/>
              <w:spacing w:before="40" w:after="40"/>
              <w:jc w:val="both"/>
            </w:pPr>
            <w:r w:rsidRPr="00314E34">
              <w:t xml:space="preserve">Record </w:t>
            </w:r>
            <w:r w:rsidR="00D27FC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314E34" w:rsidRDefault="007653F1" w:rsidP="00C128E3">
            <w:pPr>
              <w:pStyle w:val="Small"/>
              <w:snapToGrid w:val="0"/>
              <w:spacing w:before="40"/>
              <w:jc w:val="both"/>
            </w:pPr>
            <w:r w:rsidRPr="00314E34">
              <w:t>{1} – Insert</w:t>
            </w:r>
          </w:p>
          <w:p w14:paraId="3CCD7D03" w14:textId="196946B8" w:rsidR="00E73EDF" w:rsidRPr="00314E34" w:rsidRDefault="007653F1" w:rsidP="00C128E3">
            <w:pPr>
              <w:pStyle w:val="Small"/>
              <w:snapToGrid w:val="0"/>
              <w:spacing w:before="0"/>
              <w:jc w:val="both"/>
            </w:pPr>
            <w:r w:rsidRPr="00314E34">
              <w:t xml:space="preserve">{2} </w:t>
            </w:r>
            <w:r w:rsidR="00D27FC2" w:rsidRPr="00314E34">
              <w:t>–</w:t>
            </w:r>
            <w:r w:rsidRPr="00314E34">
              <w:t xml:space="preserve"> Delete</w:t>
            </w:r>
          </w:p>
          <w:p w14:paraId="3241AC90" w14:textId="4ACC8CB4" w:rsidR="00E73EDF" w:rsidRPr="00314E34" w:rsidRDefault="007653F1" w:rsidP="00C128E3">
            <w:pPr>
              <w:pStyle w:val="Small"/>
              <w:spacing w:before="0" w:after="40"/>
              <w:jc w:val="both"/>
            </w:pPr>
            <w:r w:rsidRPr="00314E34">
              <w:t xml:space="preserve">{3} </w:t>
            </w:r>
            <w:r w:rsidR="00D27FC2" w:rsidRPr="00314E34">
              <w:t>–</w:t>
            </w:r>
            <w:r w:rsidRPr="00314E34">
              <w:t xml:space="preserve"> Modify</w:t>
            </w:r>
          </w:p>
        </w:tc>
      </w:tr>
    </w:tbl>
    <w:p w14:paraId="58ED6668" w14:textId="77777777" w:rsidR="00E73EDF" w:rsidRPr="00314E34" w:rsidRDefault="00E73EDF" w:rsidP="00D27FC2">
      <w:pPr>
        <w:spacing w:after="0" w:line="240" w:lineRule="auto"/>
      </w:pPr>
    </w:p>
    <w:p w14:paraId="17737D5C" w14:textId="61ED6614"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17" w:name="_Toc162435479"/>
      <w:bookmarkStart w:id="1318" w:name="_Toc169203173"/>
      <w:bookmarkStart w:id="1319" w:name="_Toc170072503"/>
      <w:bookmarkStart w:id="1320" w:name="_Toc175558732"/>
      <w:r w:rsidRPr="00314E34">
        <w:rPr>
          <w:b/>
        </w:rPr>
        <w:t>2-D Integer Coordinate List field structure - C2IL</w:t>
      </w:r>
      <w:bookmarkEnd w:id="1317"/>
      <w:bookmarkEnd w:id="1318"/>
      <w:bookmarkEnd w:id="1319"/>
      <w:bookmarkEnd w:id="1320"/>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314E34"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314E34" w:rsidRDefault="00FF7C24" w:rsidP="00C128E3">
            <w:pPr>
              <w:pStyle w:val="Small"/>
              <w:snapToGrid w:val="0"/>
              <w:spacing w:before="40" w:after="40"/>
              <w:rPr>
                <w:b/>
              </w:rPr>
            </w:pPr>
            <w:r w:rsidRPr="00314E34">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314E34" w:rsidRDefault="00FF7C24" w:rsidP="00C128E3">
            <w:pPr>
              <w:pStyle w:val="Small"/>
              <w:snapToGrid w:val="0"/>
              <w:spacing w:before="40" w:after="40"/>
              <w:rPr>
                <w:b/>
              </w:rPr>
            </w:pPr>
            <w:r w:rsidRPr="00314E34">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314E34" w:rsidRDefault="00FF7C24" w:rsidP="00C128E3">
            <w:pPr>
              <w:pStyle w:val="Small"/>
              <w:snapToGrid w:val="0"/>
              <w:spacing w:before="40" w:after="40"/>
              <w:rPr>
                <w:b/>
              </w:rPr>
            </w:pPr>
            <w:r w:rsidRPr="00314E34">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314E34" w:rsidRDefault="00FF7C24" w:rsidP="00C128E3">
            <w:pPr>
              <w:pStyle w:val="Small"/>
              <w:snapToGrid w:val="0"/>
              <w:spacing w:before="40" w:after="40"/>
              <w:rPr>
                <w:b/>
              </w:rPr>
            </w:pPr>
            <w:r w:rsidRPr="00314E34">
              <w:rPr>
                <w:b/>
              </w:rPr>
              <w:t>Subfield content and specification</w:t>
            </w:r>
          </w:p>
        </w:tc>
      </w:tr>
      <w:tr w:rsidR="006B70B8" w:rsidRPr="00314E34"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314E34" w:rsidRDefault="00FF7C24" w:rsidP="00C128E3">
            <w:pPr>
              <w:pStyle w:val="Small"/>
              <w:snapToGrid w:val="0"/>
              <w:spacing w:before="40" w:after="40"/>
            </w:pPr>
            <w:r w:rsidRPr="00314E34">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314E34" w:rsidRDefault="00FF7C24" w:rsidP="00C128E3">
            <w:pPr>
              <w:pStyle w:val="Small"/>
              <w:snapToGrid w:val="0"/>
              <w:spacing w:before="40" w:after="40"/>
            </w:pPr>
            <w:r w:rsidRPr="00314E34">
              <w:t>*YCOO</w:t>
            </w:r>
          </w:p>
        </w:tc>
        <w:tc>
          <w:tcPr>
            <w:tcW w:w="863" w:type="dxa"/>
            <w:tcBorders>
              <w:top w:val="double" w:sz="4" w:space="0" w:color="auto"/>
              <w:left w:val="single" w:sz="4" w:space="0" w:color="000000"/>
              <w:bottom w:val="single" w:sz="4" w:space="0" w:color="000000"/>
            </w:tcBorders>
          </w:tcPr>
          <w:p w14:paraId="541B938D" w14:textId="77777777" w:rsidR="00FF7C24" w:rsidRPr="00314E34" w:rsidRDefault="00FF7C24" w:rsidP="00C128E3">
            <w:pPr>
              <w:pStyle w:val="Small"/>
              <w:snapToGrid w:val="0"/>
              <w:spacing w:before="40" w:after="40"/>
            </w:pPr>
            <w:r w:rsidRPr="00314E34">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314E34" w:rsidRDefault="00FF7C24" w:rsidP="00C128E3">
            <w:pPr>
              <w:pStyle w:val="Small"/>
              <w:snapToGrid w:val="0"/>
              <w:spacing w:before="40" w:after="40"/>
            </w:pPr>
            <w:r w:rsidRPr="00314E34">
              <w:t>Y-coordinate or latitude</w:t>
            </w:r>
          </w:p>
        </w:tc>
      </w:tr>
      <w:tr w:rsidR="006B70B8" w:rsidRPr="00314E34"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314E34" w:rsidRDefault="00FF7C24" w:rsidP="00C128E3">
            <w:pPr>
              <w:pStyle w:val="Small"/>
              <w:snapToGrid w:val="0"/>
              <w:spacing w:before="40" w:after="40"/>
            </w:pPr>
            <w:r w:rsidRPr="00314E34">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314E34" w:rsidRDefault="00FF7C24" w:rsidP="00C128E3">
            <w:pPr>
              <w:pStyle w:val="Small"/>
              <w:snapToGrid w:val="0"/>
              <w:spacing w:before="40" w:after="40"/>
            </w:pPr>
            <w:r w:rsidRPr="00314E34">
              <w:t>XCOO</w:t>
            </w:r>
          </w:p>
        </w:tc>
        <w:tc>
          <w:tcPr>
            <w:tcW w:w="863" w:type="dxa"/>
            <w:tcBorders>
              <w:top w:val="single" w:sz="4" w:space="0" w:color="000000"/>
              <w:left w:val="single" w:sz="4" w:space="0" w:color="000000"/>
              <w:bottom w:val="single" w:sz="4" w:space="0" w:color="000000"/>
            </w:tcBorders>
          </w:tcPr>
          <w:p w14:paraId="3DDB7B34" w14:textId="77777777" w:rsidR="00FF7C24" w:rsidRPr="00314E34" w:rsidRDefault="00FF7C24" w:rsidP="00C128E3">
            <w:pPr>
              <w:pStyle w:val="Small"/>
              <w:snapToGrid w:val="0"/>
              <w:spacing w:before="40" w:after="40"/>
            </w:pPr>
            <w:r w:rsidRPr="00314E34">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314E34" w:rsidRDefault="00FF7C24" w:rsidP="00C128E3">
            <w:pPr>
              <w:pStyle w:val="Small"/>
              <w:snapToGrid w:val="0"/>
              <w:spacing w:before="40" w:after="40"/>
            </w:pPr>
            <w:r w:rsidRPr="00314E34">
              <w:t>X-coordinate or longitude</w:t>
            </w:r>
          </w:p>
        </w:tc>
      </w:tr>
    </w:tbl>
    <w:p w14:paraId="54464CED" w14:textId="77777777" w:rsidR="00E73EDF" w:rsidRPr="00314E34" w:rsidRDefault="00E73EDF" w:rsidP="00D27FC2">
      <w:pPr>
        <w:spacing w:after="0" w:line="240" w:lineRule="auto"/>
      </w:pPr>
    </w:p>
    <w:p w14:paraId="5B048BAD" w14:textId="5366BC1F"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21" w:name="_Toc162435480"/>
      <w:bookmarkStart w:id="1322" w:name="_Toc169203174"/>
      <w:bookmarkStart w:id="1323" w:name="_Toc170072504"/>
      <w:bookmarkStart w:id="1324" w:name="_Toc175558733"/>
      <w:r w:rsidRPr="00314E34">
        <w:rPr>
          <w:b/>
        </w:rPr>
        <w:t>3-D Integer Coordinate List field structure - C3IL</w:t>
      </w:r>
      <w:bookmarkEnd w:id="1321"/>
      <w:bookmarkEnd w:id="1322"/>
      <w:bookmarkEnd w:id="1323"/>
      <w:bookmarkEnd w:id="1324"/>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314E34"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314E34" w:rsidRDefault="007653F1" w:rsidP="00C128E3">
            <w:pPr>
              <w:pStyle w:val="Small"/>
              <w:snapToGrid w:val="0"/>
              <w:spacing w:before="40" w:after="40"/>
              <w:rPr>
                <w:b/>
              </w:rPr>
            </w:pPr>
            <w:r w:rsidRPr="00314E34">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314E34" w:rsidRDefault="007653F1" w:rsidP="00C128E3">
            <w:pPr>
              <w:pStyle w:val="Small"/>
              <w:snapToGrid w:val="0"/>
              <w:spacing w:before="40" w:after="40"/>
              <w:rPr>
                <w:b/>
              </w:rPr>
            </w:pPr>
            <w:r w:rsidRPr="00314E34">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314E34" w:rsidRDefault="007653F1" w:rsidP="00C128E3">
            <w:pPr>
              <w:pStyle w:val="Small"/>
              <w:snapToGrid w:val="0"/>
              <w:spacing w:before="40" w:after="40"/>
              <w:rPr>
                <w:b/>
              </w:rPr>
            </w:pPr>
            <w:r w:rsidRPr="00314E34">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314E34" w:rsidRDefault="007653F1" w:rsidP="00C128E3">
            <w:pPr>
              <w:pStyle w:val="Small"/>
              <w:snapToGrid w:val="0"/>
              <w:spacing w:before="40" w:after="40"/>
              <w:rPr>
                <w:b/>
              </w:rPr>
            </w:pPr>
            <w:r w:rsidRPr="00314E34">
              <w:rPr>
                <w:b/>
              </w:rPr>
              <w:t>Subfield content and specification</w:t>
            </w:r>
          </w:p>
        </w:tc>
      </w:tr>
      <w:tr w:rsidR="006B70B8" w:rsidRPr="00314E34"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314E34" w:rsidRDefault="007653F1" w:rsidP="00C128E3">
            <w:pPr>
              <w:pStyle w:val="Small"/>
              <w:snapToGrid w:val="0"/>
              <w:spacing w:before="40" w:after="40"/>
            </w:pPr>
            <w:r w:rsidRPr="00314E34">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314E34" w:rsidRDefault="007653F1" w:rsidP="00C128E3">
            <w:pPr>
              <w:pStyle w:val="Small"/>
              <w:snapToGrid w:val="0"/>
              <w:spacing w:before="40" w:after="40"/>
            </w:pPr>
            <w:r w:rsidRPr="00314E34">
              <w:t>VCID</w:t>
            </w:r>
          </w:p>
        </w:tc>
        <w:tc>
          <w:tcPr>
            <w:tcW w:w="849" w:type="dxa"/>
            <w:tcBorders>
              <w:top w:val="double" w:sz="4" w:space="0" w:color="auto"/>
              <w:left w:val="single" w:sz="4" w:space="0" w:color="000000"/>
              <w:bottom w:val="single" w:sz="4" w:space="0" w:color="000000"/>
            </w:tcBorders>
          </w:tcPr>
          <w:p w14:paraId="1ECEB1E6" w14:textId="77777777" w:rsidR="00E73EDF" w:rsidRPr="00314E34" w:rsidRDefault="007653F1" w:rsidP="00C128E3">
            <w:pPr>
              <w:pStyle w:val="Small"/>
              <w:snapToGrid w:val="0"/>
              <w:spacing w:before="40" w:after="40"/>
            </w:pPr>
            <w:r w:rsidRPr="00314E34">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314E34" w:rsidRDefault="007653F1" w:rsidP="00C128E3">
            <w:pPr>
              <w:pStyle w:val="Small"/>
              <w:snapToGrid w:val="0"/>
              <w:spacing w:before="40" w:after="40"/>
            </w:pPr>
            <w:r w:rsidRPr="00314E34">
              <w:t>Internal identifier of the Vertical CRS</w:t>
            </w:r>
          </w:p>
        </w:tc>
      </w:tr>
      <w:tr w:rsidR="006B70B8" w:rsidRPr="00314E34"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314E34" w:rsidRDefault="007653F1" w:rsidP="00C128E3">
            <w:pPr>
              <w:pStyle w:val="Small"/>
              <w:snapToGrid w:val="0"/>
              <w:spacing w:before="40" w:after="40"/>
            </w:pPr>
            <w:r w:rsidRPr="00314E34">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314E34" w:rsidRDefault="007653F1" w:rsidP="00C128E3">
            <w:pPr>
              <w:pStyle w:val="Small"/>
              <w:snapToGrid w:val="0"/>
              <w:spacing w:before="40" w:after="40"/>
            </w:pPr>
            <w:r w:rsidRPr="00314E34">
              <w:t>*YCOO</w:t>
            </w:r>
          </w:p>
        </w:tc>
        <w:tc>
          <w:tcPr>
            <w:tcW w:w="849" w:type="dxa"/>
            <w:tcBorders>
              <w:top w:val="single" w:sz="4" w:space="0" w:color="000000"/>
              <w:left w:val="single" w:sz="4" w:space="0" w:color="000000"/>
              <w:bottom w:val="single" w:sz="4" w:space="0" w:color="000000"/>
            </w:tcBorders>
          </w:tcPr>
          <w:p w14:paraId="78BBD326"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314E34" w:rsidRDefault="00D27FC2" w:rsidP="00C128E3">
            <w:pPr>
              <w:pStyle w:val="Small"/>
              <w:snapToGrid w:val="0"/>
              <w:spacing w:before="40" w:after="40"/>
            </w:pPr>
            <w:r w:rsidRPr="00314E34">
              <w:t>Y-</w:t>
            </w:r>
            <w:r w:rsidR="007653F1" w:rsidRPr="00314E34">
              <w:t>coordinate or latitude</w:t>
            </w:r>
          </w:p>
        </w:tc>
      </w:tr>
      <w:tr w:rsidR="006B70B8" w:rsidRPr="00314E34"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314E34" w:rsidRDefault="007653F1" w:rsidP="00C128E3">
            <w:pPr>
              <w:pStyle w:val="Small"/>
              <w:snapToGrid w:val="0"/>
              <w:spacing w:before="40" w:after="40"/>
            </w:pPr>
            <w:r w:rsidRPr="00314E34">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314E34" w:rsidRDefault="007653F1" w:rsidP="00C128E3">
            <w:pPr>
              <w:pStyle w:val="Small"/>
              <w:snapToGrid w:val="0"/>
              <w:spacing w:before="40" w:after="40"/>
            </w:pPr>
            <w:r w:rsidRPr="00314E34">
              <w:t>XCOO</w:t>
            </w:r>
          </w:p>
        </w:tc>
        <w:tc>
          <w:tcPr>
            <w:tcW w:w="849" w:type="dxa"/>
            <w:tcBorders>
              <w:top w:val="single" w:sz="4" w:space="0" w:color="000000"/>
              <w:left w:val="single" w:sz="4" w:space="0" w:color="000000"/>
              <w:bottom w:val="single" w:sz="4" w:space="0" w:color="000000"/>
            </w:tcBorders>
          </w:tcPr>
          <w:p w14:paraId="4777F6F4"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314E34" w:rsidRDefault="00D27FC2" w:rsidP="00C128E3">
            <w:pPr>
              <w:pStyle w:val="Small"/>
              <w:snapToGrid w:val="0"/>
              <w:spacing w:before="40" w:after="40"/>
            </w:pPr>
            <w:r w:rsidRPr="00314E34">
              <w:t>X-</w:t>
            </w:r>
            <w:r w:rsidR="007653F1" w:rsidRPr="00314E34">
              <w:t>coordinate or longitude</w:t>
            </w:r>
          </w:p>
        </w:tc>
      </w:tr>
      <w:tr w:rsidR="006B70B8" w:rsidRPr="00314E34"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314E34" w:rsidRDefault="007653F1" w:rsidP="00C128E3">
            <w:pPr>
              <w:pStyle w:val="Small"/>
              <w:snapToGrid w:val="0"/>
              <w:spacing w:before="40" w:after="40"/>
            </w:pPr>
            <w:r w:rsidRPr="00314E34">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314E34" w:rsidRDefault="007653F1" w:rsidP="00C128E3">
            <w:pPr>
              <w:pStyle w:val="Small"/>
              <w:snapToGrid w:val="0"/>
              <w:spacing w:before="40" w:after="40"/>
            </w:pPr>
            <w:r w:rsidRPr="00314E34">
              <w:t>ZCOO</w:t>
            </w:r>
          </w:p>
        </w:tc>
        <w:tc>
          <w:tcPr>
            <w:tcW w:w="849" w:type="dxa"/>
            <w:tcBorders>
              <w:top w:val="single" w:sz="4" w:space="0" w:color="000000"/>
              <w:left w:val="single" w:sz="4" w:space="0" w:color="000000"/>
              <w:bottom w:val="single" w:sz="4" w:space="0" w:color="000000"/>
            </w:tcBorders>
          </w:tcPr>
          <w:p w14:paraId="6CFF8C4E"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314E34" w:rsidRDefault="00D27FC2" w:rsidP="00C128E3">
            <w:pPr>
              <w:pStyle w:val="Small"/>
              <w:snapToGrid w:val="0"/>
              <w:spacing w:before="40" w:after="40"/>
            </w:pPr>
            <w:r w:rsidRPr="00314E34">
              <w:t>Z-</w:t>
            </w:r>
            <w:r w:rsidR="007653F1" w:rsidRPr="00314E34">
              <w:t>coordinate (depth)</w:t>
            </w:r>
          </w:p>
        </w:tc>
      </w:tr>
    </w:tbl>
    <w:p w14:paraId="01AF40B9" w14:textId="77777777" w:rsidR="00E73EDF" w:rsidRPr="00314E34" w:rsidRDefault="00E73EDF" w:rsidP="00D27FC2">
      <w:pPr>
        <w:spacing w:after="0" w:line="240" w:lineRule="auto"/>
      </w:pPr>
    </w:p>
    <w:p w14:paraId="6A4886F3" w14:textId="2C7392DE"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25" w:name="_Toc162435481"/>
      <w:bookmarkStart w:id="1326" w:name="_Toc169203175"/>
      <w:bookmarkStart w:id="1327" w:name="_Toc170072505"/>
      <w:bookmarkStart w:id="1328" w:name="_Toc175558734"/>
      <w:r w:rsidRPr="00314E34">
        <w:rPr>
          <w:b/>
        </w:rPr>
        <w:t>Coordinate Control field - COCC</w:t>
      </w:r>
      <w:bookmarkEnd w:id="1325"/>
      <w:bookmarkEnd w:id="1326"/>
      <w:bookmarkEnd w:id="1327"/>
      <w:bookmarkEnd w:id="132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314E34" w:rsidRDefault="007653F1" w:rsidP="00C128E3">
            <w:pPr>
              <w:pStyle w:val="Small"/>
              <w:spacing w:before="40" w:after="40"/>
              <w:jc w:val="both"/>
              <w:rPr>
                <w:b/>
              </w:rPr>
            </w:pPr>
            <w:r w:rsidRPr="00314E34">
              <w:rPr>
                <w:b/>
              </w:rPr>
              <w:t>Comment</w:t>
            </w:r>
          </w:p>
        </w:tc>
      </w:tr>
      <w:tr w:rsidR="006B70B8" w:rsidRPr="00314E34"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314E34" w:rsidRDefault="007653F1" w:rsidP="00C128E3">
            <w:pPr>
              <w:pStyle w:val="Small"/>
              <w:snapToGrid w:val="0"/>
              <w:spacing w:before="40" w:after="40"/>
            </w:pPr>
            <w:r w:rsidRPr="00314E34">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314E34" w:rsidRDefault="007653F1" w:rsidP="00C128E3">
            <w:pPr>
              <w:pStyle w:val="Small"/>
              <w:snapToGrid w:val="0"/>
              <w:spacing w:before="40" w:after="40"/>
            </w:pPr>
            <w:r w:rsidRPr="00314E34">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314E34" w:rsidRDefault="007653F1" w:rsidP="00C128E3">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314E34" w:rsidRDefault="007653F1" w:rsidP="00C128E3">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314E34" w:rsidRDefault="007653F1" w:rsidP="00C128E3">
            <w:pPr>
              <w:pStyle w:val="Small"/>
              <w:snapToGrid w:val="0"/>
              <w:spacing w:before="40"/>
            </w:pPr>
            <w:r w:rsidRPr="00314E34">
              <w:t xml:space="preserve">{1} </w:t>
            </w:r>
            <w:r w:rsidR="00D27FC2" w:rsidRPr="00314E34">
              <w:t>–</w:t>
            </w:r>
            <w:r w:rsidRPr="00314E34">
              <w:t xml:space="preserve"> Insert</w:t>
            </w:r>
          </w:p>
          <w:p w14:paraId="31E02A8A" w14:textId="210A5947" w:rsidR="00E73EDF" w:rsidRPr="00314E34" w:rsidRDefault="007653F1" w:rsidP="00C128E3">
            <w:pPr>
              <w:pStyle w:val="Small"/>
              <w:spacing w:before="0"/>
            </w:pPr>
            <w:r w:rsidRPr="00314E34">
              <w:t xml:space="preserve">{2} </w:t>
            </w:r>
            <w:r w:rsidR="00D27FC2" w:rsidRPr="00314E34">
              <w:t>–</w:t>
            </w:r>
            <w:r w:rsidRPr="00314E34">
              <w:t xml:space="preserve"> Delete</w:t>
            </w:r>
          </w:p>
          <w:p w14:paraId="7FCCC147" w14:textId="59391D5A" w:rsidR="00E73EDF" w:rsidRPr="00314E34" w:rsidRDefault="007653F1" w:rsidP="00C128E3">
            <w:pPr>
              <w:pStyle w:val="Small"/>
              <w:spacing w:before="0" w:after="40"/>
            </w:pPr>
            <w:r w:rsidRPr="00314E34">
              <w:t xml:space="preserve">{3} </w:t>
            </w:r>
            <w:r w:rsidR="00D27FC2" w:rsidRPr="00314E34">
              <w:t>–</w:t>
            </w:r>
            <w:r w:rsidRPr="00314E34">
              <w:t xml:space="preserve"> Modify</w:t>
            </w:r>
          </w:p>
        </w:tc>
      </w:tr>
      <w:tr w:rsidR="006B70B8" w:rsidRPr="00314E34"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314E34" w:rsidRDefault="007653F1" w:rsidP="00C128E3">
            <w:pPr>
              <w:pStyle w:val="Small"/>
              <w:snapToGrid w:val="0"/>
              <w:spacing w:before="40" w:after="40"/>
            </w:pPr>
            <w:r w:rsidRPr="00314E34">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314E34" w:rsidRDefault="007653F1" w:rsidP="00C128E3">
            <w:pPr>
              <w:pStyle w:val="Small"/>
              <w:snapToGrid w:val="0"/>
              <w:spacing w:before="40" w:after="40"/>
            </w:pPr>
            <w:r w:rsidRPr="00314E34">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314E34" w:rsidRDefault="007653F1" w:rsidP="00C128E3">
            <w:pPr>
              <w:pStyle w:val="Small"/>
              <w:snapToGrid w:val="0"/>
              <w:spacing w:before="40" w:after="40"/>
            </w:pPr>
            <w:r w:rsidRPr="00314E34">
              <w:t>Index (position) of the addressed coordinate tuple within the coordinate field(s) of the target record</w:t>
            </w:r>
          </w:p>
        </w:tc>
      </w:tr>
      <w:tr w:rsidR="006B70B8" w:rsidRPr="00314E34"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314E34" w:rsidRDefault="007653F1" w:rsidP="00C128E3">
            <w:pPr>
              <w:pStyle w:val="Small"/>
              <w:snapToGrid w:val="0"/>
              <w:spacing w:before="40" w:after="40"/>
            </w:pPr>
            <w:r w:rsidRPr="00314E34">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314E34" w:rsidRDefault="007653F1" w:rsidP="00C128E3">
            <w:pPr>
              <w:pStyle w:val="Small"/>
              <w:snapToGrid w:val="0"/>
              <w:spacing w:before="40" w:after="40"/>
            </w:pPr>
            <w:r w:rsidRPr="00314E34">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8DDEB45" w:rsidR="00E73EDF" w:rsidRPr="00314E34" w:rsidRDefault="007653F1" w:rsidP="00C30CFA">
            <w:pPr>
              <w:pStyle w:val="Small"/>
              <w:snapToGrid w:val="0"/>
              <w:spacing w:before="40" w:after="40"/>
              <w:rPr>
                <w:iCs/>
              </w:rPr>
            </w:pPr>
            <w:r w:rsidRPr="00314E34">
              <w:t xml:space="preserve">Number of coordinate </w:t>
            </w:r>
            <w:commentRangeStart w:id="1329"/>
            <w:r w:rsidRPr="00314E34">
              <w:t xml:space="preserve">tuples </w:t>
            </w:r>
            <w:ins w:id="1330" w:author="Jeff Wootton" w:date="2025-03-07T11:04:00Z">
              <w:r w:rsidR="00C30CFA" w:rsidRPr="00314E34">
                <w:rPr>
                  <w:iCs/>
                </w:rPr>
                <w:t>to be inserted, deleted or modified.</w:t>
              </w:r>
            </w:ins>
            <w:ins w:id="1331" w:author="Jeff Wootton" w:date="2025-03-07T11:06:00Z" w16du:dateUtc="2025-03-07T10:06:00Z">
              <w:r w:rsidR="004264C0" w:rsidRPr="00314E34">
                <w:rPr>
                  <w:iCs/>
                </w:rPr>
                <w:t xml:space="preserve"> </w:t>
              </w:r>
            </w:ins>
            <w:ins w:id="1332" w:author="Jeff Wootton" w:date="2025-03-07T11:04:00Z">
              <w:r w:rsidR="00C30CFA" w:rsidRPr="00314E34">
                <w:rPr>
                  <w:iCs/>
                </w:rPr>
                <w:t>If COUI is Insert(1) or Modify(3) this is the number of coordinate tuples in the coordinate field(s)</w:t>
              </w:r>
            </w:ins>
            <w:commentRangeEnd w:id="1329"/>
            <w:ins w:id="1333" w:author="Jeff Wootton" w:date="2025-03-07T11:08:00Z" w16du:dateUtc="2025-03-07T10:08:00Z">
              <w:r w:rsidR="0097329E" w:rsidRPr="00314E34">
                <w:rPr>
                  <w:rStyle w:val="CommentReference"/>
                  <w:rFonts w:eastAsia="MS Mincho"/>
                  <w:snapToGrid/>
                  <w:szCs w:val="20"/>
                  <w:lang w:val="en-GB" w:eastAsia="ja-JP"/>
                </w:rPr>
                <w:commentReference w:id="1329"/>
              </w:r>
            </w:ins>
            <w:ins w:id="1334" w:author="Jeff Wootton" w:date="2025-03-07T11:04:00Z">
              <w:r w:rsidR="00C30CFA" w:rsidRPr="00314E34">
                <w:rPr>
                  <w:i/>
                </w:rPr>
                <w:t xml:space="preserve"> </w:t>
              </w:r>
            </w:ins>
            <w:del w:id="1335" w:author="Jeff Wootton" w:date="2025-03-07T11:04:00Z" w16du:dateUtc="2025-03-07T10:04:00Z">
              <w:r w:rsidRPr="00314E34" w:rsidDel="00C30CFA">
                <w:delText xml:space="preserve">in the coordinate field(s) </w:delText>
              </w:r>
            </w:del>
            <w:r w:rsidRPr="00314E34">
              <w:t>of the update record</w:t>
            </w:r>
          </w:p>
        </w:tc>
      </w:tr>
    </w:tbl>
    <w:p w14:paraId="46D59952" w14:textId="77777777" w:rsidR="00E73EDF" w:rsidRPr="00314E34" w:rsidRDefault="00E73EDF" w:rsidP="00D27FC2">
      <w:pPr>
        <w:spacing w:after="0" w:line="240" w:lineRule="auto"/>
      </w:pPr>
    </w:p>
    <w:p w14:paraId="204E6819" w14:textId="42329654"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36" w:name="_Toc162435482"/>
      <w:bookmarkStart w:id="1337" w:name="_Toc169203176"/>
      <w:bookmarkStart w:id="1338" w:name="_Toc170072506"/>
      <w:bookmarkStart w:id="1339" w:name="_Toc175558735"/>
      <w:r w:rsidRPr="00314E34">
        <w:rPr>
          <w:b/>
        </w:rPr>
        <w:t>Curve Record Identifier field - CRID</w:t>
      </w:r>
      <w:bookmarkEnd w:id="1336"/>
      <w:bookmarkEnd w:id="1337"/>
      <w:bookmarkEnd w:id="1338"/>
      <w:bookmarkEnd w:id="133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314E34" w:rsidRDefault="007653F1" w:rsidP="00C128E3">
            <w:pPr>
              <w:pStyle w:val="Small"/>
              <w:spacing w:before="40" w:after="40"/>
              <w:jc w:val="both"/>
              <w:rPr>
                <w:b/>
              </w:rPr>
            </w:pPr>
            <w:r w:rsidRPr="00314E34">
              <w:rPr>
                <w:b/>
              </w:rPr>
              <w:t>Comment</w:t>
            </w:r>
          </w:p>
        </w:tc>
      </w:tr>
      <w:tr w:rsidR="006B70B8" w:rsidRPr="00314E34"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314E34" w:rsidRDefault="007653F1" w:rsidP="00D27FC2">
            <w:pPr>
              <w:pStyle w:val="Small"/>
              <w:spacing w:before="40" w:after="40"/>
              <w:jc w:val="both"/>
            </w:pPr>
            <w:r w:rsidRPr="00314E34">
              <w:t xml:space="preserve">Record </w:t>
            </w:r>
            <w:r w:rsidR="00D27FC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314E34" w:rsidRDefault="007653F1" w:rsidP="00C128E3">
            <w:pPr>
              <w:pStyle w:val="Small"/>
              <w:spacing w:before="40" w:after="40"/>
              <w:jc w:val="both"/>
            </w:pPr>
            <w:r w:rsidRPr="00314E34">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314E34" w:rsidRDefault="007653F1" w:rsidP="00C128E3">
            <w:pPr>
              <w:pStyle w:val="Small"/>
              <w:spacing w:before="40" w:after="40"/>
              <w:jc w:val="both"/>
            </w:pPr>
            <w:r w:rsidRPr="00314E34">
              <w:t xml:space="preserve">{120} </w:t>
            </w:r>
            <w:r w:rsidR="00D27FC2" w:rsidRPr="00314E34">
              <w:t>–</w:t>
            </w:r>
            <w:r w:rsidRPr="00314E34">
              <w:t xml:space="preserve"> Curve</w:t>
            </w:r>
          </w:p>
        </w:tc>
      </w:tr>
      <w:tr w:rsidR="006B70B8" w:rsidRPr="00314E34"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314E34" w:rsidRDefault="007653F1" w:rsidP="00D27FC2">
            <w:pPr>
              <w:pStyle w:val="Small"/>
              <w:spacing w:before="40" w:after="40"/>
              <w:jc w:val="both"/>
            </w:pPr>
            <w:r w:rsidRPr="00314E34">
              <w:t xml:space="preserve">Record </w:t>
            </w:r>
            <w:r w:rsidR="00D27FC2" w:rsidRPr="00314E34">
              <w:t>identification number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6B70B8" w:rsidRPr="00314E34"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314E34" w:rsidRDefault="007653F1" w:rsidP="00D27FC2">
            <w:pPr>
              <w:pStyle w:val="Small"/>
              <w:spacing w:before="40" w:after="40"/>
              <w:jc w:val="both"/>
            </w:pPr>
            <w:r w:rsidRPr="00314E34">
              <w:t xml:space="preserve">Record </w:t>
            </w:r>
            <w:r w:rsidR="00D27FC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314E34" w:rsidRDefault="007653F1" w:rsidP="00C128E3">
            <w:pPr>
              <w:pStyle w:val="Small"/>
              <w:spacing w:before="40" w:after="40"/>
              <w:jc w:val="both"/>
            </w:pPr>
            <w:r w:rsidRPr="00314E34">
              <w:t>RVER contains the serial number of the record edition</w:t>
            </w:r>
          </w:p>
        </w:tc>
      </w:tr>
      <w:tr w:rsidR="006B70B8" w:rsidRPr="00314E34"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314E34" w:rsidRDefault="007653F1" w:rsidP="00D27FC2">
            <w:pPr>
              <w:pStyle w:val="Small"/>
              <w:spacing w:before="40" w:after="40"/>
              <w:jc w:val="both"/>
            </w:pPr>
            <w:r w:rsidRPr="00314E34">
              <w:t xml:space="preserve">Record </w:t>
            </w:r>
            <w:r w:rsidR="00D27FC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314E34" w:rsidRDefault="007653F1" w:rsidP="00C128E3">
            <w:pPr>
              <w:pStyle w:val="Small"/>
              <w:snapToGrid w:val="0"/>
              <w:spacing w:before="40"/>
              <w:jc w:val="both"/>
            </w:pPr>
            <w:r w:rsidRPr="00314E34">
              <w:t xml:space="preserve">{1} </w:t>
            </w:r>
            <w:r w:rsidR="00D27FC2" w:rsidRPr="00314E34">
              <w:t>–</w:t>
            </w:r>
            <w:r w:rsidRPr="00314E34">
              <w:t xml:space="preserve"> Insert</w:t>
            </w:r>
          </w:p>
          <w:p w14:paraId="43E5286F" w14:textId="1FA60209" w:rsidR="00E73EDF" w:rsidRPr="00314E34" w:rsidRDefault="007653F1" w:rsidP="00C128E3">
            <w:pPr>
              <w:pStyle w:val="Small"/>
              <w:spacing w:before="0"/>
              <w:jc w:val="both"/>
            </w:pPr>
            <w:r w:rsidRPr="00314E34">
              <w:t xml:space="preserve">{2} </w:t>
            </w:r>
            <w:r w:rsidR="00D27FC2" w:rsidRPr="00314E34">
              <w:t>–</w:t>
            </w:r>
            <w:r w:rsidRPr="00314E34">
              <w:t xml:space="preserve"> Delete</w:t>
            </w:r>
          </w:p>
          <w:p w14:paraId="494D15FF" w14:textId="2F6BC539" w:rsidR="00E73EDF" w:rsidRPr="00314E34" w:rsidRDefault="007653F1" w:rsidP="00C128E3">
            <w:pPr>
              <w:pStyle w:val="Small"/>
              <w:spacing w:before="0" w:after="40"/>
              <w:jc w:val="both"/>
            </w:pPr>
            <w:r w:rsidRPr="00314E34">
              <w:t xml:space="preserve">{3} </w:t>
            </w:r>
            <w:r w:rsidR="00D27FC2" w:rsidRPr="00314E34">
              <w:t>–</w:t>
            </w:r>
            <w:r w:rsidRPr="00314E34">
              <w:t xml:space="preserve"> Modify</w:t>
            </w:r>
          </w:p>
        </w:tc>
      </w:tr>
    </w:tbl>
    <w:p w14:paraId="322C45D4" w14:textId="77777777" w:rsidR="00E73EDF" w:rsidRPr="00314E34" w:rsidRDefault="00E73EDF" w:rsidP="00D27FC2">
      <w:pPr>
        <w:spacing w:after="0" w:line="240" w:lineRule="auto"/>
      </w:pPr>
    </w:p>
    <w:p w14:paraId="45ECD600" w14:textId="73E6C20C"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40" w:name="_Toc162435483"/>
      <w:bookmarkStart w:id="1341" w:name="_Toc169203177"/>
      <w:bookmarkStart w:id="1342" w:name="_Toc170072507"/>
      <w:bookmarkStart w:id="1343" w:name="_Toc175558736"/>
      <w:r w:rsidRPr="00314E34">
        <w:rPr>
          <w:b/>
        </w:rPr>
        <w:t>Point Association field - PTAS</w:t>
      </w:r>
      <w:bookmarkEnd w:id="1340"/>
      <w:bookmarkEnd w:id="1341"/>
      <w:bookmarkEnd w:id="1342"/>
      <w:bookmarkEnd w:id="1343"/>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314E34"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314E34" w:rsidRDefault="007653F1" w:rsidP="00C128E3">
            <w:pPr>
              <w:pStyle w:val="Small"/>
              <w:spacing w:before="40" w:after="40"/>
              <w:jc w:val="both"/>
              <w:rPr>
                <w:b/>
              </w:rPr>
            </w:pPr>
            <w:r w:rsidRPr="00314E34">
              <w:rPr>
                <w:b/>
              </w:rPr>
              <w:t>Comment</w:t>
            </w:r>
          </w:p>
        </w:tc>
      </w:tr>
      <w:tr w:rsidR="006B70B8" w:rsidRPr="00314E34"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314E34" w:rsidRDefault="007653F1" w:rsidP="00D27FC2">
            <w:pPr>
              <w:pStyle w:val="Small"/>
              <w:spacing w:before="40" w:after="40"/>
              <w:jc w:val="both"/>
            </w:pPr>
            <w:r w:rsidRPr="00314E34">
              <w:t xml:space="preserve">Referenced Record </w:t>
            </w:r>
            <w:r w:rsidR="00D27FC2" w:rsidRPr="00314E34">
              <w:t>name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314E34" w:rsidRDefault="007653F1" w:rsidP="00C128E3">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314E34" w:rsidRDefault="008222D6" w:rsidP="00C128E3">
            <w:pPr>
              <w:pStyle w:val="Small"/>
              <w:spacing w:before="40" w:after="40"/>
              <w:jc w:val="both"/>
            </w:pPr>
            <w:r w:rsidRPr="00314E34">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Pr="00314E34" w:rsidRDefault="007653F1" w:rsidP="00C128E3">
            <w:pPr>
              <w:pStyle w:val="Small"/>
              <w:spacing w:before="40" w:after="40"/>
              <w:jc w:val="both"/>
            </w:pPr>
            <w:r w:rsidRPr="00314E34">
              <w:t>Record name of the referenced record</w:t>
            </w:r>
          </w:p>
          <w:p w14:paraId="6FF66DAC" w14:textId="368972E5" w:rsidR="008222D6" w:rsidRPr="00314E34" w:rsidRDefault="008222D6" w:rsidP="00C128E3">
            <w:pPr>
              <w:pStyle w:val="Small"/>
              <w:spacing w:before="40" w:after="40"/>
              <w:jc w:val="both"/>
            </w:pPr>
            <w:r w:rsidRPr="00314E34">
              <w:t>{110} – Point</w:t>
            </w:r>
          </w:p>
        </w:tc>
      </w:tr>
      <w:tr w:rsidR="006B70B8" w:rsidRPr="00314E34"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314E34" w:rsidRDefault="007653F1" w:rsidP="00D27FC2">
            <w:pPr>
              <w:pStyle w:val="Small"/>
              <w:spacing w:before="40" w:after="40"/>
              <w:jc w:val="both"/>
            </w:pPr>
            <w:r w:rsidRPr="00314E34">
              <w:t xml:space="preserve">Referenced Record </w:t>
            </w:r>
            <w:r w:rsidR="00D27FC2"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314E34" w:rsidRDefault="007653F1" w:rsidP="00C128E3">
            <w:pPr>
              <w:pStyle w:val="Small"/>
              <w:spacing w:before="40" w:after="40"/>
              <w:jc w:val="both"/>
            </w:pPr>
            <w:r w:rsidRPr="00314E34">
              <w:t>Record identifier of the referenced record</w:t>
            </w:r>
          </w:p>
        </w:tc>
      </w:tr>
      <w:tr w:rsidR="006B70B8" w:rsidRPr="00314E34"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314E34" w:rsidRDefault="007653F1" w:rsidP="003152B2">
            <w:pPr>
              <w:pStyle w:val="Small"/>
              <w:spacing w:before="40" w:after="40"/>
              <w:jc w:val="both"/>
            </w:pPr>
            <w:r w:rsidRPr="00314E34">
              <w:t xml:space="preserve">Topology </w:t>
            </w:r>
            <w:r w:rsidR="003152B2" w:rsidRPr="00314E34">
              <w:t>indicator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314E34" w:rsidRDefault="007653F1" w:rsidP="00C128E3">
            <w:pPr>
              <w:pStyle w:val="Small"/>
              <w:spacing w:before="40" w:after="40"/>
              <w:jc w:val="both"/>
            </w:pPr>
            <w:r w:rsidRPr="00314E34">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314E34" w:rsidRDefault="007653F1" w:rsidP="00C128E3">
            <w:pPr>
              <w:pStyle w:val="Small"/>
              <w:spacing w:before="40"/>
              <w:jc w:val="both"/>
            </w:pPr>
            <w:r w:rsidRPr="00314E34">
              <w:t xml:space="preserve">{1} </w:t>
            </w:r>
            <w:r w:rsidR="00D27FC2" w:rsidRPr="00314E34">
              <w:t>–</w:t>
            </w:r>
            <w:r w:rsidRPr="00314E34">
              <w:t xml:space="preserve"> Beginning point</w:t>
            </w:r>
          </w:p>
          <w:p w14:paraId="30BB7182" w14:textId="6EC4258B" w:rsidR="00E73EDF" w:rsidRPr="00314E34" w:rsidRDefault="007653F1" w:rsidP="00C128E3">
            <w:pPr>
              <w:pStyle w:val="Small"/>
              <w:spacing w:before="0"/>
              <w:jc w:val="both"/>
            </w:pPr>
            <w:r w:rsidRPr="00314E34">
              <w:t xml:space="preserve">{2} </w:t>
            </w:r>
            <w:r w:rsidR="00D27FC2" w:rsidRPr="00314E34">
              <w:t>–</w:t>
            </w:r>
            <w:r w:rsidRPr="00314E34">
              <w:t xml:space="preserve"> End point</w:t>
            </w:r>
          </w:p>
          <w:p w14:paraId="21FE5601" w14:textId="533B114E" w:rsidR="00E73EDF" w:rsidRPr="00314E34" w:rsidRDefault="007653F1" w:rsidP="00C128E3">
            <w:pPr>
              <w:pStyle w:val="Small"/>
              <w:spacing w:before="0" w:after="40"/>
              <w:jc w:val="both"/>
            </w:pPr>
            <w:r w:rsidRPr="00314E34">
              <w:t xml:space="preserve">{3} </w:t>
            </w:r>
            <w:r w:rsidR="00D27FC2" w:rsidRPr="00314E34">
              <w:t>–</w:t>
            </w:r>
            <w:r w:rsidRPr="00314E34">
              <w:t xml:space="preserve"> Beginning &amp; End point</w:t>
            </w:r>
          </w:p>
        </w:tc>
      </w:tr>
    </w:tbl>
    <w:p w14:paraId="7A5C80D2" w14:textId="2E619544" w:rsidR="00E73EDF" w:rsidRPr="00314E34" w:rsidDel="0070369C" w:rsidRDefault="00E73EDF" w:rsidP="003152B2">
      <w:pPr>
        <w:spacing w:after="0" w:line="240" w:lineRule="auto"/>
        <w:rPr>
          <w:del w:id="1344" w:author="Jeff Wootton" w:date="2025-03-07T11:06:00Z" w16du:dateUtc="2025-03-07T10:06:00Z"/>
        </w:rPr>
      </w:pPr>
    </w:p>
    <w:p w14:paraId="0442AC99" w14:textId="7758F1D9" w:rsidR="003152B2" w:rsidRPr="00314E34" w:rsidRDefault="003152B2" w:rsidP="001D02B5">
      <w:pPr>
        <w:pStyle w:val="ListContinue2"/>
        <w:keepNext/>
        <w:keepLines/>
        <w:numPr>
          <w:ilvl w:val="2"/>
          <w:numId w:val="27"/>
        </w:numPr>
        <w:tabs>
          <w:tab w:val="clear" w:pos="432"/>
        </w:tabs>
        <w:spacing w:before="120" w:after="120" w:line="240" w:lineRule="auto"/>
        <w:rPr>
          <w:b/>
          <w:lang w:eastAsia="en-US"/>
        </w:rPr>
      </w:pPr>
      <w:bookmarkStart w:id="1345" w:name="_Toc162435484"/>
      <w:bookmarkStart w:id="1346" w:name="_Toc169203178"/>
      <w:bookmarkStart w:id="1347" w:name="_Toc170072508"/>
      <w:bookmarkStart w:id="1348" w:name="_Toc175558737"/>
      <w:r w:rsidRPr="00314E34">
        <w:rPr>
          <w:b/>
        </w:rPr>
        <w:t>Segment Control field - SECC</w:t>
      </w:r>
      <w:bookmarkEnd w:id="1345"/>
      <w:bookmarkEnd w:id="1346"/>
      <w:bookmarkEnd w:id="1347"/>
      <w:bookmarkEnd w:id="1348"/>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314E34"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314E34" w:rsidRDefault="007653F1" w:rsidP="00C128E3">
            <w:pPr>
              <w:pStyle w:val="Small"/>
              <w:spacing w:before="40" w:after="40"/>
              <w:jc w:val="both"/>
              <w:rPr>
                <w:b/>
              </w:rPr>
            </w:pPr>
            <w:r w:rsidRPr="00314E34">
              <w:rPr>
                <w:b/>
              </w:rPr>
              <w:t>Comment</w:t>
            </w:r>
          </w:p>
        </w:tc>
      </w:tr>
      <w:tr w:rsidR="006B70B8" w:rsidRPr="00314E34"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314E34" w:rsidRDefault="007653F1" w:rsidP="003152B2">
            <w:pPr>
              <w:pStyle w:val="Small"/>
              <w:snapToGrid w:val="0"/>
              <w:spacing w:before="40" w:after="40"/>
            </w:pPr>
            <w:r w:rsidRPr="00314E34">
              <w:t xml:space="preserve">Segment </w:t>
            </w:r>
            <w:r w:rsidR="003152B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314E34" w:rsidRDefault="007653F1" w:rsidP="00C128E3">
            <w:pPr>
              <w:pStyle w:val="Small"/>
              <w:snapToGrid w:val="0"/>
              <w:spacing w:before="40" w:after="40"/>
            </w:pPr>
            <w:r w:rsidRPr="00314E34">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314E34" w:rsidRDefault="007653F1" w:rsidP="00C128E3">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314E34" w:rsidRDefault="007653F1" w:rsidP="00C128E3">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314E34" w:rsidRDefault="007653F1" w:rsidP="00C128E3">
            <w:pPr>
              <w:pStyle w:val="Small"/>
              <w:snapToGrid w:val="0"/>
              <w:spacing w:before="40"/>
            </w:pPr>
            <w:r w:rsidRPr="00314E34">
              <w:t xml:space="preserve">{1} </w:t>
            </w:r>
            <w:r w:rsidR="003152B2" w:rsidRPr="00314E34">
              <w:t>–</w:t>
            </w:r>
            <w:r w:rsidRPr="00314E34">
              <w:t xml:space="preserve"> Insert</w:t>
            </w:r>
          </w:p>
          <w:p w14:paraId="5365C3DC" w14:textId="5066EA8F" w:rsidR="00E73EDF" w:rsidRPr="00314E34" w:rsidRDefault="007653F1" w:rsidP="00C128E3">
            <w:pPr>
              <w:pStyle w:val="Small"/>
              <w:spacing w:before="0"/>
            </w:pPr>
            <w:r w:rsidRPr="00314E34">
              <w:t xml:space="preserve">{2} </w:t>
            </w:r>
            <w:r w:rsidR="003152B2" w:rsidRPr="00314E34">
              <w:t>–</w:t>
            </w:r>
            <w:r w:rsidRPr="00314E34">
              <w:t xml:space="preserve"> Delete</w:t>
            </w:r>
          </w:p>
          <w:p w14:paraId="0217A7B7" w14:textId="5999A0FD" w:rsidR="00E73EDF" w:rsidRPr="00314E34" w:rsidRDefault="007653F1" w:rsidP="00C128E3">
            <w:pPr>
              <w:pStyle w:val="Small"/>
              <w:spacing w:before="0" w:after="40"/>
            </w:pPr>
            <w:r w:rsidRPr="00314E34">
              <w:t xml:space="preserve">{3} </w:t>
            </w:r>
            <w:r w:rsidR="003152B2" w:rsidRPr="00314E34">
              <w:t>–</w:t>
            </w:r>
            <w:r w:rsidRPr="00314E34">
              <w:t xml:space="preserve"> Modify</w:t>
            </w:r>
          </w:p>
        </w:tc>
      </w:tr>
      <w:tr w:rsidR="006B70B8" w:rsidRPr="00314E34"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314E34" w:rsidRDefault="007653F1" w:rsidP="003152B2">
            <w:pPr>
              <w:pStyle w:val="Small"/>
              <w:snapToGrid w:val="0"/>
              <w:spacing w:before="40" w:after="40"/>
            </w:pPr>
            <w:r w:rsidRPr="00314E34">
              <w:t xml:space="preserve">Segment </w:t>
            </w:r>
            <w:r w:rsidR="003152B2"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314E34" w:rsidRDefault="007653F1" w:rsidP="00C128E3">
            <w:pPr>
              <w:pStyle w:val="Small"/>
              <w:snapToGrid w:val="0"/>
              <w:spacing w:before="40" w:after="40"/>
            </w:pPr>
            <w:r w:rsidRPr="00314E34">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314E34"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314E34" w:rsidRDefault="007653F1" w:rsidP="00C128E3">
            <w:pPr>
              <w:pStyle w:val="Small"/>
              <w:snapToGrid w:val="0"/>
              <w:spacing w:before="40" w:after="40"/>
            </w:pPr>
            <w:r w:rsidRPr="00314E34">
              <w:t>Index (position) of the addressed segment in the target record</w:t>
            </w:r>
          </w:p>
        </w:tc>
      </w:tr>
      <w:tr w:rsidR="006B70B8" w:rsidRPr="00314E34"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314E34" w:rsidRDefault="007653F1" w:rsidP="003152B2">
            <w:pPr>
              <w:pStyle w:val="Small"/>
              <w:snapToGrid w:val="0"/>
              <w:spacing w:before="40" w:after="40"/>
            </w:pPr>
            <w:r w:rsidRPr="00314E34">
              <w:t xml:space="preserve">Number of </w:t>
            </w:r>
            <w:r w:rsidR="003152B2" w:rsidRPr="00314E34">
              <w:t>segments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314E34" w:rsidRDefault="007653F1" w:rsidP="00C128E3">
            <w:pPr>
              <w:pStyle w:val="Small"/>
              <w:snapToGrid w:val="0"/>
              <w:spacing w:before="40" w:after="40"/>
            </w:pPr>
            <w:r w:rsidRPr="00314E34">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314E34"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332D7054" w:rsidR="00E73EDF" w:rsidRPr="00314E34" w:rsidRDefault="007653F1" w:rsidP="00B04FF8">
            <w:pPr>
              <w:pStyle w:val="Small"/>
              <w:snapToGrid w:val="0"/>
              <w:spacing w:before="40" w:after="40"/>
              <w:rPr>
                <w:i/>
              </w:rPr>
            </w:pPr>
            <w:r w:rsidRPr="00314E34">
              <w:t xml:space="preserve">Number of segments </w:t>
            </w:r>
            <w:commentRangeStart w:id="1349"/>
            <w:ins w:id="1350" w:author="Jeff Wootton" w:date="2025-03-07T11:13:00Z">
              <w:r w:rsidR="00B04FF8" w:rsidRPr="00314E34">
                <w:rPr>
                  <w:iCs/>
                </w:rPr>
                <w:t>to be inserted, deleted or modified.</w:t>
              </w:r>
            </w:ins>
            <w:ins w:id="1351" w:author="Jeff Wootton" w:date="2025-03-07T11:13:00Z" w16du:dateUtc="2025-03-07T10:13:00Z">
              <w:r w:rsidR="00B04FF8" w:rsidRPr="00314E34">
                <w:rPr>
                  <w:iCs/>
                </w:rPr>
                <w:t xml:space="preserve"> </w:t>
              </w:r>
            </w:ins>
            <w:ins w:id="1352" w:author="Jeff Wootton" w:date="2025-03-07T11:13:00Z">
              <w:r w:rsidR="00B04FF8" w:rsidRPr="00314E34">
                <w:rPr>
                  <w:iCs/>
                </w:rPr>
                <w:t>If SEUI is Insert(1) or Modify(3) this is the number of segments</w:t>
              </w:r>
            </w:ins>
            <w:commentRangeEnd w:id="1349"/>
            <w:ins w:id="1353" w:author="Jeff Wootton" w:date="2025-03-07T11:16:00Z" w16du:dateUtc="2025-03-07T10:16:00Z">
              <w:r w:rsidR="00B225A8" w:rsidRPr="00314E34">
                <w:rPr>
                  <w:rStyle w:val="CommentReference"/>
                  <w:rFonts w:eastAsia="MS Mincho"/>
                  <w:snapToGrid/>
                  <w:szCs w:val="20"/>
                  <w:lang w:val="en-GB" w:eastAsia="ja-JP"/>
                </w:rPr>
                <w:commentReference w:id="1349"/>
              </w:r>
            </w:ins>
            <w:ins w:id="1354" w:author="Jeff Wootton" w:date="2025-03-07T11:13:00Z">
              <w:r w:rsidR="00B04FF8" w:rsidRPr="00314E34">
                <w:rPr>
                  <w:i/>
                </w:rPr>
                <w:t xml:space="preserve"> </w:t>
              </w:r>
            </w:ins>
            <w:r w:rsidRPr="00314E34">
              <w:t>in the update record</w:t>
            </w:r>
          </w:p>
        </w:tc>
      </w:tr>
    </w:tbl>
    <w:p w14:paraId="0174F1A3" w14:textId="77777777" w:rsidR="00E73EDF" w:rsidRPr="00314E34" w:rsidRDefault="00E73EDF" w:rsidP="003152B2">
      <w:pPr>
        <w:spacing w:after="0" w:line="240" w:lineRule="auto"/>
      </w:pPr>
    </w:p>
    <w:p w14:paraId="39197319" w14:textId="3B627F8D" w:rsidR="003152B2" w:rsidRPr="00314E34" w:rsidRDefault="003152B2" w:rsidP="001D02B5">
      <w:pPr>
        <w:pStyle w:val="ListContinue2"/>
        <w:keepNext/>
        <w:keepLines/>
        <w:numPr>
          <w:ilvl w:val="2"/>
          <w:numId w:val="27"/>
        </w:numPr>
        <w:tabs>
          <w:tab w:val="clear" w:pos="432"/>
        </w:tabs>
        <w:spacing w:before="120" w:after="120" w:line="240" w:lineRule="auto"/>
        <w:rPr>
          <w:b/>
          <w:lang w:eastAsia="en-US"/>
        </w:rPr>
      </w:pPr>
      <w:bookmarkStart w:id="1355" w:name="_Toc162435485"/>
      <w:bookmarkStart w:id="1356" w:name="_Toc169203179"/>
      <w:bookmarkStart w:id="1357" w:name="_Toc170072509"/>
      <w:bookmarkStart w:id="1358" w:name="_Toc175558738"/>
      <w:r w:rsidRPr="00314E34">
        <w:rPr>
          <w:b/>
        </w:rPr>
        <w:t>Segment Header field - SEGH</w:t>
      </w:r>
      <w:bookmarkEnd w:id="1355"/>
      <w:bookmarkEnd w:id="1356"/>
      <w:bookmarkEnd w:id="1357"/>
      <w:bookmarkEnd w:id="135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314E34" w:rsidRDefault="007653F1" w:rsidP="00C128E3">
            <w:pPr>
              <w:pStyle w:val="Small"/>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314E34" w:rsidRDefault="007653F1" w:rsidP="00C128E3">
            <w:pPr>
              <w:pStyle w:val="Small"/>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314E34" w:rsidRDefault="007653F1" w:rsidP="00C128E3">
            <w:pPr>
              <w:pStyle w:val="Small"/>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314E34" w:rsidRDefault="007653F1" w:rsidP="00C128E3">
            <w:pPr>
              <w:pStyle w:val="Small"/>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314E34" w:rsidRDefault="007653F1" w:rsidP="00C128E3">
            <w:pPr>
              <w:pStyle w:val="Small"/>
              <w:widowControl/>
              <w:spacing w:before="40" w:after="40"/>
              <w:jc w:val="both"/>
              <w:rPr>
                <w:b/>
              </w:rPr>
            </w:pPr>
            <w:r w:rsidRPr="00314E34">
              <w:rPr>
                <w:b/>
              </w:rPr>
              <w:t>Comment</w:t>
            </w:r>
          </w:p>
        </w:tc>
      </w:tr>
      <w:tr w:rsidR="006B70B8" w:rsidRPr="00314E34"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314E34" w:rsidRDefault="007653F1" w:rsidP="00C128E3">
            <w:pPr>
              <w:pStyle w:val="Small"/>
              <w:widowControl/>
              <w:spacing w:before="40" w:after="40"/>
              <w:jc w:val="both"/>
            </w:pPr>
            <w:r w:rsidRPr="00314E34">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314E34" w:rsidRDefault="007653F1" w:rsidP="00C128E3">
            <w:pPr>
              <w:pStyle w:val="Small"/>
              <w:widowControl/>
              <w:spacing w:before="40" w:after="40"/>
              <w:jc w:val="both"/>
            </w:pPr>
            <w:r w:rsidRPr="00314E34">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314E34" w:rsidRDefault="007653F1" w:rsidP="00C128E3">
            <w:pPr>
              <w:pStyle w:val="Small"/>
              <w:widowControl/>
              <w:spacing w:before="40" w:after="40"/>
              <w:jc w:val="both"/>
            </w:pPr>
            <w:r w:rsidRPr="00314E34">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314E34" w:rsidRDefault="007653F1" w:rsidP="00C128E3">
            <w:pPr>
              <w:pStyle w:val="Small"/>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314E34" w:rsidRDefault="007653F1" w:rsidP="00C128E3">
            <w:pPr>
              <w:pStyle w:val="Small"/>
              <w:widowControl/>
              <w:spacing w:before="40" w:after="40"/>
              <w:jc w:val="both"/>
            </w:pPr>
            <w:r w:rsidRPr="00314E34">
              <w:t xml:space="preserve">{4} </w:t>
            </w:r>
            <w:r w:rsidR="003152B2" w:rsidRPr="00314E34">
              <w:t>–</w:t>
            </w:r>
            <w:r w:rsidRPr="00314E34">
              <w:t xml:space="preserve"> Loxodromic</w:t>
            </w:r>
          </w:p>
        </w:tc>
      </w:tr>
    </w:tbl>
    <w:p w14:paraId="3113BE9B" w14:textId="77777777" w:rsidR="00DA7C22" w:rsidRPr="00314E34" w:rsidRDefault="00DA7C22" w:rsidP="003152B2">
      <w:pPr>
        <w:spacing w:after="0" w:line="240" w:lineRule="auto"/>
        <w:rPr>
          <w:lang w:eastAsia="en-US"/>
        </w:rPr>
      </w:pPr>
    </w:p>
    <w:p w14:paraId="77EF6860" w14:textId="430F642F" w:rsidR="003152B2" w:rsidRPr="00314E34" w:rsidRDefault="002528FB" w:rsidP="001D02B5">
      <w:pPr>
        <w:pStyle w:val="ListContinue2"/>
        <w:keepNext/>
        <w:keepLines/>
        <w:numPr>
          <w:ilvl w:val="2"/>
          <w:numId w:val="27"/>
        </w:numPr>
        <w:tabs>
          <w:tab w:val="clear" w:pos="432"/>
        </w:tabs>
        <w:spacing w:before="120" w:after="120" w:line="240" w:lineRule="auto"/>
        <w:rPr>
          <w:b/>
          <w:lang w:eastAsia="en-US"/>
        </w:rPr>
      </w:pPr>
      <w:bookmarkStart w:id="1359" w:name="_Toc162435486"/>
      <w:bookmarkStart w:id="1360" w:name="_Toc169203180"/>
      <w:bookmarkStart w:id="1361" w:name="_Toc170072510"/>
      <w:bookmarkStart w:id="1362" w:name="_Toc175558739"/>
      <w:r w:rsidRPr="00314E34">
        <w:rPr>
          <w:b/>
        </w:rPr>
        <w:t>Composite Curve Record Identifier field - CCID</w:t>
      </w:r>
      <w:bookmarkEnd w:id="1359"/>
      <w:bookmarkEnd w:id="1360"/>
      <w:bookmarkEnd w:id="1361"/>
      <w:bookmarkEnd w:id="136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314E34" w:rsidRDefault="007653F1" w:rsidP="00C128E3">
            <w:pPr>
              <w:pStyle w:val="Small"/>
              <w:keepNext/>
              <w:keepLines/>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314E34" w:rsidRDefault="007653F1" w:rsidP="00C128E3">
            <w:pPr>
              <w:pStyle w:val="Small"/>
              <w:keepNext/>
              <w:keepLines/>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314E34" w:rsidRDefault="007653F1" w:rsidP="00C128E3">
            <w:pPr>
              <w:pStyle w:val="Small"/>
              <w:keepNext/>
              <w:keepLines/>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314E34" w:rsidRDefault="007653F1" w:rsidP="00C128E3">
            <w:pPr>
              <w:pStyle w:val="Small"/>
              <w:keepNext/>
              <w:keepLines/>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314E34" w:rsidRDefault="007653F1" w:rsidP="00C128E3">
            <w:pPr>
              <w:pStyle w:val="Small"/>
              <w:keepNext/>
              <w:keepLines/>
              <w:widowControl/>
              <w:spacing w:before="40" w:after="40"/>
              <w:jc w:val="both"/>
              <w:rPr>
                <w:b/>
              </w:rPr>
            </w:pPr>
            <w:r w:rsidRPr="00314E34">
              <w:rPr>
                <w:b/>
              </w:rPr>
              <w:t>Comment</w:t>
            </w:r>
          </w:p>
        </w:tc>
      </w:tr>
      <w:tr w:rsidR="006B70B8" w:rsidRPr="00314E34"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314E34" w:rsidRDefault="007653F1" w:rsidP="002528FB">
            <w:pPr>
              <w:pStyle w:val="Small"/>
              <w:keepNext/>
              <w:keepLines/>
              <w:widowControl/>
              <w:spacing w:before="40" w:after="40"/>
              <w:jc w:val="both"/>
            </w:pPr>
            <w:r w:rsidRPr="00314E34">
              <w:t xml:space="preserve">Record </w:t>
            </w:r>
            <w:r w:rsidR="002528FB"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314E34" w:rsidRDefault="007653F1" w:rsidP="00C128E3">
            <w:pPr>
              <w:pStyle w:val="Small"/>
              <w:keepNext/>
              <w:keepLines/>
              <w:widowContro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314E34" w:rsidRDefault="007653F1" w:rsidP="00C128E3">
            <w:pPr>
              <w:pStyle w:val="Small"/>
              <w:keepNext/>
              <w:keepLines/>
              <w:widowControl/>
              <w:spacing w:before="40" w:after="40"/>
              <w:jc w:val="both"/>
            </w:pPr>
            <w:r w:rsidRPr="00314E34">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314E34" w:rsidRDefault="007653F1" w:rsidP="00C128E3">
            <w:pPr>
              <w:pStyle w:val="Small"/>
              <w:keepNext/>
              <w:keepLines/>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314E34" w:rsidRDefault="007653F1" w:rsidP="00C128E3">
            <w:pPr>
              <w:pStyle w:val="Small"/>
              <w:keepNext/>
              <w:keepLines/>
              <w:widowControl/>
              <w:spacing w:before="40" w:after="40"/>
              <w:jc w:val="both"/>
            </w:pPr>
            <w:r w:rsidRPr="00314E34">
              <w:t xml:space="preserve">{125} </w:t>
            </w:r>
            <w:r w:rsidR="002528FB" w:rsidRPr="00314E34">
              <w:t>–</w:t>
            </w:r>
            <w:r w:rsidRPr="00314E34">
              <w:t xml:space="preserve"> Composite Curve</w:t>
            </w:r>
          </w:p>
        </w:tc>
      </w:tr>
      <w:tr w:rsidR="006B70B8" w:rsidRPr="00314E34"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314E34" w:rsidRDefault="007653F1" w:rsidP="002528FB">
            <w:pPr>
              <w:pStyle w:val="Small"/>
              <w:keepNext/>
              <w:keepLines/>
              <w:widowControl/>
              <w:spacing w:before="40" w:after="40"/>
              <w:jc w:val="both"/>
            </w:pPr>
            <w:r w:rsidRPr="00314E34">
              <w:t xml:space="preserve">Record </w:t>
            </w:r>
            <w:r w:rsidR="002528FB"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314E34" w:rsidRDefault="007653F1" w:rsidP="00C128E3">
            <w:pPr>
              <w:pStyle w:val="Small"/>
              <w:keepNext/>
              <w:keepLines/>
              <w:widowContro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314E34"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314E34" w:rsidRDefault="007653F1" w:rsidP="00C128E3">
            <w:pPr>
              <w:pStyle w:val="Small"/>
              <w:keepNext/>
              <w:keepLines/>
              <w:widowContro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314E34" w:rsidRDefault="007653F1" w:rsidP="00C128E3">
            <w:pPr>
              <w:pStyle w:val="Small"/>
              <w:keepNext/>
              <w:keepLines/>
              <w:widowControl/>
              <w:spacing w:before="40" w:after="40"/>
              <w:jc w:val="both"/>
            </w:pPr>
            <w:r w:rsidRPr="00314E34">
              <w:t>Range: 1 to 2</w:t>
            </w:r>
            <w:r w:rsidRPr="00314E34">
              <w:rPr>
                <w:vertAlign w:val="superscript"/>
              </w:rPr>
              <w:t>32</w:t>
            </w:r>
            <w:r w:rsidRPr="00314E34">
              <w:noBreakHyphen/>
              <w:t>2</w:t>
            </w:r>
          </w:p>
        </w:tc>
      </w:tr>
      <w:tr w:rsidR="006B70B8" w:rsidRPr="00314E34"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314E34" w:rsidRDefault="007653F1" w:rsidP="002528FB">
            <w:pPr>
              <w:pStyle w:val="Small"/>
              <w:keepNext/>
              <w:keepLines/>
              <w:widowControl/>
              <w:spacing w:before="40" w:after="40"/>
              <w:jc w:val="both"/>
            </w:pPr>
            <w:r w:rsidRPr="00314E34">
              <w:t xml:space="preserve">Record </w:t>
            </w:r>
            <w:r w:rsidR="002528FB"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314E34" w:rsidRDefault="007653F1" w:rsidP="00C128E3">
            <w:pPr>
              <w:pStyle w:val="Small"/>
              <w:keepNext/>
              <w:keepLines/>
              <w:widowContro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314E34"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314E34" w:rsidRDefault="007653F1" w:rsidP="00C128E3">
            <w:pPr>
              <w:pStyle w:val="Small"/>
              <w:keepNext/>
              <w:keepLines/>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314E34" w:rsidRDefault="007653F1" w:rsidP="00C128E3">
            <w:pPr>
              <w:pStyle w:val="Small"/>
              <w:keepNext/>
              <w:keepLines/>
              <w:widowControl/>
              <w:spacing w:before="40" w:after="40"/>
              <w:jc w:val="both"/>
            </w:pPr>
            <w:r w:rsidRPr="00314E34">
              <w:t>RVER contains the serial number of the record edition</w:t>
            </w:r>
          </w:p>
        </w:tc>
      </w:tr>
      <w:tr w:rsidR="006B70B8" w:rsidRPr="00314E34"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314E34" w:rsidRDefault="007653F1" w:rsidP="002528FB">
            <w:pPr>
              <w:pStyle w:val="Small"/>
              <w:spacing w:before="40" w:after="40"/>
              <w:jc w:val="both"/>
            </w:pPr>
            <w:r w:rsidRPr="00314E34">
              <w:t xml:space="preserve">Record </w:t>
            </w:r>
            <w:r w:rsidR="002528FB"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314E34" w:rsidRDefault="007653F1" w:rsidP="00C128E3">
            <w:pPr>
              <w:pStyle w:val="Small"/>
              <w:snapToGrid w:val="0"/>
              <w:spacing w:before="40"/>
              <w:jc w:val="both"/>
            </w:pPr>
            <w:r w:rsidRPr="00314E34">
              <w:t xml:space="preserve">{1} </w:t>
            </w:r>
            <w:r w:rsidR="002528FB" w:rsidRPr="00314E34">
              <w:t>–</w:t>
            </w:r>
            <w:r w:rsidRPr="00314E34">
              <w:t xml:space="preserve"> Insert</w:t>
            </w:r>
          </w:p>
          <w:p w14:paraId="416808F2" w14:textId="48AFC79C" w:rsidR="00E73EDF" w:rsidRPr="00314E34" w:rsidRDefault="007653F1" w:rsidP="00C128E3">
            <w:pPr>
              <w:pStyle w:val="Small"/>
              <w:spacing w:before="0"/>
              <w:jc w:val="both"/>
            </w:pPr>
            <w:r w:rsidRPr="00314E34">
              <w:t xml:space="preserve">{2} </w:t>
            </w:r>
            <w:r w:rsidR="002528FB" w:rsidRPr="00314E34">
              <w:t>–</w:t>
            </w:r>
            <w:r w:rsidRPr="00314E34">
              <w:t xml:space="preserve"> Delete</w:t>
            </w:r>
          </w:p>
          <w:p w14:paraId="4F2BFA23" w14:textId="3C8F7276" w:rsidR="00E73EDF" w:rsidRPr="00314E34" w:rsidRDefault="007653F1" w:rsidP="00C128E3">
            <w:pPr>
              <w:pStyle w:val="Small"/>
              <w:spacing w:before="0" w:after="40"/>
              <w:jc w:val="both"/>
            </w:pPr>
            <w:r w:rsidRPr="00314E34">
              <w:t xml:space="preserve">{3} </w:t>
            </w:r>
            <w:r w:rsidR="002528FB" w:rsidRPr="00314E34">
              <w:t>–</w:t>
            </w:r>
            <w:r w:rsidRPr="00314E34">
              <w:t xml:space="preserve"> Modify</w:t>
            </w:r>
          </w:p>
        </w:tc>
      </w:tr>
    </w:tbl>
    <w:p w14:paraId="4B01715B" w14:textId="77777777" w:rsidR="00E73EDF" w:rsidRPr="00314E34" w:rsidRDefault="00E73EDF" w:rsidP="002528FB">
      <w:pPr>
        <w:spacing w:after="0" w:line="240" w:lineRule="auto"/>
      </w:pPr>
    </w:p>
    <w:p w14:paraId="78CE74CA" w14:textId="110162B5" w:rsidR="002528FB" w:rsidRPr="00314E34" w:rsidRDefault="002528FB" w:rsidP="001D02B5">
      <w:pPr>
        <w:pStyle w:val="ListContinue2"/>
        <w:keepNext/>
        <w:keepLines/>
        <w:numPr>
          <w:ilvl w:val="2"/>
          <w:numId w:val="27"/>
        </w:numPr>
        <w:tabs>
          <w:tab w:val="clear" w:pos="432"/>
        </w:tabs>
        <w:spacing w:before="120" w:after="120" w:line="240" w:lineRule="auto"/>
        <w:rPr>
          <w:b/>
          <w:lang w:eastAsia="en-US"/>
        </w:rPr>
      </w:pPr>
      <w:bookmarkStart w:id="1363" w:name="_Toc162435487"/>
      <w:bookmarkStart w:id="1364" w:name="_Toc169203181"/>
      <w:bookmarkStart w:id="1365" w:name="_Toc170072511"/>
      <w:bookmarkStart w:id="1366" w:name="_Toc175558740"/>
      <w:r w:rsidRPr="00314E34">
        <w:rPr>
          <w:b/>
        </w:rPr>
        <w:t>Curve Component Control field - CCOC</w:t>
      </w:r>
      <w:bookmarkEnd w:id="1363"/>
      <w:bookmarkEnd w:id="1364"/>
      <w:bookmarkEnd w:id="1365"/>
      <w:bookmarkEnd w:id="136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314E34" w:rsidRDefault="007653F1" w:rsidP="00C128E3">
            <w:pPr>
              <w:pStyle w:val="Small"/>
              <w:spacing w:before="40" w:after="40"/>
              <w:jc w:val="both"/>
              <w:rPr>
                <w:b/>
              </w:rPr>
            </w:pPr>
            <w:r w:rsidRPr="00314E34">
              <w:rPr>
                <w:b/>
              </w:rPr>
              <w:t>Comment</w:t>
            </w:r>
          </w:p>
        </w:tc>
      </w:tr>
      <w:tr w:rsidR="002528FB" w:rsidRPr="00314E34"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314E34" w:rsidRDefault="002528FB" w:rsidP="002528FB">
            <w:pPr>
              <w:pStyle w:val="Small"/>
              <w:snapToGrid w:val="0"/>
              <w:spacing w:before="40" w:after="40"/>
            </w:pPr>
            <w:r w:rsidRPr="00314E34">
              <w:t>Curve Component update instruction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314E34" w:rsidRDefault="002528FB" w:rsidP="002528FB">
            <w:pPr>
              <w:pStyle w:val="Small"/>
              <w:snapToGrid w:val="0"/>
              <w:spacing w:before="40" w:after="40"/>
            </w:pPr>
            <w:r w:rsidRPr="00314E34">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314E34"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314E34" w:rsidRDefault="002528FB" w:rsidP="002528FB">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314E34" w:rsidRDefault="002528FB" w:rsidP="002528FB">
            <w:pPr>
              <w:pStyle w:val="Small"/>
              <w:snapToGrid w:val="0"/>
              <w:spacing w:before="40"/>
              <w:jc w:val="both"/>
            </w:pPr>
            <w:r w:rsidRPr="00314E34">
              <w:t>{1} – Insert</w:t>
            </w:r>
          </w:p>
          <w:p w14:paraId="3104F634" w14:textId="77777777" w:rsidR="002528FB" w:rsidRPr="00314E34" w:rsidRDefault="002528FB" w:rsidP="002528FB">
            <w:pPr>
              <w:pStyle w:val="Small"/>
              <w:spacing w:before="0"/>
              <w:jc w:val="both"/>
            </w:pPr>
            <w:r w:rsidRPr="00314E34">
              <w:t>{2} – Delete</w:t>
            </w:r>
          </w:p>
          <w:p w14:paraId="17AF1F49" w14:textId="2666073B" w:rsidR="002528FB" w:rsidRPr="00314E34" w:rsidRDefault="002528FB" w:rsidP="002528FB">
            <w:pPr>
              <w:pStyle w:val="Small"/>
              <w:spacing w:before="0" w:after="40"/>
            </w:pPr>
            <w:r w:rsidRPr="00314E34">
              <w:t>{3} – Modify</w:t>
            </w:r>
          </w:p>
        </w:tc>
      </w:tr>
      <w:tr w:rsidR="00E73EDF" w:rsidRPr="00314E34"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314E34" w:rsidRDefault="007653F1" w:rsidP="00C128E3">
            <w:pPr>
              <w:snapToGrid w:val="0"/>
              <w:spacing w:before="40" w:after="40" w:line="240" w:lineRule="auto"/>
              <w:jc w:val="left"/>
              <w:rPr>
                <w:sz w:val="16"/>
                <w:szCs w:val="16"/>
              </w:rPr>
            </w:pPr>
            <w:r w:rsidRPr="00314E34">
              <w:rPr>
                <w:sz w:val="16"/>
                <w:szCs w:val="16"/>
              </w:rPr>
              <w:t xml:space="preserve">Curve Component </w:t>
            </w:r>
            <w:r w:rsidR="00D82DD3" w:rsidRPr="00314E34">
              <w:rPr>
                <w:sz w:val="16"/>
                <w:szCs w:val="16"/>
              </w:rPr>
              <w:t>I</w:t>
            </w:r>
            <w:r w:rsidRPr="00314E34">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314E34" w:rsidRDefault="007653F1" w:rsidP="00C128E3">
            <w:pPr>
              <w:snapToGrid w:val="0"/>
              <w:spacing w:before="40" w:after="40" w:line="240" w:lineRule="auto"/>
              <w:jc w:val="left"/>
              <w:rPr>
                <w:sz w:val="16"/>
                <w:szCs w:val="16"/>
              </w:rPr>
            </w:pPr>
            <w:r w:rsidRPr="00314E34">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314E34" w:rsidRDefault="007653F1" w:rsidP="00C128E3">
            <w:pPr>
              <w:pStyle w:val="Small"/>
              <w:spacing w:before="40" w:after="40"/>
            </w:pPr>
            <w:r w:rsidRPr="00314E34">
              <w:t>Index (position) of the addressed Curve record pointer within the CUCO field(s) of the target record</w:t>
            </w:r>
          </w:p>
        </w:tc>
      </w:tr>
      <w:tr w:rsidR="00E73EDF" w:rsidRPr="00314E34"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314E34" w:rsidRDefault="007653F1" w:rsidP="00C128E3">
            <w:pPr>
              <w:snapToGrid w:val="0"/>
              <w:spacing w:before="40" w:after="40" w:line="240" w:lineRule="auto"/>
              <w:jc w:val="left"/>
              <w:rPr>
                <w:sz w:val="16"/>
                <w:szCs w:val="16"/>
              </w:rPr>
            </w:pPr>
            <w:r w:rsidRPr="00314E34">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314E34" w:rsidRDefault="007653F1" w:rsidP="00C128E3">
            <w:pPr>
              <w:snapToGrid w:val="0"/>
              <w:spacing w:before="40" w:after="40" w:line="240" w:lineRule="auto"/>
              <w:jc w:val="left"/>
              <w:rPr>
                <w:sz w:val="16"/>
                <w:szCs w:val="16"/>
              </w:rPr>
            </w:pPr>
            <w:r w:rsidRPr="00314E34">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DB19116" w:rsidR="00E73EDF" w:rsidRPr="00314E34" w:rsidRDefault="007653F1" w:rsidP="00B821DF">
            <w:pPr>
              <w:pStyle w:val="Small"/>
              <w:spacing w:before="40" w:after="40"/>
            </w:pPr>
            <w:r w:rsidRPr="00314E34">
              <w:t xml:space="preserve">Number of Curve record </w:t>
            </w:r>
            <w:commentRangeStart w:id="1367"/>
            <w:r w:rsidRPr="00314E34">
              <w:t>pointer</w:t>
            </w:r>
            <w:ins w:id="1368" w:author="Jeff Wootton" w:date="2025-03-07T11:14:00Z" w16du:dateUtc="2025-03-07T10:14:00Z">
              <w:r w:rsidR="005E6D2F" w:rsidRPr="00314E34">
                <w:t>s</w:t>
              </w:r>
            </w:ins>
            <w:r w:rsidRPr="00314E34">
              <w:t xml:space="preserve"> </w:t>
            </w:r>
            <w:ins w:id="1369" w:author="Jeff Wootton" w:date="2025-03-07T11:15:00Z">
              <w:r w:rsidR="00B821DF" w:rsidRPr="00314E34">
                <w:rPr>
                  <w:iCs/>
                </w:rPr>
                <w:t>to be inserted, deleted or modified.</w:t>
              </w:r>
            </w:ins>
            <w:ins w:id="1370" w:author="Jeff Wootton" w:date="2025-03-07T11:15:00Z" w16du:dateUtc="2025-03-07T10:15:00Z">
              <w:r w:rsidR="00B821DF" w:rsidRPr="00314E34">
                <w:rPr>
                  <w:iCs/>
                </w:rPr>
                <w:t xml:space="preserve"> </w:t>
              </w:r>
            </w:ins>
            <w:ins w:id="1371" w:author="Jeff Wootton" w:date="2025-03-07T11:15:00Z">
              <w:r w:rsidR="00B821DF" w:rsidRPr="00314E34">
                <w:rPr>
                  <w:iCs/>
                </w:rPr>
                <w:t>If CCUI is Insert(1) or Modify(3) this is the number of Curve record pointers</w:t>
              </w:r>
              <w:r w:rsidR="00B821DF" w:rsidRPr="00314E34">
                <w:rPr>
                  <w:i/>
                </w:rPr>
                <w:t xml:space="preserve"> </w:t>
              </w:r>
            </w:ins>
            <w:commentRangeEnd w:id="1367"/>
            <w:ins w:id="1372" w:author="Jeff Wootton" w:date="2025-03-07T11:16:00Z" w16du:dateUtc="2025-03-07T10:16:00Z">
              <w:r w:rsidR="00B225A8" w:rsidRPr="00314E34">
                <w:rPr>
                  <w:rStyle w:val="CommentReference"/>
                  <w:rFonts w:eastAsia="MS Mincho"/>
                  <w:snapToGrid/>
                  <w:szCs w:val="20"/>
                  <w:lang w:val="en-GB" w:eastAsia="ja-JP"/>
                </w:rPr>
                <w:commentReference w:id="1367"/>
              </w:r>
            </w:ins>
            <w:r w:rsidRPr="00314E34">
              <w:t>in the CUCO field(s) of the update record</w:t>
            </w:r>
          </w:p>
        </w:tc>
      </w:tr>
    </w:tbl>
    <w:p w14:paraId="4F951D90" w14:textId="77777777" w:rsidR="00E73EDF" w:rsidRPr="00314E34" w:rsidRDefault="00E73EDF" w:rsidP="002528FB">
      <w:pPr>
        <w:spacing w:after="0" w:line="240" w:lineRule="auto"/>
      </w:pPr>
    </w:p>
    <w:p w14:paraId="37651BBA" w14:textId="78D9DAD8" w:rsidR="002528FB" w:rsidRPr="00314E34" w:rsidRDefault="002528FB" w:rsidP="001D02B5">
      <w:pPr>
        <w:pStyle w:val="ListContinue2"/>
        <w:keepNext/>
        <w:keepLines/>
        <w:numPr>
          <w:ilvl w:val="2"/>
          <w:numId w:val="27"/>
        </w:numPr>
        <w:tabs>
          <w:tab w:val="clear" w:pos="432"/>
        </w:tabs>
        <w:spacing w:before="120" w:after="120" w:line="240" w:lineRule="auto"/>
        <w:rPr>
          <w:b/>
          <w:lang w:eastAsia="en-US"/>
        </w:rPr>
      </w:pPr>
      <w:bookmarkStart w:id="1373" w:name="_Toc162435488"/>
      <w:bookmarkStart w:id="1374" w:name="_Toc169203182"/>
      <w:bookmarkStart w:id="1375" w:name="_Toc170072512"/>
      <w:bookmarkStart w:id="1376" w:name="_Toc175558741"/>
      <w:r w:rsidRPr="00314E34">
        <w:rPr>
          <w:b/>
        </w:rPr>
        <w:t>Curve Component field - CUCO</w:t>
      </w:r>
      <w:bookmarkEnd w:id="1373"/>
      <w:bookmarkEnd w:id="1374"/>
      <w:bookmarkEnd w:id="1375"/>
      <w:bookmarkEnd w:id="137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314E34" w:rsidRDefault="007653F1" w:rsidP="00C128E3">
            <w:pPr>
              <w:pStyle w:val="Small"/>
              <w:spacing w:before="40" w:after="40"/>
              <w:jc w:val="both"/>
              <w:rPr>
                <w:b/>
              </w:rPr>
            </w:pPr>
            <w:r w:rsidRPr="00314E34">
              <w:rPr>
                <w:b/>
              </w:rPr>
              <w:t>Comment</w:t>
            </w:r>
          </w:p>
        </w:tc>
      </w:tr>
      <w:tr w:rsidR="00E73EDF" w:rsidRPr="00314E34"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314E34" w:rsidRDefault="007653F1" w:rsidP="002528FB">
            <w:pPr>
              <w:pStyle w:val="Small"/>
              <w:spacing w:before="40" w:after="40"/>
              <w:jc w:val="both"/>
            </w:pPr>
            <w:r w:rsidRPr="00314E34">
              <w:t xml:space="preserve">Referenced Record </w:t>
            </w:r>
            <w:r w:rsidR="002528FB"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314E34" w:rsidRDefault="007653F1" w:rsidP="00C128E3">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314E34" w:rsidRDefault="008222D6" w:rsidP="008222D6">
            <w:pPr>
              <w:pStyle w:val="Small"/>
              <w:spacing w:before="40" w:after="40"/>
            </w:pPr>
            <w:r w:rsidRPr="00314E34">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Pr="00314E34" w:rsidRDefault="007653F1" w:rsidP="00C128E3">
            <w:pPr>
              <w:pStyle w:val="Small"/>
              <w:spacing w:before="40" w:after="40"/>
              <w:jc w:val="both"/>
            </w:pPr>
            <w:r w:rsidRPr="00314E34">
              <w:t>Record name of the referenced record</w:t>
            </w:r>
          </w:p>
          <w:p w14:paraId="2137D54E" w14:textId="77777777" w:rsidR="0036276B" w:rsidRPr="00314E34" w:rsidRDefault="0036276B" w:rsidP="00522ACE">
            <w:pPr>
              <w:pStyle w:val="Small"/>
              <w:spacing w:before="40"/>
              <w:jc w:val="both"/>
            </w:pPr>
            <w:r w:rsidRPr="00314E34">
              <w:t>{120} – Curve</w:t>
            </w:r>
          </w:p>
          <w:p w14:paraId="6E0787FC" w14:textId="75FECC60" w:rsidR="0036276B" w:rsidRPr="00314E34" w:rsidRDefault="0036276B" w:rsidP="00522ACE">
            <w:pPr>
              <w:pStyle w:val="Small"/>
              <w:spacing w:before="0" w:after="40"/>
              <w:jc w:val="both"/>
            </w:pPr>
            <w:r w:rsidRPr="00314E34">
              <w:t>{125} – Composite Curve</w:t>
            </w:r>
          </w:p>
        </w:tc>
      </w:tr>
      <w:tr w:rsidR="00E73EDF" w:rsidRPr="00314E34"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314E34" w:rsidRDefault="007653F1" w:rsidP="002528FB">
            <w:pPr>
              <w:pStyle w:val="Small"/>
              <w:spacing w:before="40" w:after="40"/>
              <w:jc w:val="both"/>
            </w:pPr>
            <w:r w:rsidRPr="00314E34">
              <w:t xml:space="preserve">Referenced Record </w:t>
            </w:r>
            <w:r w:rsidR="002528FB"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314E34" w:rsidRDefault="007653F1" w:rsidP="00C128E3">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314E34" w:rsidRDefault="007653F1" w:rsidP="00C128E3">
            <w:pPr>
              <w:pStyle w:val="Small"/>
              <w:spacing w:before="40" w:after="40"/>
              <w:jc w:val="both"/>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314E34" w:rsidRDefault="007653F1" w:rsidP="00C128E3">
            <w:pPr>
              <w:pStyle w:val="Small"/>
              <w:spacing w:before="40" w:after="40"/>
              <w:jc w:val="both"/>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314E34" w:rsidRDefault="007653F1" w:rsidP="00C128E3">
            <w:pPr>
              <w:pStyle w:val="Small"/>
              <w:spacing w:before="40"/>
              <w:jc w:val="both"/>
            </w:pPr>
            <w:r w:rsidRPr="00314E34">
              <w:t xml:space="preserve">{1} </w:t>
            </w:r>
            <w:r w:rsidR="002528FB" w:rsidRPr="00314E34">
              <w:t>–</w:t>
            </w:r>
            <w:r w:rsidRPr="00314E34">
              <w:t xml:space="preserve"> Forward</w:t>
            </w:r>
          </w:p>
          <w:p w14:paraId="6999EB88" w14:textId="65A8813C" w:rsidR="00E73EDF" w:rsidRPr="00314E34" w:rsidRDefault="007653F1" w:rsidP="00C128E3">
            <w:pPr>
              <w:pStyle w:val="Small"/>
              <w:spacing w:before="0" w:after="40"/>
              <w:jc w:val="both"/>
            </w:pPr>
            <w:r w:rsidRPr="00314E34">
              <w:t xml:space="preserve">{2} </w:t>
            </w:r>
            <w:r w:rsidR="002528FB" w:rsidRPr="00314E34">
              <w:t>–</w:t>
            </w:r>
            <w:r w:rsidRPr="00314E34">
              <w:t xml:space="preserve"> Reverse</w:t>
            </w:r>
          </w:p>
        </w:tc>
      </w:tr>
    </w:tbl>
    <w:p w14:paraId="485CBC60" w14:textId="77777777" w:rsidR="00E73EDF" w:rsidRPr="00314E34" w:rsidRDefault="00E73EDF" w:rsidP="006E716A">
      <w:pPr>
        <w:spacing w:after="0" w:line="240" w:lineRule="auto"/>
      </w:pPr>
    </w:p>
    <w:p w14:paraId="07DD204C" w14:textId="7C23D6D0" w:rsidR="006E716A" w:rsidRPr="00314E34" w:rsidRDefault="006E716A" w:rsidP="001D02B5">
      <w:pPr>
        <w:pStyle w:val="ListContinue2"/>
        <w:keepNext/>
        <w:keepLines/>
        <w:numPr>
          <w:ilvl w:val="2"/>
          <w:numId w:val="27"/>
        </w:numPr>
        <w:tabs>
          <w:tab w:val="clear" w:pos="432"/>
        </w:tabs>
        <w:spacing w:before="120" w:after="120" w:line="240" w:lineRule="auto"/>
        <w:rPr>
          <w:b/>
          <w:lang w:eastAsia="en-US"/>
        </w:rPr>
      </w:pPr>
      <w:bookmarkStart w:id="1377" w:name="_Toc162435489"/>
      <w:bookmarkStart w:id="1378" w:name="_Toc169203183"/>
      <w:bookmarkStart w:id="1379" w:name="_Toc170072513"/>
      <w:bookmarkStart w:id="1380" w:name="_Toc175558742"/>
      <w:r w:rsidRPr="00314E34">
        <w:rPr>
          <w:b/>
        </w:rPr>
        <w:t>Surface Record Identifier field - SRID</w:t>
      </w:r>
      <w:bookmarkEnd w:id="1377"/>
      <w:bookmarkEnd w:id="1378"/>
      <w:bookmarkEnd w:id="1379"/>
      <w:bookmarkEnd w:id="138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314E34" w:rsidRDefault="007653F1" w:rsidP="00C128E3">
            <w:pPr>
              <w:pStyle w:val="Small"/>
              <w:spacing w:before="40" w:after="40"/>
              <w:jc w:val="both"/>
              <w:rPr>
                <w:b/>
              </w:rPr>
            </w:pPr>
            <w:r w:rsidRPr="00314E34">
              <w:rPr>
                <w:b/>
              </w:rPr>
              <w:t>Comment</w:t>
            </w:r>
          </w:p>
        </w:tc>
      </w:tr>
      <w:tr w:rsidR="00E73EDF" w:rsidRPr="00314E34"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314E34" w:rsidRDefault="007653F1" w:rsidP="006E716A">
            <w:pPr>
              <w:pStyle w:val="Small"/>
              <w:spacing w:before="40" w:after="40"/>
              <w:jc w:val="both"/>
            </w:pPr>
            <w:r w:rsidRPr="00314E34">
              <w:t xml:space="preserve">Record </w:t>
            </w:r>
            <w:r w:rsidR="006E716A"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314E34" w:rsidRDefault="007653F1" w:rsidP="00C128E3">
            <w:pPr>
              <w:pStyle w:val="Small"/>
              <w:spacing w:before="40" w:after="40"/>
              <w:jc w:val="both"/>
            </w:pPr>
            <w:r w:rsidRPr="00314E34">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314E34" w:rsidRDefault="007653F1" w:rsidP="00C128E3">
            <w:pPr>
              <w:pStyle w:val="Small"/>
              <w:spacing w:before="40" w:after="40"/>
              <w:jc w:val="both"/>
            </w:pPr>
            <w:r w:rsidRPr="00314E34">
              <w:t xml:space="preserve">{130} </w:t>
            </w:r>
            <w:r w:rsidR="006E716A" w:rsidRPr="00314E34">
              <w:t>–</w:t>
            </w:r>
            <w:r w:rsidRPr="00314E34">
              <w:t xml:space="preserve"> Surface</w:t>
            </w:r>
          </w:p>
        </w:tc>
      </w:tr>
      <w:tr w:rsidR="00E73EDF" w:rsidRPr="00314E34"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314E34" w:rsidRDefault="007653F1" w:rsidP="006E716A">
            <w:pPr>
              <w:pStyle w:val="Small"/>
              <w:spacing w:before="40" w:after="40"/>
              <w:jc w:val="both"/>
            </w:pPr>
            <w:r w:rsidRPr="00314E34">
              <w:t xml:space="preserve">Record </w:t>
            </w:r>
            <w:r w:rsidR="006E716A"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314E34" w:rsidRDefault="007653F1" w:rsidP="006E716A">
            <w:pPr>
              <w:pStyle w:val="Small"/>
              <w:spacing w:before="40" w:after="40"/>
              <w:jc w:val="both"/>
            </w:pPr>
            <w:r w:rsidRPr="00314E34">
              <w:t xml:space="preserve">Record </w:t>
            </w:r>
            <w:r w:rsidR="006E716A"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314E34" w:rsidRDefault="007653F1" w:rsidP="00C128E3">
            <w:pPr>
              <w:pStyle w:val="Small"/>
              <w:spacing w:before="40" w:after="40"/>
              <w:jc w:val="both"/>
            </w:pPr>
            <w:r w:rsidRPr="00314E34">
              <w:t>RVER contains the serial number of the record edition</w:t>
            </w:r>
          </w:p>
        </w:tc>
      </w:tr>
      <w:tr w:rsidR="006E716A" w:rsidRPr="00314E34"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314E34" w:rsidRDefault="006E716A" w:rsidP="006E716A">
            <w:pPr>
              <w:pStyle w:val="Small"/>
              <w:spacing w:before="40" w:after="40"/>
              <w:jc w:val="both"/>
            </w:pPr>
            <w:r w:rsidRPr="00314E34">
              <w:lastRenderedPageBreak/>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314E34" w:rsidRDefault="006E716A" w:rsidP="006E716A">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314E34" w:rsidRDefault="006E716A" w:rsidP="006E716A">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314E34" w:rsidRDefault="006E716A" w:rsidP="006E716A">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314E34" w:rsidRDefault="006E716A" w:rsidP="006E716A">
            <w:pPr>
              <w:pStyle w:val="Small"/>
              <w:snapToGrid w:val="0"/>
              <w:spacing w:before="40"/>
              <w:jc w:val="both"/>
            </w:pPr>
            <w:r w:rsidRPr="00314E34">
              <w:t>{1} – Insert</w:t>
            </w:r>
          </w:p>
          <w:p w14:paraId="01269B02" w14:textId="77777777" w:rsidR="006E716A" w:rsidRPr="00314E34" w:rsidRDefault="006E716A" w:rsidP="006E716A">
            <w:pPr>
              <w:pStyle w:val="Small"/>
              <w:spacing w:before="0"/>
              <w:jc w:val="both"/>
            </w:pPr>
            <w:r w:rsidRPr="00314E34">
              <w:t>{2} – Delete</w:t>
            </w:r>
          </w:p>
          <w:p w14:paraId="09509CCA" w14:textId="411553A0" w:rsidR="006E716A" w:rsidRPr="00314E34" w:rsidRDefault="006E716A" w:rsidP="006E716A">
            <w:pPr>
              <w:pStyle w:val="Small"/>
              <w:spacing w:before="0" w:after="40"/>
              <w:jc w:val="both"/>
            </w:pPr>
            <w:r w:rsidRPr="00314E34">
              <w:t>{3} – Modify</w:t>
            </w:r>
          </w:p>
        </w:tc>
      </w:tr>
    </w:tbl>
    <w:p w14:paraId="140D26B5" w14:textId="77777777" w:rsidR="00E73EDF" w:rsidRPr="00314E34" w:rsidRDefault="00E73EDF" w:rsidP="006E716A">
      <w:pPr>
        <w:spacing w:after="0" w:line="240" w:lineRule="auto"/>
      </w:pPr>
    </w:p>
    <w:p w14:paraId="3D85B53F" w14:textId="77D0E556" w:rsidR="006E716A" w:rsidRPr="00314E34" w:rsidRDefault="006E716A" w:rsidP="001D02B5">
      <w:pPr>
        <w:pStyle w:val="ListContinue2"/>
        <w:keepNext/>
        <w:keepLines/>
        <w:numPr>
          <w:ilvl w:val="2"/>
          <w:numId w:val="27"/>
        </w:numPr>
        <w:tabs>
          <w:tab w:val="clear" w:pos="432"/>
        </w:tabs>
        <w:spacing w:before="120" w:after="120" w:line="240" w:lineRule="auto"/>
        <w:rPr>
          <w:b/>
          <w:lang w:eastAsia="en-US"/>
        </w:rPr>
      </w:pPr>
      <w:bookmarkStart w:id="1381" w:name="_Toc162435490"/>
      <w:bookmarkStart w:id="1382" w:name="_Toc169203184"/>
      <w:bookmarkStart w:id="1383" w:name="_Toc170072514"/>
      <w:bookmarkStart w:id="1384" w:name="_Toc175558743"/>
      <w:r w:rsidRPr="00314E34">
        <w:rPr>
          <w:b/>
        </w:rPr>
        <w:t>Ring Association field - RIAS</w:t>
      </w:r>
      <w:bookmarkEnd w:id="1381"/>
      <w:bookmarkEnd w:id="1382"/>
      <w:bookmarkEnd w:id="1383"/>
      <w:bookmarkEnd w:id="138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314E34" w:rsidRDefault="007653F1" w:rsidP="00C128E3">
            <w:pPr>
              <w:pStyle w:val="Small"/>
              <w:spacing w:before="40" w:after="40"/>
              <w:jc w:val="both"/>
              <w:rPr>
                <w:b/>
              </w:rPr>
            </w:pPr>
            <w:r w:rsidRPr="00314E34">
              <w:rPr>
                <w:b/>
              </w:rPr>
              <w:t>Comment</w:t>
            </w:r>
          </w:p>
        </w:tc>
      </w:tr>
      <w:tr w:rsidR="0036276B" w:rsidRPr="00314E34"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314E34" w:rsidRDefault="0036276B" w:rsidP="0036276B">
            <w:pPr>
              <w:pStyle w:val="Small"/>
              <w:spacing w:before="40" w:after="40"/>
              <w:jc w:val="both"/>
            </w:pPr>
            <w:r w:rsidRPr="00314E34">
              <w:t>Referenced Record name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314E34" w:rsidRDefault="0036276B" w:rsidP="0036276B">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314E34" w:rsidRDefault="0036276B" w:rsidP="0036276B">
            <w:pPr>
              <w:pStyle w:val="Small"/>
              <w:spacing w:before="40" w:after="40"/>
            </w:pPr>
            <w:r w:rsidRPr="00314E34">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314E34" w:rsidRDefault="0036276B" w:rsidP="0036276B">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Pr="00314E34" w:rsidRDefault="0036276B" w:rsidP="0036276B">
            <w:pPr>
              <w:pStyle w:val="Small"/>
              <w:spacing w:before="40" w:after="40"/>
              <w:jc w:val="both"/>
            </w:pPr>
            <w:r w:rsidRPr="00314E34">
              <w:t>Record name of the referenced record</w:t>
            </w:r>
          </w:p>
          <w:p w14:paraId="1A51ABB2" w14:textId="77777777" w:rsidR="0036276B" w:rsidRPr="00314E34" w:rsidRDefault="0036276B" w:rsidP="00522ACE">
            <w:pPr>
              <w:pStyle w:val="Small"/>
              <w:spacing w:before="40"/>
              <w:jc w:val="both"/>
            </w:pPr>
            <w:r w:rsidRPr="00314E34">
              <w:t>{120} – Curve</w:t>
            </w:r>
          </w:p>
          <w:p w14:paraId="22330213" w14:textId="59E1C52D" w:rsidR="0036276B" w:rsidRPr="00314E34" w:rsidRDefault="0036276B" w:rsidP="00522ACE">
            <w:pPr>
              <w:pStyle w:val="Small"/>
              <w:spacing w:before="0" w:after="40"/>
              <w:jc w:val="both"/>
            </w:pPr>
            <w:r w:rsidRPr="00314E34">
              <w:t>{125} – Composite</w:t>
            </w:r>
            <w:r w:rsidR="00D54FF5" w:rsidRPr="00314E34">
              <w:t xml:space="preserve"> Curve</w:t>
            </w:r>
          </w:p>
        </w:tc>
      </w:tr>
      <w:tr w:rsidR="00E73EDF" w:rsidRPr="00314E34"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314E34" w:rsidRDefault="007653F1" w:rsidP="006E716A">
            <w:pPr>
              <w:pStyle w:val="Small"/>
              <w:spacing w:before="40" w:after="40"/>
              <w:jc w:val="both"/>
            </w:pPr>
            <w:r w:rsidRPr="00314E34">
              <w:t xml:space="preserve">Referenced Record </w:t>
            </w:r>
            <w:r w:rsidR="006E716A"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314E34" w:rsidRDefault="007653F1" w:rsidP="00C128E3">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314E34" w:rsidRDefault="007653F1" w:rsidP="00C128E3">
            <w:pPr>
              <w:pStyle w:val="Small"/>
              <w:spacing w:before="40" w:after="40"/>
              <w:jc w:val="both"/>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314E34" w:rsidRDefault="007653F1" w:rsidP="00C128E3">
            <w:pPr>
              <w:pStyle w:val="Small"/>
              <w:spacing w:before="40" w:after="40"/>
              <w:jc w:val="both"/>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314E34" w:rsidRDefault="007653F1" w:rsidP="00C128E3">
            <w:pPr>
              <w:pStyle w:val="Small"/>
              <w:spacing w:before="40"/>
              <w:jc w:val="both"/>
            </w:pPr>
            <w:r w:rsidRPr="00314E34">
              <w:t xml:space="preserve">{1} </w:t>
            </w:r>
            <w:r w:rsidR="006E716A" w:rsidRPr="00314E34">
              <w:t>–</w:t>
            </w:r>
            <w:r w:rsidRPr="00314E34">
              <w:t xml:space="preserve"> Forward</w:t>
            </w:r>
          </w:p>
          <w:p w14:paraId="2129CFD7" w14:textId="33D96BC4" w:rsidR="00E73EDF" w:rsidRPr="00314E34" w:rsidRDefault="007653F1" w:rsidP="00C128E3">
            <w:pPr>
              <w:pStyle w:val="Small"/>
              <w:spacing w:before="0" w:after="40"/>
              <w:jc w:val="both"/>
            </w:pPr>
            <w:r w:rsidRPr="00314E34">
              <w:t xml:space="preserve">{2} </w:t>
            </w:r>
            <w:r w:rsidR="006E716A" w:rsidRPr="00314E34">
              <w:t>–</w:t>
            </w:r>
            <w:r w:rsidRPr="00314E34">
              <w:t xml:space="preserve"> Reverse</w:t>
            </w:r>
          </w:p>
        </w:tc>
      </w:tr>
      <w:tr w:rsidR="00E73EDF" w:rsidRPr="00314E34"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314E34" w:rsidRDefault="007653F1" w:rsidP="00C128E3">
            <w:pPr>
              <w:pStyle w:val="Small"/>
              <w:spacing w:before="40" w:after="40"/>
              <w:jc w:val="both"/>
            </w:pPr>
            <w:r w:rsidRPr="00314E34">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314E34" w:rsidRDefault="007653F1" w:rsidP="00C128E3">
            <w:pPr>
              <w:pStyle w:val="Small"/>
              <w:spacing w:before="40" w:after="40"/>
              <w:jc w:val="both"/>
            </w:pPr>
            <w:r w:rsidRPr="00314E34">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314E34" w:rsidRDefault="007653F1" w:rsidP="00C128E3">
            <w:pPr>
              <w:pStyle w:val="Small"/>
              <w:spacing w:before="40"/>
              <w:jc w:val="both"/>
            </w:pPr>
            <w:r w:rsidRPr="00314E34">
              <w:t xml:space="preserve">{1} </w:t>
            </w:r>
            <w:r w:rsidR="006E716A" w:rsidRPr="00314E34">
              <w:t>–</w:t>
            </w:r>
            <w:r w:rsidRPr="00314E34">
              <w:t xml:space="preserve"> Exterior</w:t>
            </w:r>
          </w:p>
          <w:p w14:paraId="21D97072" w14:textId="7D6860B4" w:rsidR="00E73EDF" w:rsidRPr="00314E34" w:rsidRDefault="007653F1" w:rsidP="00C128E3">
            <w:pPr>
              <w:pStyle w:val="Small"/>
              <w:spacing w:before="0" w:after="40"/>
              <w:jc w:val="both"/>
            </w:pPr>
            <w:r w:rsidRPr="00314E34">
              <w:t xml:space="preserve">{2} </w:t>
            </w:r>
            <w:r w:rsidR="006E716A" w:rsidRPr="00314E34">
              <w:t>–</w:t>
            </w:r>
            <w:r w:rsidRPr="00314E34">
              <w:t xml:space="preserve"> Interior</w:t>
            </w:r>
          </w:p>
        </w:tc>
      </w:tr>
      <w:tr w:rsidR="00E73EDF" w:rsidRPr="00314E34"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314E34" w:rsidRDefault="007653F1" w:rsidP="006E716A">
            <w:pPr>
              <w:pStyle w:val="Small"/>
              <w:spacing w:before="40" w:after="40"/>
              <w:jc w:val="both"/>
            </w:pPr>
            <w:r w:rsidRPr="00314E34">
              <w:t xml:space="preserve">Ring Association </w:t>
            </w:r>
            <w:r w:rsidR="006E716A"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314E34" w:rsidRDefault="007653F1" w:rsidP="00C128E3">
            <w:pPr>
              <w:pStyle w:val="Small"/>
              <w:spacing w:before="40" w:after="40"/>
              <w:jc w:val="both"/>
            </w:pPr>
            <w:r w:rsidRPr="00314E34">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314E34" w:rsidRDefault="007653F1" w:rsidP="00C128E3">
            <w:pPr>
              <w:pStyle w:val="Small"/>
              <w:spacing w:before="40" w:after="40"/>
              <w:jc w:val="both"/>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314E34" w:rsidRDefault="007653F1" w:rsidP="00C128E3">
            <w:pPr>
              <w:pStyle w:val="Small"/>
              <w:snapToGrid w:val="0"/>
              <w:spacing w:before="40"/>
              <w:jc w:val="both"/>
            </w:pPr>
            <w:r w:rsidRPr="00314E34">
              <w:t xml:space="preserve">{1} </w:t>
            </w:r>
            <w:r w:rsidR="006E716A" w:rsidRPr="00314E34">
              <w:t>–</w:t>
            </w:r>
            <w:r w:rsidRPr="00314E34">
              <w:t xml:space="preserve"> Insert</w:t>
            </w:r>
          </w:p>
          <w:p w14:paraId="08FD4E1F" w14:textId="0C5F5AE3" w:rsidR="00E73EDF" w:rsidRPr="00314E34" w:rsidRDefault="007653F1" w:rsidP="00C128E3">
            <w:pPr>
              <w:pStyle w:val="Small"/>
              <w:spacing w:before="0" w:after="40"/>
              <w:jc w:val="both"/>
            </w:pPr>
            <w:r w:rsidRPr="00314E34">
              <w:t xml:space="preserve">{2} </w:t>
            </w:r>
            <w:r w:rsidR="006E716A" w:rsidRPr="00314E34">
              <w:t>–</w:t>
            </w:r>
            <w:r w:rsidRPr="00314E34">
              <w:t xml:space="preserve"> Delete</w:t>
            </w:r>
          </w:p>
        </w:tc>
      </w:tr>
    </w:tbl>
    <w:p w14:paraId="44D95309" w14:textId="77777777" w:rsidR="00E73EDF" w:rsidRPr="00314E34" w:rsidRDefault="00E73EDF" w:rsidP="00184E8D">
      <w:pPr>
        <w:spacing w:after="0" w:line="240" w:lineRule="auto"/>
      </w:pPr>
    </w:p>
    <w:p w14:paraId="190B35E6" w14:textId="6EEE20EC" w:rsidR="00184E8D" w:rsidRPr="00314E34" w:rsidRDefault="00184E8D" w:rsidP="001D02B5">
      <w:pPr>
        <w:pStyle w:val="ListContinue2"/>
        <w:keepNext/>
        <w:keepLines/>
        <w:numPr>
          <w:ilvl w:val="2"/>
          <w:numId w:val="27"/>
        </w:numPr>
        <w:tabs>
          <w:tab w:val="clear" w:pos="432"/>
        </w:tabs>
        <w:spacing w:before="120" w:after="120" w:line="240" w:lineRule="auto"/>
        <w:rPr>
          <w:b/>
          <w:lang w:eastAsia="en-US"/>
        </w:rPr>
      </w:pPr>
      <w:bookmarkStart w:id="1385" w:name="_Toc162435491"/>
      <w:bookmarkStart w:id="1386" w:name="_Toc169203185"/>
      <w:bookmarkStart w:id="1387" w:name="_Toc170072515"/>
      <w:bookmarkStart w:id="1388" w:name="_Toc175558744"/>
      <w:r w:rsidRPr="00314E34">
        <w:rPr>
          <w:b/>
        </w:rPr>
        <w:t>Feature Type Record Identifier field - FRID</w:t>
      </w:r>
      <w:bookmarkEnd w:id="1385"/>
      <w:bookmarkEnd w:id="1386"/>
      <w:bookmarkEnd w:id="1387"/>
      <w:bookmarkEnd w:id="138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314E34" w:rsidRDefault="007653F1" w:rsidP="00C128E3">
            <w:pPr>
              <w:pStyle w:val="Small"/>
              <w:spacing w:before="40" w:after="40"/>
              <w:jc w:val="both"/>
              <w:rPr>
                <w:b/>
              </w:rPr>
            </w:pPr>
            <w:r w:rsidRPr="00314E34">
              <w:rPr>
                <w:b/>
              </w:rPr>
              <w:t>Comment</w:t>
            </w:r>
          </w:p>
        </w:tc>
      </w:tr>
      <w:tr w:rsidR="00E73EDF" w:rsidRPr="00314E34"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314E34" w:rsidRDefault="007653F1" w:rsidP="00184E8D">
            <w:pPr>
              <w:pStyle w:val="Small"/>
              <w:spacing w:before="40" w:after="40"/>
            </w:pPr>
            <w:r w:rsidRPr="00314E34">
              <w:t xml:space="preserve">Record </w:t>
            </w:r>
            <w:r w:rsidR="00184E8D"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314E34" w:rsidRDefault="007653F1" w:rsidP="00C128E3">
            <w:pPr>
              <w:pStyle w:val="Small"/>
              <w:spacing w:before="40" w:after="40"/>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314E34" w:rsidRDefault="007653F1" w:rsidP="00C128E3">
            <w:pPr>
              <w:pStyle w:val="Small"/>
              <w:spacing w:before="40" w:after="40"/>
            </w:pPr>
            <w:r w:rsidRPr="00314E34">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314E34" w:rsidRDefault="00184E8D" w:rsidP="00C128E3">
            <w:pPr>
              <w:pStyle w:val="Small"/>
              <w:spacing w:before="40" w:after="40"/>
            </w:pPr>
            <w:r w:rsidRPr="00314E34">
              <w:t>{100} –</w:t>
            </w:r>
            <w:r w:rsidR="007653F1" w:rsidRPr="00314E34">
              <w:t xml:space="preserve"> Feature type</w:t>
            </w:r>
          </w:p>
        </w:tc>
      </w:tr>
      <w:tr w:rsidR="00E73EDF" w:rsidRPr="00314E34"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314E34" w:rsidRDefault="007653F1" w:rsidP="00184E8D">
            <w:pPr>
              <w:pStyle w:val="Small"/>
              <w:spacing w:before="40" w:after="40"/>
            </w:pPr>
            <w:r w:rsidRPr="00314E34">
              <w:t xml:space="preserve">Record </w:t>
            </w:r>
            <w:r w:rsidR="00184E8D"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314E34" w:rsidRDefault="007653F1" w:rsidP="00C128E3">
            <w:pPr>
              <w:pStyle w:val="Small"/>
              <w:spacing w:before="40" w:after="40"/>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314E34" w:rsidRDefault="007653F1" w:rsidP="00C128E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314E34" w:rsidRDefault="007653F1" w:rsidP="00C128E3">
            <w:pPr>
              <w:pStyle w:val="Small"/>
              <w:spacing w:before="40" w:after="40"/>
            </w:pPr>
            <w:r w:rsidRPr="00314E34">
              <w:t>Range: 1 to 2</w:t>
            </w:r>
            <w:r w:rsidRPr="00314E34">
              <w:rPr>
                <w:vertAlign w:val="superscript"/>
              </w:rPr>
              <w:t>32</w:t>
            </w:r>
            <w:r w:rsidRPr="00314E34">
              <w:noBreakHyphen/>
              <w:t>2</w:t>
            </w:r>
          </w:p>
        </w:tc>
      </w:tr>
      <w:tr w:rsidR="00E73EDF" w:rsidRPr="00314E34"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314E34" w:rsidRDefault="007653F1" w:rsidP="00C128E3">
            <w:pPr>
              <w:pStyle w:val="Small"/>
              <w:spacing w:before="40" w:after="40"/>
            </w:pPr>
            <w:r w:rsidRPr="00314E34">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314E34" w:rsidRDefault="007653F1" w:rsidP="00C128E3">
            <w:pPr>
              <w:pStyle w:val="Small"/>
              <w:spacing w:before="40" w:after="40"/>
            </w:pPr>
            <w:r w:rsidRPr="00314E34">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314E34" w:rsidRDefault="007653F1" w:rsidP="00C128E3">
            <w:pPr>
              <w:pStyle w:val="Small"/>
              <w:spacing w:before="40" w:after="40"/>
            </w:pPr>
            <w:r w:rsidRPr="00314E34">
              <w:t>A valid feature type code as defined in the FTCS field of the Dataset General Information Record</w:t>
            </w:r>
          </w:p>
        </w:tc>
      </w:tr>
      <w:tr w:rsidR="00E73EDF" w:rsidRPr="00314E34"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314E34" w:rsidRDefault="007653F1" w:rsidP="00184E8D">
            <w:pPr>
              <w:pStyle w:val="Small"/>
              <w:spacing w:before="40" w:after="40"/>
            </w:pPr>
            <w:r w:rsidRPr="00314E34">
              <w:t xml:space="preserve">Record </w:t>
            </w:r>
            <w:r w:rsidR="00184E8D"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314E34" w:rsidRDefault="007653F1" w:rsidP="00C128E3">
            <w:pPr>
              <w:pStyle w:val="Small"/>
              <w:spacing w:before="40" w:after="40"/>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314E34" w:rsidRDefault="007653F1" w:rsidP="00C128E3">
            <w:pPr>
              <w:pStyle w:val="Small"/>
              <w:spacing w:before="40" w:after="40"/>
            </w:pPr>
            <w:r w:rsidRPr="00314E34">
              <w:t>RVER contains the serial number of the record edition</w:t>
            </w:r>
          </w:p>
        </w:tc>
      </w:tr>
      <w:tr w:rsidR="00184E8D" w:rsidRPr="00314E34"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314E34" w:rsidRDefault="00184E8D" w:rsidP="00184E8D">
            <w:pPr>
              <w:pStyle w:val="Small"/>
              <w:spacing w:before="40" w:after="40"/>
            </w:pPr>
            <w:r w:rsidRPr="00314E34">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314E34" w:rsidRDefault="00184E8D" w:rsidP="00184E8D">
            <w:pPr>
              <w:pStyle w:val="Small"/>
              <w:spacing w:before="40" w:after="40"/>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314E34" w:rsidRDefault="00184E8D" w:rsidP="00184E8D">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314E34" w:rsidRDefault="00184E8D" w:rsidP="00184E8D">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314E34" w:rsidRDefault="00184E8D" w:rsidP="00184E8D">
            <w:pPr>
              <w:pStyle w:val="Small"/>
              <w:snapToGrid w:val="0"/>
              <w:spacing w:before="40"/>
              <w:jc w:val="both"/>
            </w:pPr>
            <w:r w:rsidRPr="00314E34">
              <w:t>{1} – Insert</w:t>
            </w:r>
          </w:p>
          <w:p w14:paraId="7E129F73" w14:textId="77777777" w:rsidR="00184E8D" w:rsidRPr="00314E34" w:rsidRDefault="00184E8D" w:rsidP="00184E8D">
            <w:pPr>
              <w:pStyle w:val="Small"/>
              <w:spacing w:before="0"/>
              <w:jc w:val="both"/>
            </w:pPr>
            <w:r w:rsidRPr="00314E34">
              <w:t>{2} – Delete</w:t>
            </w:r>
          </w:p>
          <w:p w14:paraId="190F24B3" w14:textId="2B7BED00" w:rsidR="00184E8D" w:rsidRPr="00314E34" w:rsidRDefault="00184E8D" w:rsidP="00184E8D">
            <w:pPr>
              <w:pStyle w:val="Small"/>
              <w:spacing w:before="0" w:after="40"/>
            </w:pPr>
            <w:r w:rsidRPr="00314E34">
              <w:t>{3} – Modify</w:t>
            </w:r>
          </w:p>
        </w:tc>
      </w:tr>
    </w:tbl>
    <w:p w14:paraId="114F3C12" w14:textId="77777777" w:rsidR="00E73EDF" w:rsidRPr="00314E34" w:rsidRDefault="00E73EDF" w:rsidP="00184E8D">
      <w:pPr>
        <w:spacing w:after="0" w:line="240" w:lineRule="auto"/>
      </w:pPr>
    </w:p>
    <w:p w14:paraId="12954D39" w14:textId="59AD54AD" w:rsidR="00184E8D" w:rsidRPr="00314E34" w:rsidRDefault="00184E8D" w:rsidP="001D02B5">
      <w:pPr>
        <w:pStyle w:val="ListContinue2"/>
        <w:keepNext/>
        <w:keepLines/>
        <w:numPr>
          <w:ilvl w:val="2"/>
          <w:numId w:val="27"/>
        </w:numPr>
        <w:tabs>
          <w:tab w:val="clear" w:pos="432"/>
        </w:tabs>
        <w:spacing w:before="120" w:after="120" w:line="240" w:lineRule="auto"/>
        <w:rPr>
          <w:b/>
          <w:lang w:eastAsia="en-US"/>
        </w:rPr>
      </w:pPr>
      <w:bookmarkStart w:id="1389" w:name="_Toc162435492"/>
      <w:bookmarkStart w:id="1390" w:name="_Toc169203186"/>
      <w:bookmarkStart w:id="1391" w:name="_Toc170072516"/>
      <w:bookmarkStart w:id="1392" w:name="_Toc175558745"/>
      <w:r w:rsidRPr="00314E34">
        <w:rPr>
          <w:b/>
        </w:rPr>
        <w:t>Feature Object Identifier field - FOID</w:t>
      </w:r>
      <w:bookmarkEnd w:id="1389"/>
      <w:bookmarkEnd w:id="1390"/>
      <w:bookmarkEnd w:id="1391"/>
      <w:bookmarkEnd w:id="139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314E34" w:rsidRDefault="007653F1" w:rsidP="00C128E3">
            <w:pPr>
              <w:pStyle w:val="Small"/>
              <w:spacing w:before="40" w:after="40"/>
              <w:jc w:val="both"/>
              <w:rPr>
                <w:b/>
              </w:rPr>
            </w:pPr>
            <w:r w:rsidRPr="00314E34">
              <w:rPr>
                <w:b/>
              </w:rPr>
              <w:t>Comment</w:t>
            </w:r>
          </w:p>
        </w:tc>
      </w:tr>
      <w:tr w:rsidR="00E73EDF" w:rsidRPr="00314E34"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314E34" w:rsidRDefault="007653F1" w:rsidP="00184E8D">
            <w:pPr>
              <w:pStyle w:val="Small"/>
              <w:spacing w:before="40" w:after="40"/>
              <w:jc w:val="both"/>
            </w:pPr>
            <w:r w:rsidRPr="00314E34">
              <w:t xml:space="preserve">Producing </w:t>
            </w:r>
            <w:r w:rsidR="00184E8D" w:rsidRPr="00314E34">
              <w:t>agency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314E34" w:rsidRDefault="007653F1" w:rsidP="00C128E3">
            <w:pPr>
              <w:pStyle w:val="Small"/>
              <w:spacing w:before="40" w:after="40"/>
              <w:jc w:val="both"/>
            </w:pPr>
            <w:r w:rsidRPr="00314E34">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314E34" w:rsidRDefault="007653F1" w:rsidP="00C128E3">
            <w:pPr>
              <w:pStyle w:val="Small"/>
              <w:spacing w:before="40" w:after="40"/>
              <w:jc w:val="both"/>
            </w:pPr>
            <w:r w:rsidRPr="00314E34">
              <w:t>Agency code</w:t>
            </w:r>
          </w:p>
        </w:tc>
      </w:tr>
      <w:tr w:rsidR="00E73EDF" w:rsidRPr="00314E34"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314E34" w:rsidRDefault="007653F1" w:rsidP="00184E8D">
            <w:pPr>
              <w:pStyle w:val="Small"/>
              <w:spacing w:before="40" w:after="40"/>
              <w:jc w:val="both"/>
            </w:pPr>
            <w:r w:rsidRPr="00314E34">
              <w:t xml:space="preserve">Feature </w:t>
            </w:r>
            <w:r w:rsidR="00184E8D" w:rsidRPr="00314E34">
              <w:t>identification number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314E34" w:rsidRDefault="007653F1" w:rsidP="00C128E3">
            <w:pPr>
              <w:pStyle w:val="Small"/>
              <w:spacing w:before="40" w:after="40"/>
              <w:jc w:val="both"/>
            </w:pPr>
            <w:r w:rsidRPr="00314E34">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314E34" w:rsidRDefault="007653F1" w:rsidP="00184E8D">
            <w:pPr>
              <w:pStyle w:val="Small"/>
              <w:spacing w:before="40" w:after="40"/>
              <w:jc w:val="both"/>
            </w:pPr>
            <w:r w:rsidRPr="00314E34">
              <w:t xml:space="preserve">Feature </w:t>
            </w:r>
            <w:r w:rsidR="00184E8D" w:rsidRPr="00314E34">
              <w:t>identification subdivision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314E34" w:rsidRDefault="007653F1" w:rsidP="00C128E3">
            <w:pPr>
              <w:pStyle w:val="Small"/>
              <w:spacing w:before="40" w:after="40"/>
              <w:jc w:val="both"/>
            </w:pPr>
            <w:r w:rsidRPr="00314E34">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314E34" w:rsidRDefault="007653F1" w:rsidP="00C128E3">
            <w:pPr>
              <w:pStyle w:val="Small"/>
              <w:spacing w:before="40" w:after="40"/>
              <w:jc w:val="both"/>
            </w:pPr>
            <w:r w:rsidRPr="00314E34">
              <w:t>Range: 1 to 2</w:t>
            </w:r>
            <w:r w:rsidRPr="00314E34">
              <w:rPr>
                <w:vertAlign w:val="superscript"/>
              </w:rPr>
              <w:t>16</w:t>
            </w:r>
            <w:r w:rsidRPr="00314E34">
              <w:noBreakHyphen/>
              <w:t>2</w:t>
            </w:r>
          </w:p>
        </w:tc>
      </w:tr>
    </w:tbl>
    <w:p w14:paraId="2D17FA09" w14:textId="77777777" w:rsidR="00E73EDF" w:rsidRPr="00314E34" w:rsidRDefault="00E73EDF" w:rsidP="00184E8D">
      <w:pPr>
        <w:spacing w:after="0" w:line="240" w:lineRule="auto"/>
      </w:pPr>
    </w:p>
    <w:p w14:paraId="4C6A0A8B" w14:textId="79B67C87" w:rsidR="00184E8D" w:rsidRPr="00314E34" w:rsidRDefault="00184E8D" w:rsidP="001D02B5">
      <w:pPr>
        <w:pStyle w:val="ListContinue2"/>
        <w:keepNext/>
        <w:keepLines/>
        <w:numPr>
          <w:ilvl w:val="2"/>
          <w:numId w:val="27"/>
        </w:numPr>
        <w:tabs>
          <w:tab w:val="clear" w:pos="432"/>
        </w:tabs>
        <w:spacing w:before="120" w:after="120" w:line="240" w:lineRule="auto"/>
        <w:rPr>
          <w:b/>
          <w:lang w:eastAsia="en-US"/>
        </w:rPr>
      </w:pPr>
      <w:bookmarkStart w:id="1393" w:name="_Toc162435493"/>
      <w:bookmarkStart w:id="1394" w:name="_Toc169203187"/>
      <w:bookmarkStart w:id="1395" w:name="_Toc170072517"/>
      <w:bookmarkStart w:id="1396" w:name="_Toc175558746"/>
      <w:r w:rsidRPr="00314E34">
        <w:rPr>
          <w:b/>
        </w:rPr>
        <w:t>Spatial Association field - SPAS</w:t>
      </w:r>
      <w:bookmarkEnd w:id="1393"/>
      <w:bookmarkEnd w:id="1394"/>
      <w:bookmarkEnd w:id="1395"/>
      <w:bookmarkEnd w:id="1396"/>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314E34" w:rsidRDefault="007653F1" w:rsidP="00C128E3">
            <w:pPr>
              <w:pStyle w:val="Small"/>
              <w:spacing w:before="40" w:after="40"/>
              <w:jc w:val="both"/>
              <w:rPr>
                <w:b/>
              </w:rPr>
            </w:pPr>
            <w:r w:rsidRPr="00314E34">
              <w:rPr>
                <w:b/>
              </w:rPr>
              <w:t>Comment</w:t>
            </w:r>
          </w:p>
        </w:tc>
      </w:tr>
      <w:tr w:rsidR="00E73EDF" w:rsidRPr="00314E34"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314E34" w:rsidRDefault="007653F1" w:rsidP="00FF5CFC">
            <w:pPr>
              <w:pStyle w:val="Small"/>
              <w:spacing w:before="40" w:after="40"/>
            </w:pPr>
            <w:r w:rsidRPr="00314E34">
              <w:t xml:space="preserve">Referenced Record </w:t>
            </w:r>
            <w:r w:rsidR="00FF5CF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314E34" w:rsidRDefault="007653F1" w:rsidP="00C128E3">
            <w:pPr>
              <w:pStyle w:val="Small"/>
              <w:spacing w:before="40" w:after="40"/>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Pr="00314E34" w:rsidRDefault="0036276B" w:rsidP="00C128E3">
            <w:pPr>
              <w:pStyle w:val="Small"/>
              <w:spacing w:before="40" w:after="40"/>
            </w:pPr>
            <w:r w:rsidRPr="00314E34">
              <w:t xml:space="preserve">One of </w:t>
            </w:r>
          </w:p>
          <w:p w14:paraId="45B04583" w14:textId="59E41618" w:rsidR="00E73EDF" w:rsidRPr="00314E34" w:rsidRDefault="007653F1" w:rsidP="00C128E3">
            <w:pPr>
              <w:pStyle w:val="Small"/>
              <w:spacing w:before="40" w:after="40"/>
            </w:pPr>
            <w:r w:rsidRPr="00314E34">
              <w:t>{1</w:t>
            </w:r>
            <w:r w:rsidR="0036276B" w:rsidRPr="00314E34">
              <w:t>10</w:t>
            </w:r>
            <w:r w:rsidRPr="00314E34">
              <w:t>} {</w:t>
            </w:r>
            <w:r w:rsidR="0036276B" w:rsidRPr="00314E34">
              <w:t>11</w:t>
            </w:r>
            <w:r w:rsidRPr="00314E34">
              <w:t>5}</w:t>
            </w:r>
            <w:r w:rsidR="0036276B" w:rsidRPr="00314E34">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314E34" w:rsidRDefault="007653F1" w:rsidP="00C128E3">
            <w:pPr>
              <w:pStyle w:val="Small"/>
              <w:spacing w:before="40" w:after="40"/>
            </w:pPr>
            <w:r w:rsidRPr="00314E34">
              <w:t>Record name of the referenced record</w:t>
            </w:r>
          </w:p>
          <w:p w14:paraId="10E0799E" w14:textId="1E30834B" w:rsidR="00E73EDF" w:rsidRPr="009E7031" w:rsidRDefault="007653F1" w:rsidP="00C128E3">
            <w:pPr>
              <w:pStyle w:val="Small"/>
              <w:spacing w:before="40"/>
              <w:rPr>
                <w:lang w:val="fr-FR"/>
                <w:rPrChange w:id="1397" w:author="Jeff Wootton" w:date="2025-05-16T14:46:00Z" w16du:dateUtc="2025-05-16T12:46:00Z">
                  <w:rPr/>
                </w:rPrChange>
              </w:rPr>
            </w:pPr>
            <w:r w:rsidRPr="009E7031">
              <w:rPr>
                <w:lang w:val="fr-FR"/>
                <w:rPrChange w:id="1398" w:author="Jeff Wootton" w:date="2025-05-16T14:46:00Z" w16du:dateUtc="2025-05-16T12:46:00Z">
                  <w:rPr/>
                </w:rPrChange>
              </w:rPr>
              <w:t>{1</w:t>
            </w:r>
            <w:r w:rsidR="0036276B" w:rsidRPr="009E7031">
              <w:rPr>
                <w:lang w:val="fr-FR"/>
                <w:rPrChange w:id="1399" w:author="Jeff Wootton" w:date="2025-05-16T14:46:00Z" w16du:dateUtc="2025-05-16T12:46:00Z">
                  <w:rPr/>
                </w:rPrChange>
              </w:rPr>
              <w:t>10</w:t>
            </w:r>
            <w:r w:rsidRPr="009E7031">
              <w:rPr>
                <w:lang w:val="fr-FR"/>
                <w:rPrChange w:id="1400" w:author="Jeff Wootton" w:date="2025-05-16T14:46:00Z" w16du:dateUtc="2025-05-16T12:46:00Z">
                  <w:rPr/>
                </w:rPrChange>
              </w:rPr>
              <w:t xml:space="preserve">} </w:t>
            </w:r>
            <w:r w:rsidR="00FF5CFC" w:rsidRPr="009E7031">
              <w:rPr>
                <w:lang w:val="fr-FR"/>
                <w:rPrChange w:id="1401" w:author="Jeff Wootton" w:date="2025-05-16T14:46:00Z" w16du:dateUtc="2025-05-16T12:46:00Z">
                  <w:rPr/>
                </w:rPrChange>
              </w:rPr>
              <w:t>–</w:t>
            </w:r>
            <w:r w:rsidRPr="009E7031">
              <w:rPr>
                <w:lang w:val="fr-FR"/>
                <w:rPrChange w:id="1402" w:author="Jeff Wootton" w:date="2025-05-16T14:46:00Z" w16du:dateUtc="2025-05-16T12:46:00Z">
                  <w:rPr/>
                </w:rPrChange>
              </w:rPr>
              <w:t xml:space="preserve"> </w:t>
            </w:r>
            <w:r w:rsidR="0036276B" w:rsidRPr="009E7031">
              <w:rPr>
                <w:lang w:val="fr-FR"/>
                <w:rPrChange w:id="1403" w:author="Jeff Wootton" w:date="2025-05-16T14:46:00Z" w16du:dateUtc="2025-05-16T12:46:00Z">
                  <w:rPr/>
                </w:rPrChange>
              </w:rPr>
              <w:t>Point</w:t>
            </w:r>
          </w:p>
          <w:p w14:paraId="0EA661A4" w14:textId="436AE8D1" w:rsidR="00E73EDF" w:rsidRPr="009E7031" w:rsidRDefault="007653F1" w:rsidP="00C128E3">
            <w:pPr>
              <w:pStyle w:val="Small"/>
              <w:spacing w:before="0"/>
              <w:rPr>
                <w:lang w:val="fr-FR"/>
                <w:rPrChange w:id="1404" w:author="Jeff Wootton" w:date="2025-05-16T14:46:00Z" w16du:dateUtc="2025-05-16T12:46:00Z">
                  <w:rPr/>
                </w:rPrChange>
              </w:rPr>
            </w:pPr>
            <w:r w:rsidRPr="009E7031">
              <w:rPr>
                <w:lang w:val="fr-FR"/>
                <w:rPrChange w:id="1405" w:author="Jeff Wootton" w:date="2025-05-16T14:46:00Z" w16du:dateUtc="2025-05-16T12:46:00Z">
                  <w:rPr/>
                </w:rPrChange>
              </w:rPr>
              <w:t>{</w:t>
            </w:r>
            <w:r w:rsidR="0036276B" w:rsidRPr="009E7031">
              <w:rPr>
                <w:lang w:val="fr-FR"/>
                <w:rPrChange w:id="1406" w:author="Jeff Wootton" w:date="2025-05-16T14:46:00Z" w16du:dateUtc="2025-05-16T12:46:00Z">
                  <w:rPr/>
                </w:rPrChange>
              </w:rPr>
              <w:t>115</w:t>
            </w:r>
            <w:r w:rsidRPr="009E7031">
              <w:rPr>
                <w:lang w:val="fr-FR"/>
                <w:rPrChange w:id="1407" w:author="Jeff Wootton" w:date="2025-05-16T14:46:00Z" w16du:dateUtc="2025-05-16T12:46:00Z">
                  <w:rPr/>
                </w:rPrChange>
              </w:rPr>
              <w:t xml:space="preserve">} </w:t>
            </w:r>
            <w:r w:rsidR="00FF5CFC" w:rsidRPr="009E7031">
              <w:rPr>
                <w:lang w:val="fr-FR"/>
                <w:rPrChange w:id="1408" w:author="Jeff Wootton" w:date="2025-05-16T14:46:00Z" w16du:dateUtc="2025-05-16T12:46:00Z">
                  <w:rPr/>
                </w:rPrChange>
              </w:rPr>
              <w:t>–</w:t>
            </w:r>
            <w:r w:rsidRPr="009E7031">
              <w:rPr>
                <w:lang w:val="fr-FR"/>
                <w:rPrChange w:id="1409" w:author="Jeff Wootton" w:date="2025-05-16T14:46:00Z" w16du:dateUtc="2025-05-16T12:46:00Z">
                  <w:rPr/>
                </w:rPrChange>
              </w:rPr>
              <w:t xml:space="preserve"> </w:t>
            </w:r>
            <w:r w:rsidR="0036276B" w:rsidRPr="009E7031">
              <w:rPr>
                <w:lang w:val="fr-FR"/>
                <w:rPrChange w:id="1410" w:author="Jeff Wootton" w:date="2025-05-16T14:46:00Z" w16du:dateUtc="2025-05-16T12:46:00Z">
                  <w:rPr/>
                </w:rPrChange>
              </w:rPr>
              <w:t>Multi Point</w:t>
            </w:r>
          </w:p>
          <w:p w14:paraId="1FFC8FBF" w14:textId="7D9C0EB0" w:rsidR="00E73EDF" w:rsidRPr="009E7031" w:rsidRDefault="007653F1" w:rsidP="00C128E3">
            <w:pPr>
              <w:pStyle w:val="Small"/>
              <w:spacing w:before="0"/>
              <w:rPr>
                <w:lang w:val="fr-FR"/>
                <w:rPrChange w:id="1411" w:author="Jeff Wootton" w:date="2025-05-16T14:46:00Z" w16du:dateUtc="2025-05-16T12:46:00Z">
                  <w:rPr/>
                </w:rPrChange>
              </w:rPr>
            </w:pPr>
            <w:r w:rsidRPr="009E7031">
              <w:rPr>
                <w:lang w:val="fr-FR"/>
                <w:rPrChange w:id="1412" w:author="Jeff Wootton" w:date="2025-05-16T14:46:00Z" w16du:dateUtc="2025-05-16T12:46:00Z">
                  <w:rPr/>
                </w:rPrChange>
              </w:rPr>
              <w:t>{</w:t>
            </w:r>
            <w:r w:rsidR="0036276B" w:rsidRPr="009E7031">
              <w:rPr>
                <w:lang w:val="fr-FR"/>
                <w:rPrChange w:id="1413" w:author="Jeff Wootton" w:date="2025-05-16T14:46:00Z" w16du:dateUtc="2025-05-16T12:46:00Z">
                  <w:rPr/>
                </w:rPrChange>
              </w:rPr>
              <w:t>120</w:t>
            </w:r>
            <w:r w:rsidRPr="009E7031">
              <w:rPr>
                <w:lang w:val="fr-FR"/>
                <w:rPrChange w:id="1414" w:author="Jeff Wootton" w:date="2025-05-16T14:46:00Z" w16du:dateUtc="2025-05-16T12:46:00Z">
                  <w:rPr/>
                </w:rPrChange>
              </w:rPr>
              <w:t xml:space="preserve">} </w:t>
            </w:r>
            <w:r w:rsidR="00FF5CFC" w:rsidRPr="009E7031">
              <w:rPr>
                <w:lang w:val="fr-FR"/>
                <w:rPrChange w:id="1415" w:author="Jeff Wootton" w:date="2025-05-16T14:46:00Z" w16du:dateUtc="2025-05-16T12:46:00Z">
                  <w:rPr/>
                </w:rPrChange>
              </w:rPr>
              <w:t>–</w:t>
            </w:r>
            <w:r w:rsidRPr="009E7031">
              <w:rPr>
                <w:lang w:val="fr-FR"/>
                <w:rPrChange w:id="1416" w:author="Jeff Wootton" w:date="2025-05-16T14:46:00Z" w16du:dateUtc="2025-05-16T12:46:00Z">
                  <w:rPr/>
                </w:rPrChange>
              </w:rPr>
              <w:t xml:space="preserve"> </w:t>
            </w:r>
            <w:proofErr w:type="spellStart"/>
            <w:r w:rsidR="0036276B" w:rsidRPr="009E7031">
              <w:rPr>
                <w:lang w:val="fr-FR"/>
                <w:rPrChange w:id="1417" w:author="Jeff Wootton" w:date="2025-05-16T14:46:00Z" w16du:dateUtc="2025-05-16T12:46:00Z">
                  <w:rPr/>
                </w:rPrChange>
              </w:rPr>
              <w:t>Curve</w:t>
            </w:r>
            <w:proofErr w:type="spellEnd"/>
          </w:p>
          <w:p w14:paraId="37234A95" w14:textId="1A93BCC6" w:rsidR="00E73EDF" w:rsidRPr="009E7031" w:rsidRDefault="007653F1" w:rsidP="00C128E3">
            <w:pPr>
              <w:pStyle w:val="Small"/>
              <w:spacing w:before="0"/>
              <w:rPr>
                <w:lang w:val="fr-FR"/>
                <w:rPrChange w:id="1418" w:author="Jeff Wootton" w:date="2025-05-16T14:46:00Z" w16du:dateUtc="2025-05-16T12:46:00Z">
                  <w:rPr/>
                </w:rPrChange>
              </w:rPr>
            </w:pPr>
            <w:r w:rsidRPr="009E7031">
              <w:rPr>
                <w:lang w:val="fr-FR"/>
                <w:rPrChange w:id="1419" w:author="Jeff Wootton" w:date="2025-05-16T14:46:00Z" w16du:dateUtc="2025-05-16T12:46:00Z">
                  <w:rPr/>
                </w:rPrChange>
              </w:rPr>
              <w:t>{</w:t>
            </w:r>
            <w:r w:rsidR="0036276B" w:rsidRPr="009E7031">
              <w:rPr>
                <w:lang w:val="fr-FR"/>
                <w:rPrChange w:id="1420" w:author="Jeff Wootton" w:date="2025-05-16T14:46:00Z" w16du:dateUtc="2025-05-16T12:46:00Z">
                  <w:rPr/>
                </w:rPrChange>
              </w:rPr>
              <w:t>125</w:t>
            </w:r>
            <w:r w:rsidRPr="009E7031">
              <w:rPr>
                <w:lang w:val="fr-FR"/>
                <w:rPrChange w:id="1421" w:author="Jeff Wootton" w:date="2025-05-16T14:46:00Z" w16du:dateUtc="2025-05-16T12:46:00Z">
                  <w:rPr/>
                </w:rPrChange>
              </w:rPr>
              <w:t xml:space="preserve">} </w:t>
            </w:r>
            <w:r w:rsidR="00FF5CFC" w:rsidRPr="009E7031">
              <w:rPr>
                <w:lang w:val="fr-FR"/>
                <w:rPrChange w:id="1422" w:author="Jeff Wootton" w:date="2025-05-16T14:46:00Z" w16du:dateUtc="2025-05-16T12:46:00Z">
                  <w:rPr/>
                </w:rPrChange>
              </w:rPr>
              <w:t>–</w:t>
            </w:r>
            <w:r w:rsidRPr="009E7031">
              <w:rPr>
                <w:lang w:val="fr-FR"/>
                <w:rPrChange w:id="1423" w:author="Jeff Wootton" w:date="2025-05-16T14:46:00Z" w16du:dateUtc="2025-05-16T12:46:00Z">
                  <w:rPr/>
                </w:rPrChange>
              </w:rPr>
              <w:t xml:space="preserve"> </w:t>
            </w:r>
            <w:r w:rsidR="0036276B" w:rsidRPr="009E7031">
              <w:rPr>
                <w:lang w:val="fr-FR"/>
                <w:rPrChange w:id="1424" w:author="Jeff Wootton" w:date="2025-05-16T14:46:00Z" w16du:dateUtc="2025-05-16T12:46:00Z">
                  <w:rPr/>
                </w:rPrChange>
              </w:rPr>
              <w:t xml:space="preserve">Composite </w:t>
            </w:r>
            <w:proofErr w:type="spellStart"/>
            <w:r w:rsidR="0036276B" w:rsidRPr="009E7031">
              <w:rPr>
                <w:lang w:val="fr-FR"/>
                <w:rPrChange w:id="1425" w:author="Jeff Wootton" w:date="2025-05-16T14:46:00Z" w16du:dateUtc="2025-05-16T12:46:00Z">
                  <w:rPr/>
                </w:rPrChange>
              </w:rPr>
              <w:t>Curve</w:t>
            </w:r>
            <w:proofErr w:type="spellEnd"/>
          </w:p>
          <w:p w14:paraId="5FF118CF" w14:textId="787C59E8" w:rsidR="00E73EDF" w:rsidRPr="00314E34" w:rsidRDefault="007653F1" w:rsidP="00C128E3">
            <w:pPr>
              <w:pStyle w:val="Small"/>
              <w:spacing w:before="0" w:after="40"/>
            </w:pPr>
            <w:r w:rsidRPr="00314E34">
              <w:t>{</w:t>
            </w:r>
            <w:r w:rsidR="0036276B" w:rsidRPr="00314E34">
              <w:t>130</w:t>
            </w:r>
            <w:r w:rsidRPr="00314E34">
              <w:t xml:space="preserve">} </w:t>
            </w:r>
            <w:r w:rsidR="00FF5CFC" w:rsidRPr="00314E34">
              <w:t>–</w:t>
            </w:r>
            <w:r w:rsidRPr="00314E34">
              <w:t xml:space="preserve"> </w:t>
            </w:r>
            <w:r w:rsidR="0036276B" w:rsidRPr="00314E34">
              <w:t>Surface</w:t>
            </w:r>
          </w:p>
        </w:tc>
      </w:tr>
      <w:tr w:rsidR="00E73EDF" w:rsidRPr="00314E34"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314E34" w:rsidRDefault="007653F1" w:rsidP="00FF5CFC">
            <w:pPr>
              <w:pStyle w:val="Small"/>
              <w:spacing w:before="40" w:after="40"/>
            </w:pPr>
            <w:r w:rsidRPr="00314E34">
              <w:t xml:space="preserve">Referenced Record </w:t>
            </w:r>
            <w:r w:rsidR="00FF5CFC"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314E34" w:rsidRDefault="007653F1" w:rsidP="00C128E3">
            <w:pPr>
              <w:pStyle w:val="Small"/>
              <w:spacing w:before="40" w:after="40"/>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314E34" w:rsidRDefault="007653F1" w:rsidP="00C128E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314E34" w:rsidRDefault="007653F1" w:rsidP="00C128E3">
            <w:pPr>
              <w:pStyle w:val="Small"/>
              <w:spacing w:before="40" w:after="40"/>
            </w:pPr>
            <w:r w:rsidRPr="00314E34">
              <w:t>Record identifier of the referenced record</w:t>
            </w:r>
          </w:p>
        </w:tc>
      </w:tr>
      <w:tr w:rsidR="00E73EDF" w:rsidRPr="00314E34"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314E34" w:rsidRDefault="007653F1" w:rsidP="00C128E3">
            <w:pPr>
              <w:pStyle w:val="Small"/>
              <w:spacing w:before="40" w:after="40"/>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314E34" w:rsidRDefault="007653F1" w:rsidP="00C128E3">
            <w:pPr>
              <w:pStyle w:val="Small"/>
              <w:spacing w:before="40" w:after="40"/>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314E34" w:rsidRDefault="00FF5CFC" w:rsidP="00C128E3">
            <w:pPr>
              <w:pStyle w:val="Small"/>
              <w:tabs>
                <w:tab w:val="left" w:pos="584"/>
              </w:tabs>
              <w:spacing w:before="40"/>
            </w:pPr>
            <w:r w:rsidRPr="00314E34">
              <w:t xml:space="preserve">{1} – </w:t>
            </w:r>
            <w:r w:rsidR="007653F1" w:rsidRPr="00314E34">
              <w:t>Forward</w:t>
            </w:r>
          </w:p>
          <w:p w14:paraId="3EF5B121" w14:textId="1FAB678E" w:rsidR="00E73EDF" w:rsidRPr="00314E34" w:rsidRDefault="00FF5CFC" w:rsidP="00C128E3">
            <w:pPr>
              <w:pStyle w:val="Small"/>
              <w:tabs>
                <w:tab w:val="left" w:pos="584"/>
              </w:tabs>
              <w:spacing w:before="0"/>
            </w:pPr>
            <w:r w:rsidRPr="00314E34">
              <w:t xml:space="preserve">{2} – </w:t>
            </w:r>
            <w:r w:rsidR="007653F1" w:rsidRPr="00314E34">
              <w:t>Reverse</w:t>
            </w:r>
          </w:p>
          <w:p w14:paraId="72991C1F" w14:textId="0165EE73" w:rsidR="00E73EDF" w:rsidRPr="00314E34" w:rsidRDefault="00FF5CFC" w:rsidP="00C128E3">
            <w:pPr>
              <w:pStyle w:val="Small"/>
              <w:tabs>
                <w:tab w:val="left" w:pos="584"/>
              </w:tabs>
              <w:spacing w:before="0" w:after="40"/>
            </w:pPr>
            <w:r w:rsidRPr="00314E34">
              <w:t xml:space="preserve">{255} – </w:t>
            </w:r>
            <w:r w:rsidR="007653F1" w:rsidRPr="00314E34">
              <w:t>NULL (Not Applicable)</w:t>
            </w:r>
          </w:p>
        </w:tc>
      </w:tr>
      <w:tr w:rsidR="00CA6AA3" w:rsidRPr="00314E34"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314E34" w:rsidRDefault="00CA6AA3" w:rsidP="00CA6AA3">
            <w:pPr>
              <w:pStyle w:val="Small"/>
              <w:spacing w:before="40" w:after="40"/>
            </w:pPr>
            <w:r w:rsidRPr="00314E34">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314E34" w:rsidRDefault="00CA6AA3" w:rsidP="00CA6AA3">
            <w:pPr>
              <w:pStyle w:val="Small"/>
              <w:spacing w:before="40" w:after="40"/>
            </w:pPr>
            <w:r w:rsidRPr="00314E34">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314E34"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314E34" w:rsidRDefault="00CA6AA3" w:rsidP="00CA6AA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314E34" w:rsidRDefault="00CA6AA3" w:rsidP="00CA6AA3">
            <w:pPr>
              <w:pStyle w:val="Small"/>
              <w:tabs>
                <w:tab w:val="left" w:pos="584"/>
              </w:tabs>
              <w:spacing w:before="40" w:after="40"/>
            </w:pPr>
            <w:r w:rsidRPr="00314E34">
              <w:rPr>
                <w:rFonts w:cs="Arial"/>
              </w:rPr>
              <w:t>{2</w:t>
            </w:r>
            <w:r w:rsidRPr="00314E34">
              <w:rPr>
                <w:rFonts w:cs="Arial"/>
                <w:vertAlign w:val="superscript"/>
              </w:rPr>
              <w:t>32</w:t>
            </w:r>
            <w:r w:rsidRPr="00314E34">
              <w:rPr>
                <w:rFonts w:cs="Arial"/>
              </w:rPr>
              <w:t>-1} – NULL (Not Applicable) – (see Note)</w:t>
            </w:r>
          </w:p>
        </w:tc>
      </w:tr>
      <w:tr w:rsidR="00CA6AA3" w:rsidRPr="00314E34"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314E34" w:rsidRDefault="00CA6AA3" w:rsidP="00CA6AA3">
            <w:pPr>
              <w:pStyle w:val="Small"/>
              <w:spacing w:before="40" w:after="40"/>
            </w:pPr>
            <w:r w:rsidRPr="00314E34">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314E34" w:rsidRDefault="00CA6AA3" w:rsidP="00CA6AA3">
            <w:pPr>
              <w:pStyle w:val="Small"/>
              <w:spacing w:before="40" w:after="40"/>
            </w:pPr>
            <w:r w:rsidRPr="00314E34">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314E34"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314E34" w:rsidRDefault="00CA6AA3" w:rsidP="00CA6AA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EB150FB" w:rsidR="00CA6AA3" w:rsidRPr="00314E34" w:rsidRDefault="00C45600" w:rsidP="00CA6AA3">
            <w:pPr>
              <w:pStyle w:val="Small"/>
              <w:tabs>
                <w:tab w:val="left" w:pos="584"/>
              </w:tabs>
              <w:spacing w:before="40" w:after="40"/>
            </w:pPr>
            <w:commentRangeStart w:id="1426"/>
            <w:ins w:id="1427" w:author="Jeff Wootton" w:date="2025-08-14T02:36:00Z" w16du:dateUtc="2025-08-14T00:36:00Z">
              <w:r w:rsidRPr="00314E34">
                <w:rPr>
                  <w:rFonts w:cs="Arial"/>
                </w:rPr>
                <w:t>{2</w:t>
              </w:r>
              <w:r w:rsidRPr="00314E34">
                <w:rPr>
                  <w:rFonts w:cs="Arial"/>
                  <w:vertAlign w:val="superscript"/>
                </w:rPr>
                <w:t>32</w:t>
              </w:r>
              <w:r w:rsidRPr="00314E34">
                <w:rPr>
                  <w:rFonts w:cs="Arial"/>
                </w:rPr>
                <w:t>-1}</w:t>
              </w:r>
            </w:ins>
            <w:commentRangeEnd w:id="1426"/>
            <w:ins w:id="1428" w:author="Jeff Wootton" w:date="2025-08-14T02:37:00Z" w16du:dateUtc="2025-08-14T00:37:00Z">
              <w:r w:rsidR="00096448">
                <w:rPr>
                  <w:rStyle w:val="CommentReference"/>
                  <w:rFonts w:eastAsia="MS Mincho"/>
                  <w:snapToGrid/>
                  <w:szCs w:val="20"/>
                  <w:lang w:eastAsia="ja-JP"/>
                </w:rPr>
                <w:commentReference w:id="1426"/>
              </w:r>
            </w:ins>
            <w:del w:id="1429" w:author="Jeff Wootton" w:date="2025-08-14T02:36:00Z" w16du:dateUtc="2025-08-14T00:36:00Z">
              <w:r w:rsidR="00CA6AA3" w:rsidRPr="00314E34" w:rsidDel="00C45600">
                <w:rPr>
                  <w:rFonts w:cs="Arial"/>
                </w:rPr>
                <w:delText>{0}</w:delText>
              </w:r>
            </w:del>
            <w:r w:rsidR="00CA6AA3" w:rsidRPr="00314E34">
              <w:rPr>
                <w:rFonts w:cs="Arial"/>
              </w:rPr>
              <w:t xml:space="preserve"> – NULL (Not Applicable) – (see Note)</w:t>
            </w:r>
          </w:p>
        </w:tc>
      </w:tr>
      <w:tr w:rsidR="00E73EDF" w:rsidRPr="00314E34"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314E34" w:rsidRDefault="007653F1" w:rsidP="00FF5CFC">
            <w:pPr>
              <w:pStyle w:val="Small"/>
              <w:spacing w:before="40" w:after="40"/>
            </w:pPr>
            <w:r w:rsidRPr="00314E34">
              <w:t xml:space="preserve">Spatial Association Update </w:t>
            </w:r>
            <w:r w:rsidR="00FF5CFC" w:rsidRPr="00314E34">
              <w:t>instruction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314E34" w:rsidRDefault="007653F1" w:rsidP="00C128E3">
            <w:pPr>
              <w:pStyle w:val="Small"/>
              <w:spacing w:before="40" w:after="40"/>
            </w:pPr>
            <w:r w:rsidRPr="00314E34">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314E34" w:rsidRDefault="007653F1" w:rsidP="00C128E3">
            <w:pPr>
              <w:pStyle w:val="Small"/>
              <w:spacing w:before="40" w:after="40"/>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314E34" w:rsidRDefault="007653F1" w:rsidP="00C128E3">
            <w:pPr>
              <w:pStyle w:val="Small"/>
              <w:snapToGrid w:val="0"/>
              <w:spacing w:before="40"/>
            </w:pPr>
            <w:r w:rsidRPr="00314E34">
              <w:t xml:space="preserve">{1} </w:t>
            </w:r>
            <w:r w:rsidR="00FF5CFC" w:rsidRPr="00314E34">
              <w:t>–</w:t>
            </w:r>
            <w:r w:rsidRPr="00314E34">
              <w:t xml:space="preserve"> Insert</w:t>
            </w:r>
          </w:p>
          <w:p w14:paraId="26E387DE" w14:textId="03D84385" w:rsidR="00E73EDF" w:rsidRPr="00314E34" w:rsidRDefault="007653F1" w:rsidP="00C128E3">
            <w:pPr>
              <w:pStyle w:val="Small"/>
              <w:spacing w:before="0" w:after="40"/>
            </w:pPr>
            <w:r w:rsidRPr="00314E34">
              <w:t xml:space="preserve">{2} </w:t>
            </w:r>
            <w:r w:rsidR="00FF5CFC" w:rsidRPr="00314E34">
              <w:t>–</w:t>
            </w:r>
            <w:r w:rsidRPr="00314E34">
              <w:t xml:space="preserve"> Delete</w:t>
            </w:r>
          </w:p>
        </w:tc>
      </w:tr>
    </w:tbl>
    <w:p w14:paraId="0C79D68E" w14:textId="77777777" w:rsidR="00E73EDF" w:rsidRPr="00314E34" w:rsidRDefault="00E73EDF" w:rsidP="00FF5CFC">
      <w:pPr>
        <w:spacing w:after="0" w:line="240" w:lineRule="auto"/>
      </w:pPr>
    </w:p>
    <w:p w14:paraId="30A62041" w14:textId="77777777" w:rsidR="00CA6AA3" w:rsidRPr="00314E34" w:rsidRDefault="00CA6AA3" w:rsidP="00CA6AA3">
      <w:pPr>
        <w:spacing w:after="120" w:line="240" w:lineRule="auto"/>
      </w:pPr>
      <w:r w:rsidRPr="00314E34">
        <w:t>NOTE: For a correct handling of older data, robust parsers should consider both 0 and 2</w:t>
      </w:r>
      <w:r w:rsidRPr="00314E34">
        <w:rPr>
          <w:vertAlign w:val="superscript"/>
        </w:rPr>
        <w:t>32</w:t>
      </w:r>
      <w:r w:rsidRPr="00314E34">
        <w:t>-1 as ‘Not Applicable’ for the SMIN and the SMAX sub-field.</w:t>
      </w:r>
    </w:p>
    <w:p w14:paraId="45CC01F3" w14:textId="041C6A80" w:rsidR="00FF5CFC" w:rsidRPr="00314E34" w:rsidRDefault="00FF5CFC" w:rsidP="001D02B5">
      <w:pPr>
        <w:pStyle w:val="ListContinue2"/>
        <w:keepNext/>
        <w:keepLines/>
        <w:numPr>
          <w:ilvl w:val="2"/>
          <w:numId w:val="27"/>
        </w:numPr>
        <w:tabs>
          <w:tab w:val="clear" w:pos="432"/>
        </w:tabs>
        <w:spacing w:before="120" w:after="120" w:line="240" w:lineRule="auto"/>
        <w:rPr>
          <w:b/>
          <w:lang w:eastAsia="en-US"/>
        </w:rPr>
      </w:pPr>
      <w:bookmarkStart w:id="1430" w:name="_Toc162435494"/>
      <w:bookmarkStart w:id="1431" w:name="_Toc169203188"/>
      <w:bookmarkStart w:id="1432" w:name="_Toc170072518"/>
      <w:bookmarkStart w:id="1433" w:name="_Toc175558747"/>
      <w:r w:rsidRPr="00314E34">
        <w:rPr>
          <w:b/>
        </w:rPr>
        <w:lastRenderedPageBreak/>
        <w:t>Feature Association field – FASC</w:t>
      </w:r>
      <w:bookmarkEnd w:id="1430"/>
      <w:bookmarkEnd w:id="1431"/>
      <w:bookmarkEnd w:id="1432"/>
      <w:bookmarkEnd w:id="143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314E34" w:rsidRDefault="007653F1" w:rsidP="00FF5CFC">
            <w:pPr>
              <w:pStyle w:val="Small"/>
              <w:keepNext/>
              <w:keepLines/>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314E34" w:rsidRDefault="007653F1" w:rsidP="00FF5CFC">
            <w:pPr>
              <w:pStyle w:val="Small"/>
              <w:keepNext/>
              <w:keepLines/>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314E34" w:rsidRDefault="007653F1" w:rsidP="00FF5CFC">
            <w:pPr>
              <w:pStyle w:val="Small"/>
              <w:keepNext/>
              <w:keepLines/>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314E34" w:rsidRDefault="007653F1" w:rsidP="00FF5CFC">
            <w:pPr>
              <w:pStyle w:val="Small"/>
              <w:keepNext/>
              <w:keepLines/>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314E34" w:rsidRDefault="007653F1" w:rsidP="00FF5CFC">
            <w:pPr>
              <w:pStyle w:val="Small"/>
              <w:keepNext/>
              <w:keepLines/>
              <w:widowControl/>
              <w:spacing w:before="40" w:after="40"/>
              <w:jc w:val="both"/>
              <w:rPr>
                <w:b/>
              </w:rPr>
            </w:pPr>
            <w:r w:rsidRPr="00314E34">
              <w:rPr>
                <w:b/>
              </w:rPr>
              <w:t>Comment</w:t>
            </w:r>
          </w:p>
        </w:tc>
      </w:tr>
      <w:tr w:rsidR="00E73EDF" w:rsidRPr="00314E34"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314E34" w:rsidRDefault="007653F1" w:rsidP="00FF5CFC">
            <w:pPr>
              <w:pStyle w:val="Small"/>
              <w:keepNext/>
              <w:keepLines/>
              <w:widowControl/>
              <w:snapToGrid w:val="0"/>
              <w:spacing w:before="40" w:after="40"/>
            </w:pPr>
            <w:r w:rsidRPr="00314E34">
              <w:t xml:space="preserve">Referenced Record </w:t>
            </w:r>
            <w:r w:rsidR="00FF5CF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314E34" w:rsidRDefault="007653F1" w:rsidP="00FF5CFC">
            <w:pPr>
              <w:pStyle w:val="Small"/>
              <w:keepNext/>
              <w:keepLines/>
              <w:widowControl/>
              <w:spacing w:before="40" w:after="40"/>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314E34" w:rsidRDefault="00746CF6" w:rsidP="00FF5CFC">
            <w:pPr>
              <w:pStyle w:val="Small"/>
              <w:keepNext/>
              <w:keepLines/>
              <w:widowControl/>
              <w:spacing w:before="40" w:after="40"/>
            </w:pPr>
            <w:r w:rsidRPr="00314E34">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314E34" w:rsidRDefault="007653F1" w:rsidP="00FF5CFC">
            <w:pPr>
              <w:pStyle w:val="Small"/>
              <w:keepNext/>
              <w:keepLines/>
              <w:widowContro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Pr="00314E34" w:rsidRDefault="007653F1" w:rsidP="00FF5CFC">
            <w:pPr>
              <w:pStyle w:val="Small"/>
              <w:keepNext/>
              <w:keepLines/>
              <w:widowControl/>
              <w:snapToGrid w:val="0"/>
              <w:spacing w:before="40" w:after="40"/>
            </w:pPr>
            <w:r w:rsidRPr="00314E34">
              <w:t>Record name of the referenced record</w:t>
            </w:r>
          </w:p>
          <w:p w14:paraId="09D1B5A3" w14:textId="03D357C0" w:rsidR="00746CF6" w:rsidRPr="00314E34" w:rsidRDefault="00746CF6" w:rsidP="00FF5CFC">
            <w:pPr>
              <w:pStyle w:val="Small"/>
              <w:keepNext/>
              <w:keepLines/>
              <w:widowControl/>
              <w:snapToGrid w:val="0"/>
              <w:spacing w:before="40" w:after="40"/>
            </w:pPr>
            <w:r w:rsidRPr="00314E34">
              <w:t>{100} – Feature Type</w:t>
            </w:r>
          </w:p>
        </w:tc>
      </w:tr>
      <w:tr w:rsidR="00E73EDF" w:rsidRPr="00314E34"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314E34" w:rsidRDefault="007653F1" w:rsidP="00FF5CFC">
            <w:pPr>
              <w:pStyle w:val="Small"/>
              <w:keepNext/>
              <w:keepLines/>
              <w:widowControl/>
              <w:snapToGrid w:val="0"/>
              <w:spacing w:before="40" w:after="40"/>
            </w:pPr>
            <w:r w:rsidRPr="00314E34">
              <w:t xml:space="preserve">Referenced Record </w:t>
            </w:r>
            <w:r w:rsidR="00FF5CFC"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314E34" w:rsidRDefault="007653F1" w:rsidP="00FF5CFC">
            <w:pPr>
              <w:pStyle w:val="Small"/>
              <w:keepNext/>
              <w:keepLines/>
              <w:widowControl/>
              <w:spacing w:before="40" w:after="40"/>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314E34"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314E34" w:rsidRDefault="007653F1" w:rsidP="00FF5CFC">
            <w:pPr>
              <w:pStyle w:val="Small"/>
              <w:keepNext/>
              <w:keepLines/>
              <w:widowContro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314E34" w:rsidRDefault="007653F1" w:rsidP="00FF5CFC">
            <w:pPr>
              <w:pStyle w:val="Small"/>
              <w:keepNext/>
              <w:keepLines/>
              <w:widowControl/>
              <w:snapToGrid w:val="0"/>
              <w:spacing w:before="40" w:after="40"/>
            </w:pPr>
            <w:r w:rsidRPr="00314E34">
              <w:t>Record identifier of the referenced record</w:t>
            </w:r>
          </w:p>
        </w:tc>
      </w:tr>
      <w:tr w:rsidR="00E73EDF" w:rsidRPr="00314E34"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314E34" w:rsidRDefault="007653F1" w:rsidP="00FF5CFC">
            <w:pPr>
              <w:pStyle w:val="Small"/>
              <w:keepNext/>
              <w:keepLines/>
              <w:widowControl/>
              <w:snapToGrid w:val="0"/>
              <w:spacing w:before="40" w:after="40"/>
            </w:pPr>
            <w:r w:rsidRPr="00314E34">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314E34" w:rsidRDefault="007653F1" w:rsidP="00FF5CFC">
            <w:pPr>
              <w:pStyle w:val="Small"/>
              <w:keepNext/>
              <w:keepLines/>
              <w:widowControl/>
              <w:snapToGrid w:val="0"/>
              <w:spacing w:before="40" w:after="40"/>
            </w:pPr>
            <w:r w:rsidRPr="00314E34">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314E34"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314E34" w:rsidRDefault="007653F1" w:rsidP="00FF5CFC">
            <w:pPr>
              <w:pStyle w:val="Small"/>
              <w:keepNext/>
              <w:keepLines/>
              <w:widowContro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314E34" w:rsidRDefault="007653F1" w:rsidP="00FF5CFC">
            <w:pPr>
              <w:pStyle w:val="Small"/>
              <w:keepNext/>
              <w:keepLines/>
              <w:widowControl/>
              <w:snapToGrid w:val="0"/>
              <w:spacing w:before="40" w:after="40"/>
            </w:pPr>
            <w:r w:rsidRPr="00314E34">
              <w:t>A valid code for the feature association as defined in the FACS field of the Dataset General Information Record</w:t>
            </w:r>
          </w:p>
        </w:tc>
      </w:tr>
      <w:tr w:rsidR="00E73EDF" w:rsidRPr="00314E34"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314E34" w:rsidRDefault="007653F1" w:rsidP="00FF5CFC">
            <w:pPr>
              <w:pStyle w:val="Small"/>
              <w:keepNext/>
              <w:keepLines/>
              <w:widowControl/>
              <w:snapToGrid w:val="0"/>
              <w:spacing w:before="40" w:after="40"/>
            </w:pPr>
            <w:r w:rsidRPr="00314E34">
              <w:t>Numeric Association</w:t>
            </w:r>
            <w:r w:rsidR="00962114" w:rsidRPr="00314E34">
              <w:t xml:space="preserve"> </w:t>
            </w:r>
            <w:r w:rsidRPr="00314E34">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314E34" w:rsidRDefault="007653F1" w:rsidP="00FF5CFC">
            <w:pPr>
              <w:pStyle w:val="Small"/>
              <w:keepNext/>
              <w:keepLines/>
              <w:widowControl/>
              <w:snapToGrid w:val="0"/>
              <w:spacing w:before="40" w:after="40"/>
            </w:pPr>
            <w:r w:rsidRPr="00314E34">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314E34"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314E34" w:rsidRDefault="007653F1" w:rsidP="00FF5CFC">
            <w:pPr>
              <w:pStyle w:val="Small"/>
              <w:keepNext/>
              <w:keepLines/>
              <w:widowContro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314E34" w:rsidRDefault="007653F1" w:rsidP="00FF5CFC">
            <w:pPr>
              <w:pStyle w:val="Small"/>
              <w:keepNext/>
              <w:keepLines/>
              <w:widowControl/>
              <w:snapToGrid w:val="0"/>
              <w:spacing w:before="40" w:after="40"/>
            </w:pPr>
            <w:r w:rsidRPr="00314E34">
              <w:t>A valid code for the role as defined in the ARCS field of the Dataset General Information Record</w:t>
            </w:r>
          </w:p>
        </w:tc>
      </w:tr>
      <w:tr w:rsidR="00E73EDF" w:rsidRPr="00314E34"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314E34" w:rsidRDefault="007653F1" w:rsidP="00C128E3">
            <w:pPr>
              <w:pStyle w:val="Small"/>
              <w:snapToGrid w:val="0"/>
              <w:spacing w:before="40" w:after="40"/>
            </w:pPr>
            <w:r w:rsidRPr="00314E34">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314E34" w:rsidRDefault="007653F1" w:rsidP="00C128E3">
            <w:pPr>
              <w:pStyle w:val="Small"/>
              <w:snapToGrid w:val="0"/>
              <w:spacing w:before="40" w:after="40"/>
            </w:pPr>
            <w:r w:rsidRPr="00314E34">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314E34" w:rsidRDefault="007653F1" w:rsidP="00C128E3">
            <w:pPr>
              <w:pStyle w:val="Small"/>
              <w:spacing w:before="40" w:after="40"/>
            </w:pPr>
            <w:r w:rsidRPr="00314E34">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314E34" w:rsidRDefault="007653F1" w:rsidP="00C128E3">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314E34" w:rsidRDefault="007653F1" w:rsidP="00C128E3">
            <w:pPr>
              <w:pStyle w:val="Small"/>
              <w:snapToGrid w:val="0"/>
              <w:spacing w:before="40"/>
            </w:pPr>
            <w:r w:rsidRPr="00314E34">
              <w:t xml:space="preserve">{1} </w:t>
            </w:r>
            <w:r w:rsidR="00FF5CFC" w:rsidRPr="00314E34">
              <w:t>–</w:t>
            </w:r>
            <w:r w:rsidRPr="00314E34">
              <w:t xml:space="preserve"> Insert</w:t>
            </w:r>
          </w:p>
          <w:p w14:paraId="3245EDFD" w14:textId="77777777" w:rsidR="00E73EDF" w:rsidRPr="00314E34" w:rsidRDefault="007653F1" w:rsidP="00C128E3">
            <w:pPr>
              <w:pStyle w:val="Small"/>
              <w:spacing w:before="0"/>
            </w:pPr>
            <w:r w:rsidRPr="00314E34">
              <w:t>{2} – Delete</w:t>
            </w:r>
          </w:p>
          <w:p w14:paraId="3FC7D867" w14:textId="369DA74C" w:rsidR="00E73EDF" w:rsidRPr="00314E34" w:rsidRDefault="007653F1" w:rsidP="00C128E3">
            <w:pPr>
              <w:pStyle w:val="Small"/>
              <w:spacing w:before="0" w:after="40"/>
            </w:pPr>
            <w:r w:rsidRPr="00314E34">
              <w:t xml:space="preserve">{3} </w:t>
            </w:r>
            <w:r w:rsidR="00FF5CFC" w:rsidRPr="00314E34">
              <w:t>–</w:t>
            </w:r>
            <w:r w:rsidRPr="00314E34">
              <w:t xml:space="preserve"> Modify</w:t>
            </w:r>
          </w:p>
        </w:tc>
      </w:tr>
      <w:tr w:rsidR="002D5BAF" w:rsidRPr="00314E34"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314E34" w:rsidRDefault="002D5BAF" w:rsidP="00C128E3">
            <w:pPr>
              <w:pStyle w:val="Small"/>
              <w:snapToGrid w:val="0"/>
              <w:spacing w:before="40" w:after="40"/>
            </w:pPr>
            <w:r w:rsidRPr="00314E34">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314E34" w:rsidRDefault="002D5BAF" w:rsidP="00C128E3">
            <w:pPr>
              <w:pStyle w:val="Small"/>
              <w:snapToGrid w:val="0"/>
              <w:spacing w:before="40" w:after="40"/>
            </w:pPr>
            <w:r w:rsidRPr="00314E34">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314E34"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314E34" w:rsidRDefault="002D5BAF"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314E34" w:rsidRDefault="002D5BAF" w:rsidP="00C128E3">
            <w:pPr>
              <w:pStyle w:val="Small"/>
              <w:snapToGrid w:val="0"/>
              <w:spacing w:before="40" w:after="40"/>
            </w:pPr>
            <w:r w:rsidRPr="00314E34">
              <w:t>A valid attribute code as defined in the ATCS field of the Dataset General Information Record</w:t>
            </w:r>
          </w:p>
        </w:tc>
      </w:tr>
      <w:tr w:rsidR="00E73EDF" w:rsidRPr="00314E34"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314E34" w:rsidRDefault="007653F1" w:rsidP="00FF5CFC">
            <w:pPr>
              <w:pStyle w:val="Small"/>
              <w:snapToGrid w:val="0"/>
              <w:spacing w:before="40" w:after="40"/>
            </w:pPr>
            <w:r w:rsidRPr="00314E34">
              <w:t xml:space="preserve">Attribute </w:t>
            </w:r>
            <w:r w:rsidR="00FF5CFC"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314E34" w:rsidRDefault="007653F1" w:rsidP="00C128E3">
            <w:pPr>
              <w:pStyle w:val="Small"/>
              <w:snapToGrid w:val="0"/>
              <w:spacing w:before="40" w:after="40"/>
            </w:pPr>
            <w:r w:rsidRPr="00314E34">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314E34" w:rsidRDefault="007653F1" w:rsidP="00C128E3">
            <w:pPr>
              <w:pStyle w:val="Small"/>
              <w:snapToGrid w:val="0"/>
              <w:spacing w:before="40" w:after="40"/>
            </w:pPr>
            <w:r w:rsidRPr="00314E34">
              <w:t>Index (position) of the attribute in the sequence of attributes with the same code and the same parent (starting with 1)</w:t>
            </w:r>
          </w:p>
        </w:tc>
      </w:tr>
      <w:tr w:rsidR="00E73EDF" w:rsidRPr="00314E34"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314E34" w:rsidRDefault="007653F1" w:rsidP="00FF5CFC">
            <w:pPr>
              <w:pStyle w:val="Small"/>
              <w:snapToGrid w:val="0"/>
              <w:spacing w:before="40" w:after="40"/>
            </w:pPr>
            <w:r w:rsidRPr="00314E34">
              <w:t xml:space="preserve">Parent </w:t>
            </w:r>
            <w:r w:rsidR="00FF5CFC"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314E34" w:rsidRDefault="007653F1" w:rsidP="00C128E3">
            <w:pPr>
              <w:pStyle w:val="Small"/>
              <w:snapToGrid w:val="0"/>
              <w:spacing w:before="40" w:after="40"/>
            </w:pPr>
            <w:r w:rsidRPr="00314E34">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314E34" w:rsidRDefault="007653F1" w:rsidP="00C128E3">
            <w:pPr>
              <w:pStyle w:val="Small"/>
              <w:snapToGrid w:val="0"/>
              <w:spacing w:before="40" w:after="40"/>
            </w:pPr>
            <w:r w:rsidRPr="00314E34">
              <w:t>Index (position) of the parent complex attribute within this ATTR field (starting  with 1). If the attribute has no parent (top level attribute) the value is 0</w:t>
            </w:r>
          </w:p>
        </w:tc>
      </w:tr>
      <w:tr w:rsidR="00FF5CFC" w:rsidRPr="00314E34"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314E34" w:rsidRDefault="00FF5CFC" w:rsidP="00FF5CFC">
            <w:pPr>
              <w:pStyle w:val="Small"/>
              <w:snapToGrid w:val="0"/>
              <w:spacing w:before="40" w:after="40"/>
            </w:pPr>
            <w:r w:rsidRPr="00314E34">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314E34" w:rsidRDefault="00FF5CFC" w:rsidP="00FF5CFC">
            <w:pPr>
              <w:pStyle w:val="Small"/>
              <w:snapToGrid w:val="0"/>
              <w:spacing w:before="40" w:after="40"/>
            </w:pPr>
            <w:r w:rsidRPr="00314E34">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314E34" w:rsidRDefault="00FF5CFC" w:rsidP="00FF5CFC">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314E34" w:rsidRDefault="00FF5CFC" w:rsidP="00FF5CFC">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314E34" w:rsidRDefault="00FF5CFC" w:rsidP="00FF5CFC">
            <w:pPr>
              <w:pStyle w:val="Small"/>
              <w:snapToGrid w:val="0"/>
              <w:spacing w:before="40"/>
            </w:pPr>
            <w:r w:rsidRPr="00314E34">
              <w:t>{1} – Insert</w:t>
            </w:r>
          </w:p>
          <w:p w14:paraId="16A3715B" w14:textId="77777777" w:rsidR="00FF5CFC" w:rsidRPr="00314E34" w:rsidRDefault="00FF5CFC" w:rsidP="00FF5CFC">
            <w:pPr>
              <w:pStyle w:val="Small"/>
              <w:spacing w:before="0"/>
            </w:pPr>
            <w:r w:rsidRPr="00314E34">
              <w:t>{2} – Delete</w:t>
            </w:r>
          </w:p>
          <w:p w14:paraId="4A29574B" w14:textId="17406543" w:rsidR="00FF5CFC" w:rsidRPr="00314E34" w:rsidRDefault="00FF5CFC" w:rsidP="00FF5CFC">
            <w:pPr>
              <w:pStyle w:val="Small"/>
              <w:snapToGrid w:val="0"/>
              <w:spacing w:before="0" w:after="40"/>
            </w:pPr>
            <w:r w:rsidRPr="00314E34">
              <w:t>{3} – Modify</w:t>
            </w:r>
          </w:p>
        </w:tc>
      </w:tr>
      <w:tr w:rsidR="00E73EDF" w:rsidRPr="00314E34"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314E34" w:rsidRDefault="007653F1" w:rsidP="00FF5CFC">
            <w:pPr>
              <w:pStyle w:val="Small"/>
              <w:snapToGrid w:val="0"/>
              <w:spacing w:before="40" w:after="40"/>
            </w:pPr>
            <w:r w:rsidRPr="00314E34">
              <w:t xml:space="preserve">Attribute </w:t>
            </w:r>
            <w:r w:rsidR="00FF5CFC" w:rsidRPr="00314E34">
              <w:t>value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314E34" w:rsidRDefault="007653F1" w:rsidP="00C128E3">
            <w:pPr>
              <w:pStyle w:val="Small"/>
              <w:snapToGrid w:val="0"/>
              <w:spacing w:before="40" w:after="40"/>
            </w:pPr>
            <w:r w:rsidRPr="00314E34">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314E34" w:rsidRDefault="007653F1" w:rsidP="00C128E3">
            <w:pPr>
              <w:pStyle w:val="Small"/>
              <w:snapToGrid w:val="0"/>
              <w:spacing w:before="40" w:after="40"/>
            </w:pPr>
            <w:r w:rsidRPr="00314E34">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314E34" w:rsidRDefault="007653F1" w:rsidP="00C128E3">
            <w:pPr>
              <w:pStyle w:val="Small"/>
              <w:snapToGrid w:val="0"/>
              <w:spacing w:before="40" w:after="40"/>
            </w:pPr>
            <w:r w:rsidRPr="00314E34">
              <w:t>A string containing a valid value for the domain of the attribute specified by the subfields above</w:t>
            </w:r>
          </w:p>
        </w:tc>
      </w:tr>
    </w:tbl>
    <w:p w14:paraId="61B34014" w14:textId="77777777" w:rsidR="00E73EDF" w:rsidRPr="00314E34" w:rsidRDefault="00E73EDF" w:rsidP="00FF5CFC">
      <w:pPr>
        <w:spacing w:after="0" w:line="240" w:lineRule="auto"/>
      </w:pPr>
    </w:p>
    <w:p w14:paraId="1680F87D" w14:textId="7095AEA3" w:rsidR="00FF5CFC" w:rsidRPr="00314E34" w:rsidRDefault="00FF5CFC" w:rsidP="001D02B5">
      <w:pPr>
        <w:pStyle w:val="ListContinue2"/>
        <w:keepNext/>
        <w:keepLines/>
        <w:numPr>
          <w:ilvl w:val="2"/>
          <w:numId w:val="27"/>
        </w:numPr>
        <w:tabs>
          <w:tab w:val="clear" w:pos="432"/>
        </w:tabs>
        <w:spacing w:before="120" w:after="120" w:line="240" w:lineRule="auto"/>
        <w:rPr>
          <w:b/>
          <w:lang w:eastAsia="en-US"/>
        </w:rPr>
      </w:pPr>
      <w:bookmarkStart w:id="1434" w:name="_Toc162435495"/>
      <w:bookmarkStart w:id="1435" w:name="_Toc169203189"/>
      <w:bookmarkStart w:id="1436" w:name="_Toc170072519"/>
      <w:bookmarkStart w:id="1437" w:name="_Toc175558748"/>
      <w:r w:rsidRPr="00314E34">
        <w:rPr>
          <w:b/>
        </w:rPr>
        <w:t>Masked Spatial Type field - MASK</w:t>
      </w:r>
      <w:bookmarkEnd w:id="1434"/>
      <w:bookmarkEnd w:id="1435"/>
      <w:bookmarkEnd w:id="1436"/>
      <w:bookmarkEnd w:id="143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314E34" w:rsidRDefault="007653F1" w:rsidP="00C128E3">
            <w:pPr>
              <w:pStyle w:val="Small"/>
              <w:spacing w:before="40" w:after="40"/>
              <w:jc w:val="both"/>
              <w:rPr>
                <w:b/>
              </w:rPr>
            </w:pPr>
            <w:r w:rsidRPr="00314E34">
              <w:rPr>
                <w:b/>
              </w:rPr>
              <w:t>Comment</w:t>
            </w:r>
          </w:p>
        </w:tc>
      </w:tr>
      <w:tr w:rsidR="00746CF6" w:rsidRPr="00314E34"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314E34" w:rsidRDefault="00746CF6" w:rsidP="00746CF6">
            <w:pPr>
              <w:pStyle w:val="Small"/>
              <w:spacing w:before="40" w:after="40"/>
              <w:jc w:val="both"/>
            </w:pPr>
            <w:r w:rsidRPr="00314E34">
              <w:t>Referenced Record name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314E34" w:rsidRDefault="00746CF6" w:rsidP="00746CF6">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314E34" w:rsidRDefault="00746CF6" w:rsidP="00522ACE">
            <w:pPr>
              <w:pStyle w:val="Small"/>
              <w:spacing w:before="40" w:after="40"/>
            </w:pPr>
            <w:r w:rsidRPr="00314E34">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314E34" w:rsidRDefault="00746CF6" w:rsidP="00746CF6">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Pr="00314E34" w:rsidRDefault="00746CF6" w:rsidP="00746CF6">
            <w:pPr>
              <w:pStyle w:val="Small"/>
              <w:spacing w:before="40" w:after="40"/>
              <w:jc w:val="both"/>
            </w:pPr>
            <w:r w:rsidRPr="00314E34">
              <w:t>Record name of the referenced record</w:t>
            </w:r>
          </w:p>
          <w:p w14:paraId="32048BFF" w14:textId="77777777" w:rsidR="00746CF6" w:rsidRPr="00314E34" w:rsidRDefault="00746CF6" w:rsidP="00522ACE">
            <w:pPr>
              <w:pStyle w:val="Small"/>
              <w:spacing w:before="40"/>
              <w:jc w:val="both"/>
            </w:pPr>
            <w:r w:rsidRPr="00314E34">
              <w:t>{120} – Curve</w:t>
            </w:r>
          </w:p>
          <w:p w14:paraId="2B80E1C2" w14:textId="737B7AA5" w:rsidR="00746CF6" w:rsidRPr="00314E34" w:rsidRDefault="00746CF6" w:rsidP="00522ACE">
            <w:pPr>
              <w:pStyle w:val="Small"/>
              <w:spacing w:before="0" w:after="40"/>
              <w:jc w:val="both"/>
            </w:pPr>
            <w:r w:rsidRPr="00314E34">
              <w:t>{125} – Composite Curve</w:t>
            </w:r>
          </w:p>
        </w:tc>
      </w:tr>
      <w:tr w:rsidR="00E73EDF" w:rsidRPr="00314E34"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314E34" w:rsidRDefault="007653F1" w:rsidP="008C062E">
            <w:pPr>
              <w:pStyle w:val="Small"/>
              <w:spacing w:before="40" w:after="40"/>
              <w:jc w:val="both"/>
            </w:pPr>
            <w:r w:rsidRPr="00314E34">
              <w:t xml:space="preserve">Referenced Record </w:t>
            </w:r>
            <w:r w:rsidR="008C062E"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314E34" w:rsidRDefault="007653F1" w:rsidP="00C128E3">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314E34" w:rsidRDefault="007653F1" w:rsidP="00C128E3">
            <w:pPr>
              <w:pStyle w:val="Small"/>
              <w:spacing w:before="40" w:after="40"/>
              <w:jc w:val="both"/>
            </w:pPr>
            <w:r w:rsidRPr="00314E34">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314E34" w:rsidRDefault="007653F1" w:rsidP="00C128E3">
            <w:pPr>
              <w:pStyle w:val="Small"/>
              <w:spacing w:before="40" w:after="40"/>
              <w:jc w:val="both"/>
            </w:pPr>
            <w:r w:rsidRPr="00314E34">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314E34" w:rsidRDefault="007653F1" w:rsidP="00C128E3">
            <w:pPr>
              <w:pStyle w:val="Small"/>
              <w:spacing w:before="40" w:after="40"/>
              <w:jc w:val="both"/>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314E34" w:rsidRDefault="007653F1" w:rsidP="00C128E3">
            <w:pPr>
              <w:pStyle w:val="Small"/>
              <w:snapToGrid w:val="0"/>
              <w:spacing w:before="40"/>
            </w:pPr>
            <w:r w:rsidRPr="00314E34">
              <w:t xml:space="preserve">{1} </w:t>
            </w:r>
            <w:r w:rsidR="00FF5CFC" w:rsidRPr="00314E34">
              <w:t>–</w:t>
            </w:r>
            <w:r w:rsidRPr="00314E34">
              <w:t xml:space="preserve"> Truncated by the </w:t>
            </w:r>
            <w:r w:rsidR="00D54FF5" w:rsidRPr="00314E34">
              <w:t xml:space="preserve">data coverage </w:t>
            </w:r>
            <w:r w:rsidRPr="00314E34">
              <w:t>limit</w:t>
            </w:r>
          </w:p>
          <w:p w14:paraId="308CBABD" w14:textId="65CF34A2" w:rsidR="00E73EDF" w:rsidRPr="00314E34" w:rsidRDefault="007653F1" w:rsidP="00C128E3">
            <w:pPr>
              <w:pStyle w:val="Small"/>
              <w:snapToGrid w:val="0"/>
              <w:spacing w:before="0" w:after="40"/>
              <w:jc w:val="both"/>
            </w:pPr>
            <w:r w:rsidRPr="00314E34">
              <w:t xml:space="preserve">{2} </w:t>
            </w:r>
            <w:r w:rsidR="00FF5CFC" w:rsidRPr="00314E34">
              <w:t>–</w:t>
            </w:r>
            <w:r w:rsidRPr="00314E34">
              <w:t xml:space="preserve"> Sup</w:t>
            </w:r>
            <w:r w:rsidR="00D54FF5" w:rsidRPr="00314E34">
              <w:t>p</w:t>
            </w:r>
            <w:r w:rsidRPr="00314E34">
              <w:t>ress portrayal</w:t>
            </w:r>
          </w:p>
        </w:tc>
      </w:tr>
      <w:tr w:rsidR="00E73EDF" w:rsidRPr="00314E34"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314E34" w:rsidRDefault="007653F1" w:rsidP="00C128E3">
            <w:pPr>
              <w:pStyle w:val="Small"/>
              <w:spacing w:before="40" w:after="40"/>
              <w:jc w:val="both"/>
            </w:pPr>
            <w:r w:rsidRPr="00314E34">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314E34" w:rsidRDefault="007653F1" w:rsidP="00C128E3">
            <w:pPr>
              <w:pStyle w:val="Small"/>
              <w:spacing w:before="40" w:after="40"/>
              <w:jc w:val="both"/>
            </w:pPr>
            <w:r w:rsidRPr="00314E34">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314E34" w:rsidRDefault="007653F1" w:rsidP="00C128E3">
            <w:pPr>
              <w:pStyle w:val="Small"/>
              <w:spacing w:before="40" w:after="40"/>
              <w:jc w:val="both"/>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314E34" w:rsidRDefault="007653F1" w:rsidP="00C128E3">
            <w:pPr>
              <w:pStyle w:val="Small"/>
              <w:snapToGrid w:val="0"/>
              <w:spacing w:before="40"/>
              <w:jc w:val="both"/>
            </w:pPr>
            <w:r w:rsidRPr="00314E34">
              <w:t xml:space="preserve">{1} </w:t>
            </w:r>
            <w:r w:rsidR="00FF5CFC" w:rsidRPr="00314E34">
              <w:t>–</w:t>
            </w:r>
            <w:r w:rsidRPr="00314E34">
              <w:t xml:space="preserve"> Insert</w:t>
            </w:r>
          </w:p>
          <w:p w14:paraId="181EDC6A" w14:textId="29D50B9C" w:rsidR="00E73EDF" w:rsidRPr="00314E34" w:rsidRDefault="007653F1" w:rsidP="00C128E3">
            <w:pPr>
              <w:pStyle w:val="Small"/>
              <w:spacing w:before="0" w:after="40"/>
              <w:jc w:val="both"/>
            </w:pPr>
            <w:r w:rsidRPr="00314E34">
              <w:t xml:space="preserve">{2} </w:t>
            </w:r>
            <w:r w:rsidR="00FF5CFC" w:rsidRPr="00314E34">
              <w:t>–</w:t>
            </w:r>
            <w:r w:rsidRPr="00314E34">
              <w:t xml:space="preserve"> Delete</w:t>
            </w:r>
          </w:p>
        </w:tc>
      </w:tr>
    </w:tbl>
    <w:p w14:paraId="1341C537" w14:textId="77777777" w:rsidR="00E73EDF" w:rsidRPr="00314E34" w:rsidRDefault="00E73EDF" w:rsidP="008C062E">
      <w:pPr>
        <w:spacing w:after="0" w:line="240" w:lineRule="auto"/>
        <w:rPr>
          <w:lang w:eastAsia="en-US"/>
        </w:rPr>
      </w:pPr>
    </w:p>
    <w:p w14:paraId="52C9B475" w14:textId="0D52E304" w:rsidR="00E75933" w:rsidRPr="00314E34"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438" w:name="_Toc169203190"/>
      <w:bookmarkStart w:id="1439" w:name="_Toc170072520"/>
      <w:bookmarkStart w:id="1440" w:name="_Toc175558749"/>
      <w:r w:rsidRPr="00314E34">
        <w:rPr>
          <w:b/>
          <w:sz w:val="22"/>
          <w:szCs w:val="22"/>
          <w:lang w:eastAsia="en-US"/>
        </w:rPr>
        <w:lastRenderedPageBreak/>
        <w:t xml:space="preserve">Dataset </w:t>
      </w:r>
      <w:r w:rsidR="00D24503" w:rsidRPr="00314E34">
        <w:rPr>
          <w:b/>
          <w:sz w:val="22"/>
          <w:szCs w:val="22"/>
          <w:lang w:eastAsia="en-US"/>
        </w:rPr>
        <w:t>Cancellation Structure</w:t>
      </w:r>
      <w:bookmarkEnd w:id="1438"/>
      <w:bookmarkEnd w:id="1439"/>
      <w:bookmarkEnd w:id="1440"/>
    </w:p>
    <w:p w14:paraId="39156BD4" w14:textId="548FCCDF"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bookmarkStart w:id="1441" w:name="_Toc270580306"/>
      <w:bookmarkStart w:id="1442" w:name="_Toc225648381"/>
      <w:bookmarkStart w:id="1443" w:name="_Toc225065238"/>
      <w:r w:rsidRPr="00314E34">
        <w:rPr>
          <w:rFonts w:ascii="Courier" w:eastAsia="Times New Roman" w:hAnsi="Courier" w:cs="Arial"/>
          <w:lang w:eastAsia="en-US"/>
        </w:rPr>
        <w:t>Dataset cancelation file</w:t>
      </w:r>
    </w:p>
    <w:p w14:paraId="05D669A1" w14:textId="09298354"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0D9EEF27" w14:textId="3A81A780"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|--&lt;1&gt;- Dataset General Information record</w:t>
      </w:r>
    </w:p>
    <w:p w14:paraId="25495E59" w14:textId="0471AE14"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w:t>
      </w:r>
    </w:p>
    <w:p w14:paraId="0AB53222" w14:textId="6D65D625"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|--&lt;1&gt;-DSID (13\\*1): Dataset Identification field</w:t>
      </w:r>
    </w:p>
    <w:p w14:paraId="58DDC5AD" w14:textId="73376302" w:rsidR="00F97564" w:rsidRPr="00314E34" w:rsidRDefault="00F97564" w:rsidP="00F97564">
      <w:pPr>
        <w:pStyle w:val="NoSpacing2"/>
        <w:spacing w:after="0" w:line="240" w:lineRule="auto"/>
        <w:jc w:val="both"/>
        <w:rPr>
          <w:rFonts w:ascii="Arial" w:hAnsi="Arial" w:cs="Arial"/>
        </w:rPr>
      </w:pPr>
    </w:p>
    <w:p w14:paraId="4398E3BF" w14:textId="5DA362F7" w:rsidR="008C062E" w:rsidRPr="00314E34" w:rsidRDefault="008C062E" w:rsidP="001D02B5">
      <w:pPr>
        <w:pStyle w:val="ListContinue2"/>
        <w:numPr>
          <w:ilvl w:val="1"/>
          <w:numId w:val="27"/>
        </w:numPr>
        <w:tabs>
          <w:tab w:val="clear" w:pos="800"/>
        </w:tabs>
        <w:spacing w:before="120" w:after="120" w:line="240" w:lineRule="auto"/>
        <w:rPr>
          <w:b/>
          <w:lang w:eastAsia="en-US"/>
        </w:rPr>
      </w:pPr>
      <w:bookmarkStart w:id="1444" w:name="_Toc162435497"/>
      <w:bookmarkStart w:id="1445" w:name="_Toc169203191"/>
      <w:bookmarkStart w:id="1446" w:name="_Toc170072521"/>
      <w:bookmarkStart w:id="1447" w:name="_Toc175558750"/>
      <w:r w:rsidRPr="00314E34">
        <w:rPr>
          <w:b/>
          <w:lang w:eastAsia="en-US"/>
        </w:rPr>
        <w:t>Field content</w:t>
      </w:r>
      <w:bookmarkEnd w:id="1444"/>
      <w:bookmarkEnd w:id="1445"/>
      <w:bookmarkEnd w:id="1446"/>
      <w:bookmarkEnd w:id="1447"/>
    </w:p>
    <w:p w14:paraId="6091314C" w14:textId="223A8308" w:rsidR="008C062E" w:rsidRPr="00314E34" w:rsidRDefault="008C062E" w:rsidP="001D02B5">
      <w:pPr>
        <w:pStyle w:val="ListContinue2"/>
        <w:numPr>
          <w:ilvl w:val="2"/>
          <w:numId w:val="27"/>
        </w:numPr>
        <w:tabs>
          <w:tab w:val="clear" w:pos="432"/>
        </w:tabs>
        <w:spacing w:before="120" w:after="120" w:line="240" w:lineRule="auto"/>
        <w:rPr>
          <w:b/>
          <w:lang w:eastAsia="en-US"/>
        </w:rPr>
      </w:pPr>
      <w:bookmarkStart w:id="1448" w:name="_Toc162435498"/>
      <w:bookmarkStart w:id="1449" w:name="_Toc169203192"/>
      <w:bookmarkStart w:id="1450" w:name="_Toc170072522"/>
      <w:bookmarkStart w:id="1451" w:name="_Toc175558751"/>
      <w:r w:rsidRPr="00314E34">
        <w:rPr>
          <w:b/>
          <w:lang w:eastAsia="en-US"/>
        </w:rPr>
        <w:t>Dataset Identification field - DSID</w:t>
      </w:r>
      <w:bookmarkEnd w:id="1448"/>
      <w:bookmarkEnd w:id="1449"/>
      <w:bookmarkEnd w:id="1450"/>
      <w:bookmarkEnd w:id="1451"/>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314E34"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314E34" w:rsidRDefault="007653F1" w:rsidP="00C128E3">
            <w:pPr>
              <w:pStyle w:val="Small"/>
              <w:spacing w:before="40" w:after="40"/>
              <w:jc w:val="both"/>
              <w:rPr>
                <w:b/>
              </w:rPr>
            </w:pPr>
            <w:r w:rsidRPr="00314E34">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314E34" w:rsidRDefault="007653F1" w:rsidP="00C128E3">
            <w:pPr>
              <w:pStyle w:val="Small"/>
              <w:spacing w:before="40" w:after="40"/>
              <w:jc w:val="both"/>
              <w:rPr>
                <w:b/>
              </w:rPr>
            </w:pPr>
            <w:r w:rsidRPr="00314E34">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6B2EDD1B" w:rsidR="00E73EDF" w:rsidRPr="00314E34" w:rsidRDefault="007653F1" w:rsidP="00C128E3">
            <w:pPr>
              <w:pStyle w:val="Small"/>
              <w:spacing w:before="40" w:after="40"/>
              <w:jc w:val="both"/>
              <w:rPr>
                <w:b/>
              </w:rPr>
            </w:pPr>
            <w:r w:rsidRPr="00314E34">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314E34" w:rsidRDefault="007653F1" w:rsidP="00C128E3">
            <w:pPr>
              <w:pStyle w:val="Small"/>
              <w:spacing w:before="40" w:after="40"/>
              <w:jc w:val="both"/>
              <w:rPr>
                <w:b/>
              </w:rPr>
            </w:pPr>
            <w:r w:rsidRPr="00314E34">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314E34" w:rsidRDefault="007653F1" w:rsidP="00C128E3">
            <w:pPr>
              <w:pStyle w:val="Small"/>
              <w:spacing w:before="40" w:after="40"/>
              <w:jc w:val="both"/>
              <w:rPr>
                <w:b/>
              </w:rPr>
            </w:pPr>
            <w:r w:rsidRPr="00314E34">
              <w:rPr>
                <w:b/>
              </w:rPr>
              <w:t>Comment</w:t>
            </w:r>
          </w:p>
        </w:tc>
      </w:tr>
      <w:tr w:rsidR="00E73EDF" w:rsidRPr="00314E34"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314E34" w:rsidRDefault="007653F1" w:rsidP="008C062E">
            <w:pPr>
              <w:pStyle w:val="Small"/>
              <w:spacing w:before="40" w:after="40"/>
            </w:pPr>
            <w:r w:rsidRPr="00314E34">
              <w:t xml:space="preserve">Record </w:t>
            </w:r>
            <w:r w:rsidR="008C062E" w:rsidRPr="00314E34">
              <w:t>name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314E34" w:rsidRDefault="007653F1" w:rsidP="00C128E3">
            <w:pPr>
              <w:pStyle w:val="Small"/>
              <w:spacing w:before="40" w:after="40"/>
            </w:pPr>
            <w:r w:rsidRPr="00314E34">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08DC2543" w:rsidR="00E73EDF" w:rsidRPr="00314E34" w:rsidRDefault="007653F1" w:rsidP="00C128E3">
            <w:pPr>
              <w:pStyle w:val="Small"/>
              <w:spacing w:before="40" w:after="40"/>
            </w:pPr>
            <w:r w:rsidRPr="00314E34">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314E34" w:rsidRDefault="007653F1" w:rsidP="00C128E3">
            <w:pPr>
              <w:pStyle w:val="Small"/>
              <w:spacing w:before="40" w:after="40"/>
            </w:pPr>
            <w:r w:rsidRPr="00314E34">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14313A8D" w:rsidR="00E73EDF" w:rsidRPr="00314E34" w:rsidRDefault="007653F1" w:rsidP="00F97564">
            <w:pPr>
              <w:pStyle w:val="Small"/>
              <w:spacing w:before="40" w:after="40"/>
            </w:pPr>
            <w:r w:rsidRPr="00314E34">
              <w:t xml:space="preserve">{10} </w:t>
            </w:r>
            <w:r w:rsidR="008C062E" w:rsidRPr="00314E34">
              <w:t>–</w:t>
            </w:r>
            <w:r w:rsidRPr="00314E34">
              <w:t xml:space="preserve"> </w:t>
            </w:r>
            <w:r w:rsidR="00F97564" w:rsidRPr="00314E34">
              <w:t xml:space="preserve">Data Set </w:t>
            </w:r>
            <w:r w:rsidRPr="00314E34">
              <w:t>Identification</w:t>
            </w:r>
          </w:p>
        </w:tc>
      </w:tr>
      <w:tr w:rsidR="00E73EDF" w:rsidRPr="00314E34"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314E34" w:rsidRDefault="007653F1" w:rsidP="008C062E">
            <w:pPr>
              <w:pStyle w:val="Small"/>
              <w:spacing w:before="40" w:after="40"/>
            </w:pPr>
            <w:r w:rsidRPr="00314E34">
              <w:t xml:space="preserve">Record </w:t>
            </w:r>
            <w:r w:rsidR="008C062E" w:rsidRPr="00314E34">
              <w:t xml:space="preserve">identification </w:t>
            </w:r>
            <w:r w:rsidRPr="00314E34">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314E34" w:rsidRDefault="007653F1" w:rsidP="00C128E3">
            <w:pPr>
              <w:pStyle w:val="Small"/>
              <w:spacing w:before="40" w:after="40"/>
            </w:pPr>
            <w:r w:rsidRPr="00314E34">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3012CBC7" w:rsidR="00E73EDF" w:rsidRPr="00314E34" w:rsidRDefault="007653F1" w:rsidP="00C128E3">
            <w:pPr>
              <w:pStyle w:val="Small"/>
              <w:spacing w:before="40" w:after="40"/>
            </w:pPr>
            <w:r w:rsidRPr="00314E34">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314E34" w:rsidRDefault="007653F1" w:rsidP="00C128E3">
            <w:pPr>
              <w:pStyle w:val="Small"/>
              <w:spacing w:before="40" w:after="40"/>
            </w:pPr>
            <w:r w:rsidRPr="00314E34">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5C86E21A" w:rsidR="00E73EDF" w:rsidRPr="00314E34" w:rsidRDefault="007653F1" w:rsidP="00C128E3">
            <w:pPr>
              <w:pStyle w:val="Small"/>
              <w:spacing w:before="40" w:after="40"/>
            </w:pPr>
            <w:r w:rsidRPr="00314E34">
              <w:t>Only one record</w:t>
            </w:r>
          </w:p>
        </w:tc>
      </w:tr>
      <w:tr w:rsidR="00E73EDF" w:rsidRPr="00314E34"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314E34" w:rsidRDefault="007653F1" w:rsidP="008C062E">
            <w:pPr>
              <w:pStyle w:val="Small"/>
              <w:spacing w:before="40" w:after="40"/>
            </w:pPr>
            <w:r w:rsidRPr="00314E34">
              <w:t xml:space="preserve">Encoding </w:t>
            </w:r>
            <w:r w:rsidR="008C062E" w:rsidRPr="00314E34">
              <w:t>specification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314E34" w:rsidRDefault="007653F1" w:rsidP="00C128E3">
            <w:pPr>
              <w:pStyle w:val="Small"/>
              <w:spacing w:before="40" w:after="40"/>
            </w:pPr>
            <w:r w:rsidRPr="00314E34">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19D81DFD" w:rsidR="00E73EDF" w:rsidRPr="00314E34" w:rsidRDefault="009F3095" w:rsidP="009F3095">
            <w:pPr>
              <w:pStyle w:val="Small"/>
              <w:spacing w:before="40" w:after="40"/>
            </w:pPr>
            <w:r w:rsidRPr="00314E34">
              <w:t>“</w:t>
            </w:r>
            <w:r w:rsidR="007653F1" w:rsidRPr="00314E34">
              <w:t xml:space="preserve">S-100 Part </w:t>
            </w:r>
            <w:r w:rsidRPr="00314E34">
              <w:t>10a”</w:t>
            </w:r>
          </w:p>
        </w:tc>
        <w:tc>
          <w:tcPr>
            <w:tcW w:w="893" w:type="dxa"/>
            <w:tcBorders>
              <w:top w:val="single" w:sz="6" w:space="0" w:color="000000"/>
              <w:left w:val="single" w:sz="6" w:space="0" w:color="000000"/>
              <w:bottom w:val="single" w:sz="6" w:space="0" w:color="000000"/>
              <w:right w:val="single" w:sz="6" w:space="0" w:color="000000"/>
            </w:tcBorders>
          </w:tcPr>
          <w:p w14:paraId="29AC3463" w14:textId="5EC282A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962C6AB" w:rsidR="00E73EDF" w:rsidRPr="00314E34" w:rsidRDefault="007653F1" w:rsidP="00C128E3">
            <w:pPr>
              <w:pStyle w:val="Small"/>
              <w:spacing w:before="40" w:after="40"/>
            </w:pPr>
            <w:r w:rsidRPr="00314E34">
              <w:t>Encoding specification that defines the encoding</w:t>
            </w:r>
          </w:p>
        </w:tc>
      </w:tr>
      <w:tr w:rsidR="00E73EDF" w:rsidRPr="00314E34"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314E34" w:rsidRDefault="007653F1" w:rsidP="008C062E">
            <w:pPr>
              <w:pStyle w:val="Small"/>
              <w:spacing w:before="40" w:after="40"/>
            </w:pPr>
            <w:r w:rsidRPr="00314E34">
              <w:t xml:space="preserve">Encoding </w:t>
            </w:r>
            <w:r w:rsidR="008C062E" w:rsidRPr="00314E34">
              <w:t>specification edition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314E34" w:rsidRDefault="007653F1" w:rsidP="00C128E3">
            <w:pPr>
              <w:pStyle w:val="Small"/>
              <w:spacing w:before="40" w:after="40"/>
            </w:pPr>
            <w:r w:rsidRPr="00314E34">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67B056B8" w:rsidR="00E73EDF" w:rsidRPr="00314E34" w:rsidRDefault="007653F1" w:rsidP="009F3095">
            <w:pPr>
              <w:pStyle w:val="Small"/>
              <w:spacing w:before="40" w:after="40"/>
            </w:pPr>
            <w:r w:rsidRPr="00314E34">
              <w:t>“</w:t>
            </w:r>
            <w:r w:rsidR="00746CF6" w:rsidRPr="00314E34">
              <w:t>5.</w:t>
            </w:r>
            <w:r w:rsidR="00CF72F9" w:rsidRPr="00314E34">
              <w:t>2</w:t>
            </w:r>
            <w:r w:rsidRPr="00314E34">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314E34" w:rsidRDefault="007653F1" w:rsidP="00C128E3">
            <w:pPr>
              <w:pStyle w:val="Small"/>
              <w:spacing w:before="40" w:after="40"/>
            </w:pPr>
            <w:r w:rsidRPr="00314E34">
              <w:t>Edition of the encoding specification</w:t>
            </w:r>
          </w:p>
        </w:tc>
      </w:tr>
      <w:tr w:rsidR="00E73EDF" w:rsidRPr="00314E34"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314E34" w:rsidRDefault="007653F1" w:rsidP="00C128E3">
            <w:pPr>
              <w:pStyle w:val="Small"/>
              <w:spacing w:before="40" w:after="40"/>
            </w:pPr>
            <w:r w:rsidRPr="00314E34">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314E34" w:rsidRDefault="007653F1" w:rsidP="00C128E3">
            <w:pPr>
              <w:pStyle w:val="Small"/>
              <w:spacing w:before="40" w:after="40"/>
            </w:pPr>
            <w:r w:rsidRPr="00314E34">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2F7D4A51" w:rsidR="00E73EDF" w:rsidRPr="00314E34" w:rsidRDefault="007653F1" w:rsidP="009F3095">
            <w:pPr>
              <w:pStyle w:val="Small"/>
              <w:spacing w:before="40" w:after="40"/>
            </w:pPr>
            <w:r w:rsidRPr="00314E34">
              <w:t>“INT.IHO.S-101.</w:t>
            </w:r>
            <w:r w:rsidR="006E7E1F" w:rsidRPr="00314E34">
              <w:t>2.</w:t>
            </w:r>
            <w:del w:id="1452" w:author="Jeff Wootton" w:date="2025-02-10T10:12:00Z" w16du:dateUtc="2025-02-10T09:12:00Z">
              <w:r w:rsidR="006E7E1F" w:rsidRPr="00314E34" w:rsidDel="009A1A3A">
                <w:delText>0</w:delText>
              </w:r>
            </w:del>
            <w:ins w:id="1453" w:author="Jeff Wootton" w:date="2025-02-10T10:12:00Z" w16du:dateUtc="2025-02-10T09:12:00Z">
              <w:r w:rsidR="009A1A3A" w:rsidRPr="00314E34">
                <w:t>1</w:t>
              </w:r>
            </w:ins>
            <w:r w:rsidRPr="00314E34">
              <w:t>”</w:t>
            </w:r>
          </w:p>
        </w:tc>
        <w:tc>
          <w:tcPr>
            <w:tcW w:w="893" w:type="dxa"/>
            <w:tcBorders>
              <w:top w:val="single" w:sz="6" w:space="0" w:color="000000"/>
              <w:left w:val="single" w:sz="6" w:space="0" w:color="000000"/>
              <w:bottom w:val="single" w:sz="6" w:space="0" w:color="000000"/>
              <w:right w:val="single" w:sz="6" w:space="0" w:color="000000"/>
            </w:tcBorders>
          </w:tcPr>
          <w:p w14:paraId="09577C59" w14:textId="431AF4B3"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314E34" w:rsidRDefault="007653F1" w:rsidP="00C128E3">
            <w:pPr>
              <w:pStyle w:val="Small"/>
              <w:spacing w:before="40" w:after="40"/>
            </w:pPr>
            <w:r w:rsidRPr="00314E34">
              <w:t>Unique identifier for the data product as specified in the product specification</w:t>
            </w:r>
          </w:p>
        </w:tc>
      </w:tr>
      <w:tr w:rsidR="00E73EDF" w:rsidRPr="00314E34"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314E34" w:rsidRDefault="007653F1" w:rsidP="008C062E">
            <w:pPr>
              <w:pStyle w:val="Small"/>
              <w:spacing w:before="40" w:after="40"/>
            </w:pPr>
            <w:r w:rsidRPr="00314E34">
              <w:t xml:space="preserve">Product </w:t>
            </w:r>
            <w:r w:rsidR="008C062E" w:rsidRPr="00314E34">
              <w:t>edition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314E34" w:rsidRDefault="007653F1" w:rsidP="00C128E3">
            <w:pPr>
              <w:pStyle w:val="Small"/>
              <w:spacing w:before="40" w:after="40"/>
            </w:pPr>
            <w:r w:rsidRPr="00314E34">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70EDC94F" w:rsidR="00E73EDF" w:rsidRPr="00314E34" w:rsidRDefault="007653F1" w:rsidP="009F3095">
            <w:pPr>
              <w:pStyle w:val="Small"/>
              <w:spacing w:before="40" w:after="40"/>
            </w:pPr>
            <w:r w:rsidRPr="00314E34">
              <w:t>“</w:t>
            </w:r>
            <w:r w:rsidR="006E7E1F" w:rsidRPr="00314E34">
              <w:t>2.</w:t>
            </w:r>
            <w:del w:id="1454" w:author="Jeff Wootton" w:date="2025-02-10T10:12:00Z" w16du:dateUtc="2025-02-10T09:12:00Z">
              <w:r w:rsidR="006E7E1F" w:rsidRPr="00314E34" w:rsidDel="009A1A3A">
                <w:delText>0</w:delText>
              </w:r>
            </w:del>
            <w:ins w:id="1455" w:author="Jeff Wootton" w:date="2025-02-10T10:12:00Z" w16du:dateUtc="2025-02-10T09:12:00Z">
              <w:r w:rsidR="009A1A3A" w:rsidRPr="00314E34">
                <w:t>1</w:t>
              </w:r>
            </w:ins>
            <w:r w:rsidRPr="00314E34">
              <w:t>”</w:t>
            </w:r>
          </w:p>
        </w:tc>
        <w:tc>
          <w:tcPr>
            <w:tcW w:w="893" w:type="dxa"/>
            <w:tcBorders>
              <w:top w:val="single" w:sz="6" w:space="0" w:color="000000"/>
              <w:left w:val="single" w:sz="6" w:space="0" w:color="000000"/>
              <w:bottom w:val="single" w:sz="6" w:space="0" w:color="000000"/>
              <w:right w:val="single" w:sz="6" w:space="0" w:color="000000"/>
            </w:tcBorders>
          </w:tcPr>
          <w:p w14:paraId="102319C3" w14:textId="53B54F02"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314E34" w:rsidRDefault="007653F1" w:rsidP="00C128E3">
            <w:pPr>
              <w:pStyle w:val="Small"/>
              <w:spacing w:before="40" w:after="40"/>
            </w:pPr>
            <w:r w:rsidRPr="00314E34">
              <w:t>Edition of the product specification</w:t>
            </w:r>
          </w:p>
        </w:tc>
      </w:tr>
      <w:tr w:rsidR="00E73EDF" w:rsidRPr="00314E34"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314E34" w:rsidRDefault="007653F1" w:rsidP="008C062E">
            <w:pPr>
              <w:pStyle w:val="Small"/>
              <w:spacing w:before="40" w:after="40"/>
            </w:pPr>
            <w:r w:rsidRPr="00314E34">
              <w:t xml:space="preserve">Application </w:t>
            </w:r>
            <w:r w:rsidR="008C062E" w:rsidRPr="00314E34">
              <w:t>profile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314E34" w:rsidRDefault="007653F1" w:rsidP="00C128E3">
            <w:pPr>
              <w:pStyle w:val="Small"/>
              <w:spacing w:before="40" w:after="40"/>
            </w:pPr>
            <w:r w:rsidRPr="00314E34">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31723DD6" w:rsidR="00E73EDF" w:rsidRPr="00314E34" w:rsidRDefault="007653F1" w:rsidP="00C128E3">
            <w:pPr>
              <w:pStyle w:val="Small"/>
              <w:spacing w:before="40" w:after="40"/>
            </w:pPr>
            <w:r w:rsidRPr="00314E34">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314E34" w:rsidRDefault="007653F1" w:rsidP="00C128E3">
            <w:pPr>
              <w:pStyle w:val="Small"/>
              <w:spacing w:before="40" w:after="40"/>
            </w:pPr>
            <w:r w:rsidRPr="00314E34">
              <w:t xml:space="preserve">“2” </w:t>
            </w:r>
            <w:r w:rsidR="007014B8" w:rsidRPr="00314E34">
              <w:t>–</w:t>
            </w:r>
            <w:r w:rsidR="00095C08" w:rsidRPr="00314E34">
              <w:t xml:space="preserve"> </w:t>
            </w:r>
            <w:r w:rsidR="007014B8" w:rsidRPr="00314E34">
              <w:t>Update dataset p</w:t>
            </w:r>
            <w:r w:rsidRPr="00314E34">
              <w:t>rofile</w:t>
            </w:r>
          </w:p>
        </w:tc>
      </w:tr>
      <w:tr w:rsidR="00E73EDF" w:rsidRPr="00314E34"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314E34" w:rsidRDefault="007653F1" w:rsidP="008C062E">
            <w:pPr>
              <w:pStyle w:val="Small"/>
              <w:spacing w:before="40" w:after="40"/>
            </w:pPr>
            <w:r w:rsidRPr="00314E34">
              <w:t xml:space="preserve">Dataset </w:t>
            </w:r>
            <w:r w:rsidR="008C062E" w:rsidRPr="00314E34">
              <w:t>file identifier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314E34" w:rsidRDefault="007653F1" w:rsidP="00C128E3">
            <w:pPr>
              <w:pStyle w:val="Small"/>
              <w:spacing w:before="40" w:after="40"/>
            </w:pPr>
            <w:r w:rsidRPr="00314E34">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10046733" w:rsidR="00E73EDF" w:rsidRPr="00314E34"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2941F0C9" w:rsidR="00E73EDF" w:rsidRPr="00314E34" w:rsidRDefault="007653F1" w:rsidP="00F97564">
            <w:pPr>
              <w:pStyle w:val="Small"/>
              <w:spacing w:before="40" w:after="40"/>
            </w:pPr>
            <w:r w:rsidRPr="00314E34">
              <w:t xml:space="preserve">The file </w:t>
            </w:r>
            <w:r w:rsidR="00F97564" w:rsidRPr="00314E34">
              <w:t xml:space="preserve">identifier </w:t>
            </w:r>
            <w:r w:rsidRPr="00314E34">
              <w:t>including the extension but excluding any path information</w:t>
            </w:r>
          </w:p>
        </w:tc>
      </w:tr>
      <w:tr w:rsidR="00E73EDF" w:rsidRPr="00314E34"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314E34" w:rsidRDefault="007653F1" w:rsidP="008C062E">
            <w:pPr>
              <w:pStyle w:val="Small"/>
              <w:spacing w:before="40" w:after="40"/>
            </w:pPr>
            <w:r w:rsidRPr="00314E34">
              <w:t xml:space="preserve">Dataset </w:t>
            </w:r>
            <w:r w:rsidR="008C062E" w:rsidRPr="00314E34">
              <w:t>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314E34" w:rsidRDefault="007653F1" w:rsidP="00C128E3">
            <w:pPr>
              <w:pStyle w:val="Small"/>
              <w:spacing w:before="40" w:after="40"/>
            </w:pPr>
            <w:r w:rsidRPr="00314E34">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F7E2F54" w:rsidR="00E73EDF" w:rsidRPr="00314E34"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624AF800" w:rsidR="00E73EDF" w:rsidRPr="00314E34" w:rsidRDefault="007653F1" w:rsidP="00C128E3">
            <w:pPr>
              <w:pStyle w:val="Small"/>
              <w:spacing w:before="40" w:after="40"/>
            </w:pPr>
            <w:r w:rsidRPr="00314E34">
              <w:t>The title of the dataset</w:t>
            </w:r>
          </w:p>
        </w:tc>
      </w:tr>
      <w:tr w:rsidR="00E73EDF" w:rsidRPr="00314E34"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6D477A8C" w:rsidR="00E73EDF" w:rsidRPr="00314E34" w:rsidRDefault="007653F1" w:rsidP="008C062E">
            <w:pPr>
              <w:pStyle w:val="Small"/>
              <w:spacing w:before="40" w:after="40"/>
            </w:pPr>
            <w:r w:rsidRPr="00314E34">
              <w:t xml:space="preserve">Dataset </w:t>
            </w:r>
            <w:r w:rsidR="008C062E" w:rsidRPr="00314E34">
              <w:t>reference date</w:t>
            </w:r>
          </w:p>
        </w:tc>
        <w:tc>
          <w:tcPr>
            <w:tcW w:w="893" w:type="dxa"/>
            <w:tcBorders>
              <w:top w:val="single" w:sz="6" w:space="0" w:color="000000"/>
              <w:left w:val="single" w:sz="6" w:space="0" w:color="000000"/>
              <w:bottom w:val="single" w:sz="6" w:space="0" w:color="000000"/>
              <w:right w:val="single" w:sz="6" w:space="0" w:color="000000"/>
            </w:tcBorders>
          </w:tcPr>
          <w:p w14:paraId="7695F1F5" w14:textId="2923B9AE" w:rsidR="00E73EDF" w:rsidRPr="00314E34" w:rsidRDefault="007653F1" w:rsidP="00C128E3">
            <w:pPr>
              <w:pStyle w:val="Small"/>
              <w:spacing w:before="40" w:after="40"/>
            </w:pPr>
            <w:r w:rsidRPr="00314E34">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665A934" w:rsidR="00E73EDF" w:rsidRPr="00314E34"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314E34" w:rsidRDefault="007653F1" w:rsidP="00C128E3">
            <w:pPr>
              <w:pStyle w:val="Small"/>
              <w:spacing w:before="40" w:after="40"/>
            </w:pPr>
            <w:r w:rsidRPr="00314E34">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314E34" w:rsidRDefault="007653F1" w:rsidP="00C128E3">
            <w:pPr>
              <w:pStyle w:val="Small"/>
              <w:spacing w:before="40" w:after="40"/>
            </w:pPr>
            <w:r w:rsidRPr="00314E34">
              <w:t>The reference date of the dataset</w:t>
            </w:r>
          </w:p>
          <w:p w14:paraId="75BE0B64" w14:textId="77777777" w:rsidR="00E73EDF" w:rsidRPr="00314E34" w:rsidRDefault="007653F1" w:rsidP="00C128E3">
            <w:pPr>
              <w:pStyle w:val="Small"/>
              <w:spacing w:before="40" w:after="40"/>
            </w:pPr>
            <w:r w:rsidRPr="00314E34">
              <w:t>Format: YYYYMMDD according to ISO 8601</w:t>
            </w:r>
          </w:p>
        </w:tc>
      </w:tr>
      <w:tr w:rsidR="00E73EDF" w:rsidRPr="00314E34"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314E34" w:rsidRDefault="007653F1" w:rsidP="00F97564">
            <w:pPr>
              <w:pStyle w:val="Small"/>
              <w:spacing w:before="40" w:after="40"/>
            </w:pPr>
            <w:r w:rsidRPr="00314E34">
              <w:t xml:space="preserve">Dataset </w:t>
            </w:r>
            <w:r w:rsidR="00F97564" w:rsidRPr="00314E34">
              <w:t>language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314E34" w:rsidRDefault="007653F1" w:rsidP="00C128E3">
            <w:pPr>
              <w:pStyle w:val="Small"/>
              <w:spacing w:before="40" w:after="40"/>
            </w:pPr>
            <w:r w:rsidRPr="00314E34">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314E34" w:rsidRDefault="007653F1" w:rsidP="00C128E3">
            <w:pPr>
              <w:pStyle w:val="Small"/>
              <w:spacing w:before="40" w:after="40"/>
            </w:pPr>
            <w:r w:rsidRPr="00314E34">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314E34" w:rsidRDefault="007653F1" w:rsidP="00C128E3">
            <w:pPr>
              <w:pStyle w:val="Small"/>
              <w:spacing w:before="40" w:after="40"/>
            </w:pPr>
            <w:r w:rsidRPr="00314E34">
              <w:t>The (primary) language used in this dataset</w:t>
            </w:r>
          </w:p>
        </w:tc>
      </w:tr>
      <w:tr w:rsidR="00E73EDF" w:rsidRPr="00314E34"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314E34" w:rsidRDefault="007653F1" w:rsidP="00F97564">
            <w:pPr>
              <w:pStyle w:val="Small"/>
              <w:spacing w:before="40" w:after="40"/>
            </w:pPr>
            <w:r w:rsidRPr="00314E34">
              <w:t xml:space="preserve">Dataset </w:t>
            </w:r>
            <w:r w:rsidR="00F97564" w:rsidRPr="00314E34">
              <w:t>abstract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314E34" w:rsidRDefault="007653F1" w:rsidP="00C128E3">
            <w:pPr>
              <w:pStyle w:val="Small"/>
              <w:spacing w:before="40" w:after="40"/>
            </w:pPr>
            <w:r w:rsidRPr="00314E34">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314E34" w:rsidRDefault="007653F1" w:rsidP="00C128E3">
            <w:pPr>
              <w:pStyle w:val="Small"/>
              <w:spacing w:before="40" w:after="40"/>
            </w:pPr>
            <w:r w:rsidRPr="00314E34">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314E34" w:rsidRDefault="007653F1" w:rsidP="00C128E3">
            <w:pPr>
              <w:pStyle w:val="Small"/>
              <w:spacing w:before="40" w:after="40"/>
            </w:pPr>
            <w:r w:rsidRPr="00314E34">
              <w:t>The abstract of the dataset</w:t>
            </w:r>
          </w:p>
        </w:tc>
      </w:tr>
      <w:tr w:rsidR="00E73EDF" w:rsidRPr="00314E34"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314E34" w:rsidRDefault="007653F1" w:rsidP="00F97564">
            <w:pPr>
              <w:pStyle w:val="Small"/>
              <w:spacing w:before="40" w:after="40"/>
            </w:pPr>
            <w:r w:rsidRPr="00314E34">
              <w:t xml:space="preserve">Dataset </w:t>
            </w:r>
            <w:r w:rsidR="00F97564" w:rsidRPr="00314E34">
              <w:t>edition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314E34" w:rsidRDefault="007653F1" w:rsidP="00C128E3">
            <w:pPr>
              <w:pStyle w:val="Small"/>
              <w:spacing w:before="40" w:after="40"/>
            </w:pPr>
            <w:r w:rsidRPr="00314E34">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00AD381E" w:rsidR="00E73EDF" w:rsidRPr="00314E34" w:rsidRDefault="007653F1" w:rsidP="00C128E3">
            <w:pPr>
              <w:pStyle w:val="Small"/>
              <w:spacing w:before="40" w:after="40"/>
            </w:pPr>
            <w:r w:rsidRPr="00314E34">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314E34" w:rsidRDefault="008C062E" w:rsidP="00F97564">
            <w:pPr>
              <w:pStyle w:val="Small"/>
              <w:spacing w:before="40" w:after="40"/>
            </w:pPr>
            <w:r w:rsidRPr="00314E34">
              <w:t>0 –</w:t>
            </w:r>
            <w:r w:rsidR="007653F1" w:rsidRPr="00314E34">
              <w:t xml:space="preserve"> </w:t>
            </w:r>
            <w:r w:rsidR="00F97564" w:rsidRPr="00314E34">
              <w:t xml:space="preserve">Indicates </w:t>
            </w:r>
            <w:r w:rsidR="007653F1" w:rsidRPr="00314E34">
              <w:t>the cancel</w:t>
            </w:r>
            <w:r w:rsidR="00F97564" w:rsidRPr="00314E34">
              <w:t>l</w:t>
            </w:r>
            <w:r w:rsidR="007653F1" w:rsidRPr="00314E34">
              <w:t>ation</w:t>
            </w:r>
          </w:p>
        </w:tc>
      </w:tr>
      <w:tr w:rsidR="00E73EDF" w:rsidRPr="00314E34"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314E34" w:rsidRDefault="007653F1" w:rsidP="00F97564">
            <w:pPr>
              <w:pStyle w:val="Small"/>
              <w:spacing w:before="40" w:after="40"/>
            </w:pPr>
            <w:r w:rsidRPr="00314E34">
              <w:t xml:space="preserve">Dataset </w:t>
            </w:r>
            <w:r w:rsidR="00F97564" w:rsidRPr="00314E34">
              <w:t>topic category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314E34" w:rsidRDefault="007653F1" w:rsidP="00C128E3">
            <w:pPr>
              <w:pStyle w:val="Small"/>
              <w:spacing w:before="40" w:after="40"/>
            </w:pPr>
            <w:r w:rsidRPr="00314E34">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AC41272" w:rsidR="00E73EDF" w:rsidRPr="00314E34" w:rsidRDefault="007653F1" w:rsidP="00C128E3">
            <w:pPr>
              <w:pStyle w:val="Small"/>
              <w:spacing w:before="40" w:after="40"/>
            </w:pPr>
            <w:r w:rsidRPr="00314E34">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314E34" w:rsidRDefault="007653F1" w:rsidP="00C128E3">
            <w:pPr>
              <w:pStyle w:val="Small"/>
              <w:spacing w:before="40" w:after="40"/>
            </w:pPr>
            <w:r w:rsidRPr="00314E34">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314E34" w:rsidRDefault="007653F1" w:rsidP="00C128E3">
            <w:pPr>
              <w:pStyle w:val="Small"/>
              <w:spacing w:before="40" w:after="40"/>
            </w:pPr>
            <w:r w:rsidRPr="00314E34">
              <w:t>A set of topic categories</w:t>
            </w:r>
          </w:p>
        </w:tc>
      </w:tr>
    </w:tbl>
    <w:p w14:paraId="66596D6F" w14:textId="1E49E38C" w:rsidR="00B70CE2" w:rsidRPr="00314E34" w:rsidRDefault="00B70CE2" w:rsidP="00C128E3">
      <w:pPr>
        <w:spacing w:line="240" w:lineRule="auto"/>
      </w:pPr>
    </w:p>
    <w:p w14:paraId="1505305A" w14:textId="77777777" w:rsidR="00B70CE2" w:rsidRPr="00314E34" w:rsidRDefault="00B70CE2" w:rsidP="00C128E3">
      <w:pPr>
        <w:spacing w:after="0" w:line="240" w:lineRule="auto"/>
      </w:pPr>
    </w:p>
    <w:bookmarkEnd w:id="1441"/>
    <w:bookmarkEnd w:id="1442"/>
    <w:bookmarkEnd w:id="1443"/>
    <w:p w14:paraId="19A3EAF3" w14:textId="759FA796" w:rsidR="00953C01" w:rsidRPr="00314E34" w:rsidRDefault="00953C01" w:rsidP="00D26480"/>
    <w:sectPr w:rsidR="00953C01" w:rsidRPr="00314E34" w:rsidSect="0054303F">
      <w:headerReference w:type="even" r:id="rId61"/>
      <w:headerReference w:type="default" r:id="rId62"/>
      <w:footerReference w:type="even" r:id="rId63"/>
      <w:footerReference w:type="default" r:id="rId64"/>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56" w:author="Jeff Wootton" w:date="2025-03-06T15:40:00Z" w:initials="JW">
    <w:p w14:paraId="58C96524" w14:textId="77777777" w:rsidR="000621A4" w:rsidRDefault="000621A4" w:rsidP="000621A4">
      <w:pPr>
        <w:pStyle w:val="CommentText"/>
        <w:jc w:val="left"/>
      </w:pPr>
      <w:r>
        <w:rPr>
          <w:rStyle w:val="CommentReference"/>
        </w:rPr>
        <w:annotationRef/>
      </w:r>
      <w:r>
        <w:t xml:space="preserve">Refer to S-101 Documentation and FC GitHub </w:t>
      </w:r>
      <w:hyperlink r:id="rId1" w:history="1">
        <w:r w:rsidRPr="00AB0BBF">
          <w:rPr>
            <w:rStyle w:val="Hyperlink"/>
            <w:lang w:val="en-GB"/>
          </w:rPr>
          <w:t>Issue #61</w:t>
        </w:r>
      </w:hyperlink>
      <w:r>
        <w:t xml:space="preserve"> and discussions at S-101PT15.</w:t>
      </w:r>
    </w:p>
  </w:comment>
  <w:comment w:id="432" w:author="Jeff Wootton" w:date="2025-09-30T09:17:00Z" w:initials="JW">
    <w:p w14:paraId="3D2A519A" w14:textId="77777777" w:rsidR="00C3725C" w:rsidRDefault="00C3725C" w:rsidP="00C3725C">
      <w:pPr>
        <w:pStyle w:val="CommentText"/>
        <w:jc w:val="left"/>
      </w:pPr>
      <w:r>
        <w:rPr>
          <w:rStyle w:val="CommentReference"/>
        </w:rPr>
        <w:annotationRef/>
      </w:r>
      <w:r>
        <w:t>Refer to email from Christian Mouden 25/09/25 and IHO Sec reply 30/09/25.</w:t>
      </w:r>
    </w:p>
  </w:comment>
  <w:comment w:id="461" w:author="Jeff Wootton" w:date="2025-09-25T06:03:00Z" w:initials="JW">
    <w:p w14:paraId="7BC5B247" w14:textId="0493DEFB" w:rsidR="00221080" w:rsidRDefault="00221080" w:rsidP="00221080">
      <w:pPr>
        <w:pStyle w:val="CommentText"/>
        <w:jc w:val="left"/>
      </w:pPr>
      <w:r>
        <w:rPr>
          <w:rStyle w:val="CommentReference"/>
        </w:rPr>
        <w:annotationRef/>
      </w:r>
      <w:r>
        <w:t>Refer to email from Christian Mouden 24/09/25. Amended for consistency noting that maximumDisplayScale can carry any value (DCEG clause 3.5).</w:t>
      </w:r>
    </w:p>
  </w:comment>
  <w:comment w:id="474" w:author="Jeff Wootton" w:date="2025-10-03T10:21:00Z" w:initials="JW">
    <w:p w14:paraId="4816D007" w14:textId="77777777" w:rsidR="001C6463" w:rsidRDefault="001C6463" w:rsidP="001C6463">
      <w:pPr>
        <w:pStyle w:val="CommentText"/>
        <w:jc w:val="left"/>
      </w:pPr>
      <w:r>
        <w:rPr>
          <w:rStyle w:val="CommentReference"/>
        </w:rPr>
        <w:annotationRef/>
      </w:r>
      <w:r>
        <w:t>Refer to email to Christian Mouden 02/10/25 and response from Christian.</w:t>
      </w:r>
    </w:p>
  </w:comment>
  <w:comment w:id="487" w:author="Jeff Wootton" w:date="2025-08-13T04:20:00Z" w:initials="JW">
    <w:p w14:paraId="2A8C90A3" w14:textId="148C9A91" w:rsidR="00C97E32" w:rsidRDefault="00C97E32" w:rsidP="00C97E32">
      <w:pPr>
        <w:pStyle w:val="CommentText"/>
        <w:jc w:val="left"/>
      </w:pPr>
      <w:r>
        <w:rPr>
          <w:rStyle w:val="CommentReference"/>
        </w:rPr>
        <w:annotationRef/>
      </w:r>
      <w:r>
        <w:t>Refer to email from Jonathan Pritchard 12/08/25.</w:t>
      </w:r>
    </w:p>
  </w:comment>
  <w:comment w:id="499" w:author="Jeff Wootton" w:date="2025-08-13T04:20:00Z" w:initials="JW">
    <w:p w14:paraId="4F566EFE" w14:textId="77777777" w:rsidR="00C97E32" w:rsidRDefault="00C97E32" w:rsidP="00C97E32">
      <w:pPr>
        <w:pStyle w:val="CommentText"/>
        <w:jc w:val="left"/>
      </w:pPr>
      <w:r>
        <w:rPr>
          <w:rStyle w:val="CommentReference"/>
        </w:rPr>
        <w:annotationRef/>
      </w:r>
      <w:r>
        <w:t>Refer to email from Jonathan Pritchard 12/08/25.</w:t>
      </w:r>
    </w:p>
  </w:comment>
  <w:comment w:id="511" w:author="Jeff Wootton" w:date="2025-08-13T04:20:00Z" w:initials="JW">
    <w:p w14:paraId="1C66ED78" w14:textId="77777777" w:rsidR="00C97E32" w:rsidRDefault="00C97E32" w:rsidP="00C97E32">
      <w:pPr>
        <w:pStyle w:val="CommentText"/>
        <w:jc w:val="left"/>
      </w:pPr>
      <w:r>
        <w:rPr>
          <w:rStyle w:val="CommentReference"/>
        </w:rPr>
        <w:annotationRef/>
      </w:r>
      <w:r>
        <w:t>Refer to email from Jonathan Pritchard 12/08/25.</w:t>
      </w:r>
    </w:p>
  </w:comment>
  <w:comment w:id="526" w:author="Jeff Wootton" w:date="2025-06-02T09:56:00Z" w:initials="JW">
    <w:p w14:paraId="084508C1" w14:textId="640772D2" w:rsidR="00B02524" w:rsidRDefault="00B02524" w:rsidP="00B02524">
      <w:pPr>
        <w:pStyle w:val="CommentText"/>
        <w:jc w:val="left"/>
      </w:pPr>
      <w:r>
        <w:rPr>
          <w:rStyle w:val="CommentReference"/>
        </w:rPr>
        <w:annotationRef/>
      </w:r>
      <w:r>
        <w:t xml:space="preserve">Refer to S-101 Documentation and FC GitHub </w:t>
      </w:r>
      <w:hyperlink r:id="rId2" w:history="1">
        <w:r w:rsidRPr="00D43A2A">
          <w:rPr>
            <w:rStyle w:val="Hyperlink"/>
            <w:lang w:val="en-GB"/>
          </w:rPr>
          <w:t>Issue #174</w:t>
        </w:r>
      </w:hyperlink>
      <w:r>
        <w:t>.</w:t>
      </w:r>
    </w:p>
  </w:comment>
  <w:comment w:id="560" w:author="Jeff Wootton" w:date="2025-05-16T14:46:00Z" w:initials="JW">
    <w:p w14:paraId="4C2F7DE6" w14:textId="475F4397" w:rsidR="00EE6748" w:rsidRDefault="000E121B" w:rsidP="00EE6748">
      <w:pPr>
        <w:pStyle w:val="CommentText"/>
        <w:jc w:val="left"/>
      </w:pPr>
      <w:r>
        <w:rPr>
          <w:rStyle w:val="CommentReference"/>
        </w:rPr>
        <w:annotationRef/>
      </w:r>
      <w:r w:rsidR="00EE6748">
        <w:t>Refer to email from Ben Hazelgrove 16/05/25.</w:t>
      </w:r>
    </w:p>
  </w:comment>
  <w:comment w:id="564" w:author="Jeff Wootton" w:date="2025-05-16T14:47:00Z" w:initials="JW">
    <w:p w14:paraId="5BACA831" w14:textId="2B053D8D" w:rsidR="000E121B" w:rsidRDefault="000E121B" w:rsidP="000E121B">
      <w:pPr>
        <w:pStyle w:val="CommentText"/>
        <w:jc w:val="left"/>
      </w:pPr>
      <w:r>
        <w:rPr>
          <w:rStyle w:val="CommentReference"/>
        </w:rPr>
        <w:annotationRef/>
      </w:r>
      <w:r>
        <w:t>Refer to email from Ben Hazelgrove 16/05/25.</w:t>
      </w:r>
    </w:p>
  </w:comment>
  <w:comment w:id="745" w:author="Jeff Wootton" w:date="2025-12-21T15:30:00Z" w:initials="JW">
    <w:p w14:paraId="77422787" w14:textId="77777777" w:rsidR="003118DE" w:rsidRDefault="003118DE" w:rsidP="003118DE">
      <w:pPr>
        <w:pStyle w:val="CommentText"/>
        <w:jc w:val="left"/>
      </w:pPr>
      <w:r>
        <w:rPr>
          <w:rStyle w:val="CommentReference"/>
        </w:rPr>
        <w:annotationRef/>
      </w:r>
      <w:r>
        <w:t>Refer to email from Peter Duguid 19/12/25. Needs to be fully reviewed.</w:t>
      </w:r>
    </w:p>
  </w:comment>
  <w:comment w:id="835" w:author="Jeff Wootton" w:date="2025-12-21T15:31:00Z" w:initials="JW">
    <w:p w14:paraId="571455EC" w14:textId="77777777" w:rsidR="003118DE" w:rsidRDefault="003118DE" w:rsidP="003118DE">
      <w:pPr>
        <w:pStyle w:val="CommentText"/>
        <w:jc w:val="left"/>
      </w:pPr>
      <w:r>
        <w:rPr>
          <w:rStyle w:val="CommentReference"/>
        </w:rPr>
        <w:annotationRef/>
      </w:r>
      <w:r>
        <w:t>Refer to email from Peter Duguid 19/12/25. Needs to be fully reviewed.</w:t>
      </w:r>
    </w:p>
  </w:comment>
  <w:comment w:id="842" w:author="Jeff Wootton" w:date="2025-02-10T10:22:00Z" w:initials="JW">
    <w:p w14:paraId="3FE5EFE2" w14:textId="30011915" w:rsidR="00E05108" w:rsidRDefault="004073E9" w:rsidP="00E05108">
      <w:pPr>
        <w:pStyle w:val="CommentText"/>
        <w:jc w:val="left"/>
      </w:pPr>
      <w:r>
        <w:rPr>
          <w:rStyle w:val="CommentReference"/>
        </w:rPr>
        <w:annotationRef/>
      </w:r>
      <w:r w:rsidR="00E05108">
        <w:t>Refer to email discussion initiated by Raphael 31/01/25.</w:t>
      </w:r>
    </w:p>
  </w:comment>
  <w:comment w:id="1065" w:author="Jeff Wootton" w:date="2025-03-13T15:17:00Z" w:initials="JW">
    <w:p w14:paraId="3FCC4650" w14:textId="351E0DD0" w:rsidR="00A05EE9" w:rsidRDefault="00A05EE9" w:rsidP="00A05EE9">
      <w:pPr>
        <w:pStyle w:val="CommentText"/>
        <w:jc w:val="left"/>
      </w:pPr>
      <w:r>
        <w:rPr>
          <w:rStyle w:val="CommentReference"/>
        </w:rPr>
        <w:annotationRef/>
      </w:r>
      <w:r>
        <w:t xml:space="preserve">Refer to S-101 DCEG and FC GitHub </w:t>
      </w:r>
      <w:hyperlink r:id="rId3" w:history="1">
        <w:r w:rsidRPr="00D87EE6">
          <w:rPr>
            <w:rStyle w:val="Hyperlink"/>
            <w:lang w:val="en-GB"/>
          </w:rPr>
          <w:t>Issue #179</w:t>
        </w:r>
      </w:hyperlink>
      <w:r>
        <w:t>.</w:t>
      </w:r>
    </w:p>
  </w:comment>
  <w:comment w:id="1109" w:author="Jeff Wootton" w:date="2025-03-07T12:07:00Z" w:initials="JW">
    <w:p w14:paraId="32CE25F3" w14:textId="12DF2A80" w:rsidR="00914DD1" w:rsidRDefault="00914DD1" w:rsidP="00914DD1">
      <w:pPr>
        <w:pStyle w:val="CommentText"/>
        <w:jc w:val="left"/>
      </w:pPr>
      <w:r>
        <w:rPr>
          <w:rStyle w:val="CommentReference"/>
        </w:rPr>
        <w:annotationRef/>
      </w:r>
      <w:r>
        <w:t xml:space="preserve">Refer to S-101 Documentation and FC GitHub </w:t>
      </w:r>
      <w:hyperlink r:id="rId4" w:history="1">
        <w:r w:rsidRPr="00263AF3">
          <w:rPr>
            <w:rStyle w:val="Hyperlink"/>
            <w:lang w:val="en-GB"/>
          </w:rPr>
          <w:t>Issue #176.</w:t>
        </w:r>
      </w:hyperlink>
    </w:p>
  </w:comment>
  <w:comment w:id="1125" w:author="Jeff Wootton" w:date="2025-03-07T12:25:00Z" w:initials="JW">
    <w:p w14:paraId="5A7B4713" w14:textId="77777777" w:rsidR="0051704E" w:rsidRDefault="0051704E" w:rsidP="0051704E">
      <w:pPr>
        <w:pStyle w:val="CommentText"/>
        <w:jc w:val="left"/>
      </w:pPr>
      <w:r>
        <w:rPr>
          <w:rStyle w:val="CommentReference"/>
        </w:rPr>
        <w:annotationRef/>
      </w:r>
      <w:r>
        <w:t xml:space="preserve">Refer to S-101 Documentation and FC GitHub </w:t>
      </w:r>
      <w:hyperlink r:id="rId5" w:history="1">
        <w:r w:rsidRPr="00C17534">
          <w:rPr>
            <w:rStyle w:val="Hyperlink"/>
            <w:lang w:val="en-GB"/>
          </w:rPr>
          <w:t>Issue #176.</w:t>
        </w:r>
      </w:hyperlink>
    </w:p>
  </w:comment>
  <w:comment w:id="1231" w:author="Jeff Wootton" w:date="2025-08-14T02:37:00Z" w:initials="JW">
    <w:p w14:paraId="71F1FD35" w14:textId="77777777" w:rsidR="00096448" w:rsidRDefault="00096448" w:rsidP="00096448">
      <w:pPr>
        <w:pStyle w:val="CommentText"/>
        <w:jc w:val="left"/>
      </w:pPr>
      <w:r>
        <w:rPr>
          <w:rStyle w:val="CommentReference"/>
        </w:rPr>
        <w:annotationRef/>
      </w:r>
      <w:r>
        <w:t xml:space="preserve">Refer to S-101 Documentation and FC GitHub </w:t>
      </w:r>
      <w:hyperlink r:id="rId6" w:history="1">
        <w:r w:rsidRPr="008C7392">
          <w:rPr>
            <w:rStyle w:val="Hyperlink"/>
            <w:lang w:val="en-GB"/>
          </w:rPr>
          <w:t>Issue #210</w:t>
        </w:r>
      </w:hyperlink>
      <w:r>
        <w:t>.</w:t>
      </w:r>
    </w:p>
  </w:comment>
  <w:comment w:id="1329" w:author="Jeff Wootton" w:date="2025-03-07T11:08:00Z" w:initials="JW">
    <w:p w14:paraId="26B562B4" w14:textId="30715B18" w:rsidR="009016E4" w:rsidRDefault="0097329E" w:rsidP="009016E4">
      <w:pPr>
        <w:pStyle w:val="CommentText"/>
        <w:jc w:val="left"/>
      </w:pPr>
      <w:r>
        <w:rPr>
          <w:rStyle w:val="CommentReference"/>
        </w:rPr>
        <w:annotationRef/>
      </w:r>
      <w:r w:rsidR="009016E4">
        <w:t xml:space="preserve">Refer to S-101 Documentation and FC GitHub </w:t>
      </w:r>
      <w:hyperlink r:id="rId7" w:history="1">
        <w:r w:rsidR="009016E4" w:rsidRPr="00BA71D1">
          <w:rPr>
            <w:rStyle w:val="Hyperlink"/>
            <w:lang w:val="en-GB"/>
          </w:rPr>
          <w:t>Issue #167</w:t>
        </w:r>
      </w:hyperlink>
      <w:r w:rsidR="009016E4">
        <w:t>. NOTE: Change to be applied subject to approval of corresponding change in S-100 Edition 6.0.0.</w:t>
      </w:r>
    </w:p>
  </w:comment>
  <w:comment w:id="1349" w:author="Jeff Wootton" w:date="2025-03-07T11:16:00Z" w:initials="JW">
    <w:p w14:paraId="149BAD6F" w14:textId="77777777" w:rsidR="009016E4" w:rsidRDefault="00B225A8" w:rsidP="009016E4">
      <w:pPr>
        <w:pStyle w:val="CommentText"/>
        <w:jc w:val="left"/>
      </w:pPr>
      <w:r>
        <w:rPr>
          <w:rStyle w:val="CommentReference"/>
        </w:rPr>
        <w:annotationRef/>
      </w:r>
      <w:r w:rsidR="009016E4">
        <w:t xml:space="preserve">Refer to S-101 Documentation and FC GitHub </w:t>
      </w:r>
      <w:hyperlink r:id="rId8" w:history="1">
        <w:r w:rsidR="009016E4" w:rsidRPr="00DD5E5F">
          <w:rPr>
            <w:rStyle w:val="Hyperlink"/>
            <w:lang w:val="en-GB"/>
          </w:rPr>
          <w:t>Issue #167</w:t>
        </w:r>
      </w:hyperlink>
      <w:r w:rsidR="009016E4">
        <w:t>. NOTE: Change to be applied subject to approval of corresponding change in S-100 Edition 6.0.0.</w:t>
      </w:r>
    </w:p>
  </w:comment>
  <w:comment w:id="1367" w:author="Jeff Wootton" w:date="2025-03-07T11:16:00Z" w:initials="JW">
    <w:p w14:paraId="063D9C34" w14:textId="77777777" w:rsidR="00002735" w:rsidRDefault="00B225A8" w:rsidP="00002735">
      <w:pPr>
        <w:pStyle w:val="CommentText"/>
        <w:jc w:val="left"/>
      </w:pPr>
      <w:r>
        <w:rPr>
          <w:rStyle w:val="CommentReference"/>
        </w:rPr>
        <w:annotationRef/>
      </w:r>
      <w:r w:rsidR="00002735">
        <w:t xml:space="preserve">Refer to S-101 Documentation and FC GitHub </w:t>
      </w:r>
      <w:hyperlink r:id="rId9" w:history="1">
        <w:r w:rsidR="00002735" w:rsidRPr="00B66345">
          <w:rPr>
            <w:rStyle w:val="Hyperlink"/>
            <w:lang w:val="en-GB"/>
          </w:rPr>
          <w:t>Issue #167</w:t>
        </w:r>
      </w:hyperlink>
      <w:r w:rsidR="00002735">
        <w:t>. NOTE: Change to be applied subject to approval of corresponding change in S-100 Edition 6.0.0.</w:t>
      </w:r>
    </w:p>
  </w:comment>
  <w:comment w:id="1426" w:author="Jeff Wootton" w:date="2025-08-14T02:37:00Z" w:initials="JW">
    <w:p w14:paraId="0CDA9F8F" w14:textId="77777777" w:rsidR="00096448" w:rsidRDefault="00096448" w:rsidP="00096448">
      <w:pPr>
        <w:pStyle w:val="CommentText"/>
        <w:jc w:val="left"/>
      </w:pPr>
      <w:r>
        <w:rPr>
          <w:rStyle w:val="CommentReference"/>
        </w:rPr>
        <w:annotationRef/>
      </w:r>
      <w:r>
        <w:t xml:space="preserve">Refer to S-101 Documentation and FC GitHub </w:t>
      </w:r>
      <w:hyperlink r:id="rId10" w:history="1">
        <w:r w:rsidRPr="004D246D">
          <w:rPr>
            <w:rStyle w:val="Hyperlink"/>
            <w:lang w:val="en-GB"/>
          </w:rPr>
          <w:t>Issue #210</w:t>
        </w:r>
      </w:hyperlink>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C96524" w15:done="0"/>
  <w15:commentEx w15:paraId="3D2A519A" w15:done="0"/>
  <w15:commentEx w15:paraId="7BC5B247" w15:done="0"/>
  <w15:commentEx w15:paraId="4816D007" w15:done="0"/>
  <w15:commentEx w15:paraId="2A8C90A3" w15:done="0"/>
  <w15:commentEx w15:paraId="4F566EFE" w15:done="0"/>
  <w15:commentEx w15:paraId="1C66ED78" w15:done="0"/>
  <w15:commentEx w15:paraId="084508C1" w15:done="0"/>
  <w15:commentEx w15:paraId="4C2F7DE6" w15:done="0"/>
  <w15:commentEx w15:paraId="5BACA831" w15:done="0"/>
  <w15:commentEx w15:paraId="77422787" w15:done="0"/>
  <w15:commentEx w15:paraId="571455EC" w15:done="0"/>
  <w15:commentEx w15:paraId="3FE5EFE2" w15:done="0"/>
  <w15:commentEx w15:paraId="3FCC4650" w15:done="0"/>
  <w15:commentEx w15:paraId="32CE25F3" w15:done="0"/>
  <w15:commentEx w15:paraId="5A7B4713" w15:done="0"/>
  <w15:commentEx w15:paraId="71F1FD35" w15:done="0"/>
  <w15:commentEx w15:paraId="26B562B4" w15:done="0"/>
  <w15:commentEx w15:paraId="149BAD6F" w15:done="0"/>
  <w15:commentEx w15:paraId="063D9C34" w15:done="0"/>
  <w15:commentEx w15:paraId="0CDA9F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24FAD2" w16cex:dateUtc="2025-03-06T14:40:00Z"/>
  <w16cex:commentExtensible w16cex:durableId="312B862E" w16cex:dateUtc="2025-09-30T07:17:00Z"/>
  <w16cex:commentExtensible w16cex:durableId="0C9FE70D" w16cex:dateUtc="2025-09-25T04:03:00Z"/>
  <w16cex:commentExtensible w16cex:durableId="0C9F69EA" w16cex:dateUtc="2025-10-03T08:21:00Z"/>
  <w16cex:commentExtensible w16cex:durableId="5E61D4FF" w16cex:dateUtc="2025-08-13T02:20:00Z"/>
  <w16cex:commentExtensible w16cex:durableId="68F840BB" w16cex:dateUtc="2025-08-13T02:20:00Z"/>
  <w16cex:commentExtensible w16cex:durableId="56E08216" w16cex:dateUtc="2025-08-13T02:20:00Z"/>
  <w16cex:commentExtensible w16cex:durableId="1BF9BE4F" w16cex:dateUtc="2025-06-02T07:56:00Z"/>
  <w16cex:commentExtensible w16cex:durableId="0AB461B9" w16cex:dateUtc="2025-05-16T12:46:00Z"/>
  <w16cex:commentExtensible w16cex:durableId="75A83002" w16cex:dateUtc="2025-05-16T12:47:00Z"/>
  <w16cex:commentExtensible w16cex:durableId="0A878A68" w16cex:dateUtc="2025-12-21T14:30:00Z"/>
  <w16cex:commentExtensible w16cex:durableId="7DD7229B" w16cex:dateUtc="2025-12-21T14:31:00Z"/>
  <w16cex:commentExtensible w16cex:durableId="0B93A03F" w16cex:dateUtc="2025-02-10T09:22:00Z"/>
  <w16cex:commentExtensible w16cex:durableId="6D31926F" w16cex:dateUtc="2025-03-13T14:17:00Z"/>
  <w16cex:commentExtensible w16cex:durableId="6FED6BD1" w16cex:dateUtc="2025-03-07T11:07:00Z"/>
  <w16cex:commentExtensible w16cex:durableId="668ABFA3" w16cex:dateUtc="2025-03-07T11:25:00Z"/>
  <w16cex:commentExtensible w16cex:durableId="587391F4" w16cex:dateUtc="2025-08-14T00:37:00Z"/>
  <w16cex:commentExtensible w16cex:durableId="4B7F019F" w16cex:dateUtc="2025-03-07T10:08:00Z"/>
  <w16cex:commentExtensible w16cex:durableId="416537E3" w16cex:dateUtc="2025-03-07T10:16:00Z"/>
  <w16cex:commentExtensible w16cex:durableId="1BA400E1" w16cex:dateUtc="2025-03-07T10:16:00Z"/>
  <w16cex:commentExtensible w16cex:durableId="3C1A805B" w16cex:dateUtc="2025-08-14T0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C96524" w16cid:durableId="4D24FAD2"/>
  <w16cid:commentId w16cid:paraId="3D2A519A" w16cid:durableId="312B862E"/>
  <w16cid:commentId w16cid:paraId="7BC5B247" w16cid:durableId="0C9FE70D"/>
  <w16cid:commentId w16cid:paraId="4816D007" w16cid:durableId="0C9F69EA"/>
  <w16cid:commentId w16cid:paraId="2A8C90A3" w16cid:durableId="5E61D4FF"/>
  <w16cid:commentId w16cid:paraId="4F566EFE" w16cid:durableId="68F840BB"/>
  <w16cid:commentId w16cid:paraId="1C66ED78" w16cid:durableId="56E08216"/>
  <w16cid:commentId w16cid:paraId="084508C1" w16cid:durableId="1BF9BE4F"/>
  <w16cid:commentId w16cid:paraId="4C2F7DE6" w16cid:durableId="0AB461B9"/>
  <w16cid:commentId w16cid:paraId="5BACA831" w16cid:durableId="75A83002"/>
  <w16cid:commentId w16cid:paraId="77422787" w16cid:durableId="0A878A68"/>
  <w16cid:commentId w16cid:paraId="571455EC" w16cid:durableId="7DD7229B"/>
  <w16cid:commentId w16cid:paraId="3FE5EFE2" w16cid:durableId="0B93A03F"/>
  <w16cid:commentId w16cid:paraId="3FCC4650" w16cid:durableId="6D31926F"/>
  <w16cid:commentId w16cid:paraId="32CE25F3" w16cid:durableId="6FED6BD1"/>
  <w16cid:commentId w16cid:paraId="5A7B4713" w16cid:durableId="668ABFA3"/>
  <w16cid:commentId w16cid:paraId="71F1FD35" w16cid:durableId="587391F4"/>
  <w16cid:commentId w16cid:paraId="26B562B4" w16cid:durableId="4B7F019F"/>
  <w16cid:commentId w16cid:paraId="149BAD6F" w16cid:durableId="416537E3"/>
  <w16cid:commentId w16cid:paraId="063D9C34" w16cid:durableId="1BA400E1"/>
  <w16cid:commentId w16cid:paraId="0CDA9F8F" w16cid:durableId="3C1A80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FEEF9" w14:textId="77777777" w:rsidR="00A73F2C" w:rsidRDefault="00A73F2C">
      <w:pPr>
        <w:spacing w:after="0" w:line="240" w:lineRule="auto"/>
      </w:pPr>
      <w:r>
        <w:separator/>
      </w:r>
    </w:p>
  </w:endnote>
  <w:endnote w:type="continuationSeparator" w:id="0">
    <w:p w14:paraId="60BEE572" w14:textId="77777777" w:rsidR="00A73F2C" w:rsidRDefault="00A73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CCD6A" w14:textId="6E33B885"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del w:id="190" w:author="Jeff Wootton" w:date="2025-02-10T10:06:00Z" w16du:dateUtc="2025-02-10T09:06:00Z">
      <w:r w:rsidR="002D4DA7" w:rsidRPr="00B91F65" w:rsidDel="00B91F65">
        <w:rPr>
          <w:rFonts w:cs="Arial"/>
          <w:color w:val="FF0000"/>
          <w:sz w:val="16"/>
          <w:rPrChange w:id="191" w:author="Jeff Wootton" w:date="2025-02-10T10:06:00Z" w16du:dateUtc="2025-02-10T09:06:00Z">
            <w:rPr>
              <w:rFonts w:cs="Arial"/>
              <w:sz w:val="16"/>
            </w:rPr>
          </w:rPrChange>
        </w:rPr>
        <w:delText>December</w:delText>
      </w:r>
      <w:r w:rsidR="002D4DA7" w:rsidRPr="007F6DC7" w:rsidDel="00B91F65">
        <w:rPr>
          <w:rFonts w:cs="Arial"/>
          <w:sz w:val="16"/>
        </w:rPr>
        <w:delText xml:space="preserve"> </w:delText>
      </w:r>
    </w:del>
    <w:proofErr w:type="spellStart"/>
    <w:ins w:id="192" w:author="Jeff Wootton" w:date="2025-02-10T10:06:00Z" w16du:dateUtc="2025-02-10T09:06:00Z">
      <w:r w:rsidR="00B91F65">
        <w:rPr>
          <w:rFonts w:cs="Arial"/>
          <w:color w:val="FF0000"/>
          <w:sz w:val="16"/>
        </w:rPr>
        <w:t>Xxxx</w:t>
      </w:r>
      <w:proofErr w:type="spellEnd"/>
      <w:r w:rsidR="00B91F65" w:rsidRPr="007F6DC7">
        <w:rPr>
          <w:rFonts w:cs="Arial"/>
          <w:sz w:val="16"/>
        </w:rPr>
        <w:t xml:space="preserve"> </w:t>
      </w:r>
    </w:ins>
    <w:del w:id="193" w:author="Jeff Wootton" w:date="2025-02-10T10:06:00Z" w16du:dateUtc="2025-02-10T09:06:00Z">
      <w:r w:rsidRPr="007F6DC7" w:rsidDel="00B91F65">
        <w:rPr>
          <w:rFonts w:cs="Arial"/>
          <w:sz w:val="16"/>
        </w:rPr>
        <w:delText>20</w:delText>
      </w:r>
      <w:r w:rsidDel="00B91F65">
        <w:rPr>
          <w:rFonts w:cs="Arial"/>
          <w:sz w:val="16"/>
        </w:rPr>
        <w:delText>2</w:delText>
      </w:r>
      <w:r w:rsidR="00685524" w:rsidDel="00B91F65">
        <w:rPr>
          <w:rFonts w:cs="Arial"/>
          <w:sz w:val="16"/>
        </w:rPr>
        <w:delText>4</w:delText>
      </w:r>
    </w:del>
    <w:ins w:id="194" w:author="Jeff Wootton" w:date="2025-02-10T10:06:00Z" w16du:dateUtc="2025-02-10T09:06:00Z">
      <w:r w:rsidR="00B91F65" w:rsidRPr="007F6DC7">
        <w:rPr>
          <w:rFonts w:cs="Arial"/>
          <w:sz w:val="16"/>
        </w:rPr>
        <w:t>20</w:t>
      </w:r>
      <w:r w:rsidR="00B91F65">
        <w:rPr>
          <w:rFonts w:cs="Arial"/>
          <w:sz w:val="16"/>
        </w:rPr>
        <w:t>25</w:t>
      </w:r>
    </w:ins>
    <w:r w:rsidRPr="007F6DC7">
      <w:rPr>
        <w:rFonts w:cs="Arial"/>
        <w:sz w:val="16"/>
      </w:rPr>
      <w:tab/>
      <w:t xml:space="preserve">Edition </w:t>
    </w:r>
    <w:r w:rsidR="000D0C34">
      <w:rPr>
        <w:rFonts w:cs="Arial"/>
        <w:sz w:val="16"/>
      </w:rPr>
      <w:t>2.</w:t>
    </w:r>
    <w:del w:id="195" w:author="Jeff Wootton" w:date="2025-02-10T10:06:00Z" w16du:dateUtc="2025-02-10T09:06:00Z">
      <w:r w:rsidR="000D0C34" w:rsidDel="00B91F65">
        <w:rPr>
          <w:rFonts w:cs="Arial"/>
          <w:sz w:val="16"/>
        </w:rPr>
        <w:delText>0</w:delText>
      </w:r>
    </w:del>
    <w:ins w:id="196" w:author="Jeff Wootton" w:date="2025-02-10T10:06:00Z" w16du:dateUtc="2025-02-10T09:06:00Z">
      <w:r w:rsidR="00B91F65">
        <w:rPr>
          <w:rFonts w:cs="Arial"/>
          <w:sz w:val="16"/>
        </w:rPr>
        <w:t>1</w:t>
      </w:r>
    </w:ins>
    <w:r w:rsidRPr="007F6DC7">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095AE" w14:textId="2BC002C1"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del w:id="197" w:author="Jeff Wootton" w:date="2025-02-10T10:06:00Z" w16du:dateUtc="2025-02-10T09:06:00Z">
      <w:r w:rsidR="000D0C34" w:rsidRPr="00B91F65" w:rsidDel="00B91F65">
        <w:rPr>
          <w:rFonts w:cs="Arial"/>
          <w:color w:val="FF0000"/>
          <w:sz w:val="16"/>
          <w:rPrChange w:id="198" w:author="Jeff Wootton" w:date="2025-02-10T10:06:00Z" w16du:dateUtc="2025-02-10T09:06:00Z">
            <w:rPr>
              <w:rFonts w:cs="Arial"/>
              <w:sz w:val="16"/>
            </w:rPr>
          </w:rPrChange>
        </w:rPr>
        <w:delText>December</w:delText>
      </w:r>
      <w:r w:rsidR="000D0C34" w:rsidRPr="007F6DC7" w:rsidDel="00B91F65">
        <w:rPr>
          <w:rFonts w:cs="Arial"/>
          <w:sz w:val="16"/>
        </w:rPr>
        <w:delText xml:space="preserve"> </w:delText>
      </w:r>
    </w:del>
    <w:proofErr w:type="spellStart"/>
    <w:ins w:id="199" w:author="Jeff Wootton" w:date="2025-02-10T10:06:00Z" w16du:dateUtc="2025-02-10T09:06:00Z">
      <w:r w:rsidR="00B91F65">
        <w:rPr>
          <w:rFonts w:cs="Arial"/>
          <w:color w:val="FF0000"/>
          <w:sz w:val="16"/>
        </w:rPr>
        <w:t>Xxxx</w:t>
      </w:r>
      <w:proofErr w:type="spellEnd"/>
      <w:r w:rsidR="00B91F65" w:rsidRPr="007F6DC7">
        <w:rPr>
          <w:rFonts w:cs="Arial"/>
          <w:sz w:val="16"/>
        </w:rPr>
        <w:t xml:space="preserve"> </w:t>
      </w:r>
    </w:ins>
    <w:del w:id="200" w:author="Jeff Wootton" w:date="2025-02-10T10:07:00Z" w16du:dateUtc="2025-02-10T09:07:00Z">
      <w:r w:rsidRPr="007F6DC7" w:rsidDel="00B91F65">
        <w:rPr>
          <w:rFonts w:cs="Arial"/>
          <w:sz w:val="16"/>
        </w:rPr>
        <w:delText>20</w:delText>
      </w:r>
      <w:r w:rsidDel="00B91F65">
        <w:rPr>
          <w:rFonts w:cs="Arial"/>
          <w:sz w:val="16"/>
        </w:rPr>
        <w:delText>2</w:delText>
      </w:r>
      <w:r w:rsidR="00685524" w:rsidDel="00B91F65">
        <w:rPr>
          <w:rFonts w:cs="Arial"/>
          <w:sz w:val="16"/>
        </w:rPr>
        <w:delText>4</w:delText>
      </w:r>
    </w:del>
    <w:ins w:id="201" w:author="Jeff Wootton" w:date="2025-02-10T10:07:00Z" w16du:dateUtc="2025-02-10T09:07:00Z">
      <w:r w:rsidR="00B91F65" w:rsidRPr="007F6DC7">
        <w:rPr>
          <w:rFonts w:cs="Arial"/>
          <w:sz w:val="16"/>
        </w:rPr>
        <w:t>20</w:t>
      </w:r>
      <w:r w:rsidR="00B91F65">
        <w:rPr>
          <w:rFonts w:cs="Arial"/>
          <w:sz w:val="16"/>
        </w:rPr>
        <w:t>25</w:t>
      </w:r>
    </w:ins>
    <w:r w:rsidRPr="007F6DC7">
      <w:rPr>
        <w:rFonts w:cs="Arial"/>
        <w:sz w:val="16"/>
      </w:rPr>
      <w:tab/>
      <w:t xml:space="preserve">Edition </w:t>
    </w:r>
    <w:r w:rsidR="000D0C34">
      <w:rPr>
        <w:rFonts w:cs="Arial"/>
        <w:sz w:val="16"/>
      </w:rPr>
      <w:t>2.</w:t>
    </w:r>
    <w:del w:id="202" w:author="Jeff Wootton" w:date="2025-02-10T10:07:00Z" w16du:dateUtc="2025-02-10T09:07:00Z">
      <w:r w:rsidR="000D0C34" w:rsidDel="00B91F65">
        <w:rPr>
          <w:rFonts w:cs="Arial"/>
          <w:sz w:val="16"/>
        </w:rPr>
        <w:delText>0</w:delText>
      </w:r>
    </w:del>
    <w:ins w:id="203" w:author="Jeff Wootton" w:date="2025-02-10T10:07:00Z" w16du:dateUtc="2025-02-10T09:07:00Z">
      <w:r w:rsidR="00B91F65">
        <w:rPr>
          <w:rFonts w:cs="Arial"/>
          <w:sz w:val="16"/>
        </w:rPr>
        <w:t>1</w:t>
      </w:r>
    </w:ins>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8B6B" w14:textId="27871F9A"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del w:id="986" w:author="Jeff Wootton" w:date="2025-02-10T10:08:00Z" w16du:dateUtc="2025-02-10T09:08:00Z">
      <w:r w:rsidR="00B82EDE" w:rsidRPr="00B91F65" w:rsidDel="00B91F65">
        <w:rPr>
          <w:rFonts w:cs="Arial"/>
          <w:color w:val="FF0000"/>
          <w:sz w:val="16"/>
          <w:rPrChange w:id="987" w:author="Jeff Wootton" w:date="2025-02-10T10:08:00Z" w16du:dateUtc="2025-02-10T09:08:00Z">
            <w:rPr>
              <w:rFonts w:cs="Arial"/>
              <w:sz w:val="16"/>
            </w:rPr>
          </w:rPrChange>
        </w:rPr>
        <w:delText>December</w:delText>
      </w:r>
      <w:r w:rsidR="00B82EDE" w:rsidDel="00B91F65">
        <w:rPr>
          <w:rFonts w:cs="Arial"/>
          <w:sz w:val="16"/>
        </w:rPr>
        <w:delText xml:space="preserve"> </w:delText>
      </w:r>
    </w:del>
    <w:proofErr w:type="spellStart"/>
    <w:ins w:id="988" w:author="Jeff Wootton" w:date="2025-02-10T10:08:00Z" w16du:dateUtc="2025-02-10T09:08:00Z">
      <w:r w:rsidR="00B91F65">
        <w:rPr>
          <w:rFonts w:cs="Arial"/>
          <w:color w:val="FF0000"/>
          <w:sz w:val="16"/>
        </w:rPr>
        <w:t>Xxxx</w:t>
      </w:r>
      <w:proofErr w:type="spellEnd"/>
      <w:r w:rsidR="00B91F65">
        <w:rPr>
          <w:rFonts w:cs="Arial"/>
          <w:sz w:val="16"/>
        </w:rPr>
        <w:t xml:space="preserve"> </w:t>
      </w:r>
    </w:ins>
    <w:del w:id="989" w:author="Jeff Wootton" w:date="2025-02-10T10:08:00Z" w16du:dateUtc="2025-02-10T09:08:00Z">
      <w:r w:rsidDel="00B91F65">
        <w:rPr>
          <w:rFonts w:cs="Arial"/>
          <w:sz w:val="16"/>
        </w:rPr>
        <w:delText>202</w:delText>
      </w:r>
      <w:r w:rsidR="00685524" w:rsidDel="00B91F65">
        <w:rPr>
          <w:rFonts w:cs="Arial"/>
          <w:sz w:val="16"/>
        </w:rPr>
        <w:delText>4</w:delText>
      </w:r>
    </w:del>
    <w:ins w:id="990" w:author="Jeff Wootton" w:date="2025-02-10T10:08:00Z" w16du:dateUtc="2025-02-10T09:08:00Z">
      <w:r w:rsidR="00B91F65">
        <w:rPr>
          <w:rFonts w:cs="Arial"/>
          <w:sz w:val="16"/>
        </w:rPr>
        <w:t>2025</w:t>
      </w:r>
    </w:ins>
    <w:r>
      <w:rPr>
        <w:rFonts w:cs="Arial"/>
        <w:sz w:val="16"/>
      </w:rPr>
      <w:tab/>
      <w:t xml:space="preserve">Edition </w:t>
    </w:r>
    <w:r w:rsidR="00B82EDE">
      <w:rPr>
        <w:rFonts w:cs="Arial"/>
        <w:sz w:val="16"/>
      </w:rPr>
      <w:t>2.</w:t>
    </w:r>
    <w:del w:id="991" w:author="Jeff Wootton" w:date="2025-02-10T10:08:00Z" w16du:dateUtc="2025-02-10T09:08:00Z">
      <w:r w:rsidR="00B82EDE" w:rsidDel="00B91F65">
        <w:rPr>
          <w:rFonts w:cs="Arial"/>
          <w:sz w:val="16"/>
        </w:rPr>
        <w:delText>0</w:delText>
      </w:r>
    </w:del>
    <w:ins w:id="992" w:author="Jeff Wootton" w:date="2025-02-10T10:08:00Z" w16du:dateUtc="2025-02-10T09:08:00Z">
      <w:r w:rsidR="00B91F65">
        <w:rPr>
          <w:rFonts w:cs="Arial"/>
          <w:sz w:val="16"/>
        </w:rPr>
        <w:t>1</w:t>
      </w:r>
    </w:ins>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6F1E6" w14:textId="5CCBC69D"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del w:id="993" w:author="Jeff Wootton" w:date="2025-02-10T10:07:00Z" w16du:dateUtc="2025-02-10T09:07:00Z">
      <w:r w:rsidR="00B82EDE" w:rsidRPr="00B91F65" w:rsidDel="00B91F65">
        <w:rPr>
          <w:rFonts w:cs="Arial"/>
          <w:color w:val="FF0000"/>
          <w:sz w:val="16"/>
          <w:rPrChange w:id="994" w:author="Jeff Wootton" w:date="2025-02-10T10:07:00Z" w16du:dateUtc="2025-02-10T09:07:00Z">
            <w:rPr>
              <w:rFonts w:cs="Arial"/>
              <w:sz w:val="16"/>
            </w:rPr>
          </w:rPrChange>
        </w:rPr>
        <w:delText>December</w:delText>
      </w:r>
      <w:r w:rsidR="00B82EDE" w:rsidDel="00B91F65">
        <w:rPr>
          <w:rFonts w:cs="Arial"/>
          <w:sz w:val="16"/>
        </w:rPr>
        <w:delText xml:space="preserve"> </w:delText>
      </w:r>
    </w:del>
    <w:proofErr w:type="spellStart"/>
    <w:ins w:id="995" w:author="Jeff Wootton" w:date="2025-02-10T10:07:00Z" w16du:dateUtc="2025-02-10T09:07:00Z">
      <w:r w:rsidR="00B91F65">
        <w:rPr>
          <w:rFonts w:cs="Arial"/>
          <w:color w:val="FF0000"/>
          <w:sz w:val="16"/>
        </w:rPr>
        <w:t>Xxxx</w:t>
      </w:r>
      <w:proofErr w:type="spellEnd"/>
      <w:r w:rsidR="00B91F65">
        <w:rPr>
          <w:rFonts w:cs="Arial"/>
          <w:sz w:val="16"/>
        </w:rPr>
        <w:t xml:space="preserve"> </w:t>
      </w:r>
    </w:ins>
    <w:del w:id="996" w:author="Jeff Wootton" w:date="2025-02-10T10:08:00Z" w16du:dateUtc="2025-02-10T09:08:00Z">
      <w:r w:rsidDel="00B91F65">
        <w:rPr>
          <w:rFonts w:cs="Arial"/>
          <w:sz w:val="16"/>
        </w:rPr>
        <w:delText>202</w:delText>
      </w:r>
      <w:r w:rsidR="00685524" w:rsidDel="00B91F65">
        <w:rPr>
          <w:rFonts w:cs="Arial"/>
          <w:sz w:val="16"/>
        </w:rPr>
        <w:delText>4</w:delText>
      </w:r>
    </w:del>
    <w:ins w:id="997" w:author="Jeff Wootton" w:date="2025-02-10T10:08:00Z" w16du:dateUtc="2025-02-10T09:08:00Z">
      <w:r w:rsidR="00B91F65">
        <w:rPr>
          <w:rFonts w:cs="Arial"/>
          <w:sz w:val="16"/>
        </w:rPr>
        <w:t>2025</w:t>
      </w:r>
    </w:ins>
    <w:r>
      <w:rPr>
        <w:rFonts w:cs="Arial"/>
        <w:sz w:val="16"/>
      </w:rPr>
      <w:tab/>
      <w:t xml:space="preserve">Edition </w:t>
    </w:r>
    <w:r w:rsidR="00B82EDE">
      <w:rPr>
        <w:rFonts w:cs="Arial"/>
        <w:sz w:val="16"/>
      </w:rPr>
      <w:t>2.</w:t>
    </w:r>
    <w:del w:id="998" w:author="Jeff Wootton" w:date="2025-02-10T10:08:00Z" w16du:dateUtc="2025-02-10T09:08:00Z">
      <w:r w:rsidR="00B82EDE" w:rsidDel="00B91F65">
        <w:rPr>
          <w:rFonts w:cs="Arial"/>
          <w:sz w:val="16"/>
        </w:rPr>
        <w:delText>0</w:delText>
      </w:r>
    </w:del>
    <w:ins w:id="999" w:author="Jeff Wootton" w:date="2025-02-10T10:08:00Z" w16du:dateUtc="2025-02-10T09:08:00Z">
      <w:r w:rsidR="00B91F65">
        <w:rPr>
          <w:rFonts w:cs="Arial"/>
          <w:sz w:val="16"/>
        </w:rPr>
        <w:t>1</w:t>
      </w:r>
    </w:ins>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C89A2" w14:textId="6768B1B7"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del w:id="1002" w:author="Jeff Wootton" w:date="2025-02-10T10:09:00Z" w16du:dateUtc="2025-02-10T09:09:00Z">
      <w:r w:rsidR="00B82EDE" w:rsidRPr="00B91F65" w:rsidDel="00B91F65">
        <w:rPr>
          <w:rFonts w:cs="Arial"/>
          <w:color w:val="FF0000"/>
          <w:sz w:val="16"/>
          <w:rPrChange w:id="1003" w:author="Jeff Wootton" w:date="2025-02-10T10:08:00Z" w16du:dateUtc="2025-02-10T09:08:00Z">
            <w:rPr>
              <w:rFonts w:cs="Arial"/>
              <w:sz w:val="16"/>
            </w:rPr>
          </w:rPrChange>
        </w:rPr>
        <w:delText>December</w:delText>
      </w:r>
      <w:r w:rsidR="00B82EDE" w:rsidDel="00B91F65">
        <w:rPr>
          <w:rFonts w:cs="Arial"/>
          <w:sz w:val="16"/>
        </w:rPr>
        <w:delText xml:space="preserve"> </w:delText>
      </w:r>
    </w:del>
    <w:proofErr w:type="spellStart"/>
    <w:ins w:id="1004" w:author="Jeff Wootton" w:date="2025-02-10T10:09:00Z" w16du:dateUtc="2025-02-10T09:09:00Z">
      <w:r w:rsidR="00B91F65">
        <w:rPr>
          <w:rFonts w:cs="Arial"/>
          <w:color w:val="FF0000"/>
          <w:sz w:val="16"/>
        </w:rPr>
        <w:t>Xxxx</w:t>
      </w:r>
      <w:proofErr w:type="spellEnd"/>
      <w:r w:rsidR="00B91F65">
        <w:rPr>
          <w:rFonts w:cs="Arial"/>
          <w:sz w:val="16"/>
        </w:rPr>
        <w:t xml:space="preserve"> </w:t>
      </w:r>
    </w:ins>
    <w:del w:id="1005" w:author="Jeff Wootton" w:date="2025-02-10T10:09:00Z" w16du:dateUtc="2025-02-10T09:09:00Z">
      <w:r w:rsidDel="00B91F65">
        <w:rPr>
          <w:rFonts w:cs="Arial"/>
          <w:sz w:val="16"/>
        </w:rPr>
        <w:delText>202</w:delText>
      </w:r>
      <w:r w:rsidR="00685524" w:rsidDel="00B91F65">
        <w:rPr>
          <w:rFonts w:cs="Arial"/>
          <w:sz w:val="16"/>
        </w:rPr>
        <w:delText>4</w:delText>
      </w:r>
    </w:del>
    <w:ins w:id="1006" w:author="Jeff Wootton" w:date="2025-02-10T10:09:00Z" w16du:dateUtc="2025-02-10T09:09:00Z">
      <w:r w:rsidR="00B91F65">
        <w:rPr>
          <w:rFonts w:cs="Arial"/>
          <w:sz w:val="16"/>
        </w:rPr>
        <w:t>2025</w:t>
      </w:r>
    </w:ins>
    <w:r>
      <w:rPr>
        <w:rFonts w:cs="Arial"/>
        <w:sz w:val="16"/>
      </w:rPr>
      <w:tab/>
      <w:t xml:space="preserve">Edition </w:t>
    </w:r>
    <w:r w:rsidR="00B82EDE">
      <w:rPr>
        <w:rFonts w:cs="Arial"/>
        <w:sz w:val="16"/>
      </w:rPr>
      <w:t>2.</w:t>
    </w:r>
    <w:del w:id="1007" w:author="Jeff Wootton" w:date="2025-02-10T10:09:00Z" w16du:dateUtc="2025-02-10T09:09:00Z">
      <w:r w:rsidR="00B82EDE" w:rsidDel="00B91F65">
        <w:rPr>
          <w:rFonts w:cs="Arial"/>
          <w:sz w:val="16"/>
        </w:rPr>
        <w:delText>0</w:delText>
      </w:r>
    </w:del>
    <w:ins w:id="1008" w:author="Jeff Wootton" w:date="2025-02-10T10:09:00Z" w16du:dateUtc="2025-02-10T09:09:00Z">
      <w:r w:rsidR="00B91F65">
        <w:rPr>
          <w:rFonts w:cs="Arial"/>
          <w:sz w:val="16"/>
        </w:rPr>
        <w:t>1</w:t>
      </w:r>
    </w:ins>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E871" w14:textId="2850B915"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del w:id="1009" w:author="Jeff Wootton" w:date="2025-02-10T10:08:00Z" w16du:dateUtc="2025-02-10T09:08:00Z">
      <w:r w:rsidR="00B82EDE" w:rsidRPr="00B91F65" w:rsidDel="00B91F65">
        <w:rPr>
          <w:rFonts w:cs="Arial"/>
          <w:color w:val="FF0000"/>
          <w:sz w:val="16"/>
          <w:rPrChange w:id="1010" w:author="Jeff Wootton" w:date="2025-02-10T10:08:00Z" w16du:dateUtc="2025-02-10T09:08:00Z">
            <w:rPr>
              <w:rFonts w:cs="Arial"/>
              <w:sz w:val="16"/>
            </w:rPr>
          </w:rPrChange>
        </w:rPr>
        <w:delText>December</w:delText>
      </w:r>
      <w:r w:rsidR="00B82EDE" w:rsidDel="00B91F65">
        <w:rPr>
          <w:rFonts w:cs="Arial"/>
          <w:sz w:val="16"/>
        </w:rPr>
        <w:delText xml:space="preserve"> </w:delText>
      </w:r>
    </w:del>
    <w:proofErr w:type="spellStart"/>
    <w:ins w:id="1011" w:author="Jeff Wootton" w:date="2025-02-10T10:08:00Z" w16du:dateUtc="2025-02-10T09:08:00Z">
      <w:r w:rsidR="00B91F65">
        <w:rPr>
          <w:rFonts w:cs="Arial"/>
          <w:color w:val="FF0000"/>
          <w:sz w:val="16"/>
        </w:rPr>
        <w:t>Xxxx</w:t>
      </w:r>
      <w:proofErr w:type="spellEnd"/>
      <w:r w:rsidR="00B91F65">
        <w:rPr>
          <w:rFonts w:cs="Arial"/>
          <w:sz w:val="16"/>
        </w:rPr>
        <w:t xml:space="preserve"> </w:t>
      </w:r>
    </w:ins>
    <w:del w:id="1012" w:author="Jeff Wootton" w:date="2025-02-10T10:08:00Z" w16du:dateUtc="2025-02-10T09:08:00Z">
      <w:r w:rsidDel="00B91F65">
        <w:rPr>
          <w:rFonts w:cs="Arial"/>
          <w:sz w:val="16"/>
        </w:rPr>
        <w:delText>202</w:delText>
      </w:r>
      <w:r w:rsidR="00685524" w:rsidDel="00B91F65">
        <w:rPr>
          <w:rFonts w:cs="Arial"/>
          <w:sz w:val="16"/>
        </w:rPr>
        <w:delText>4</w:delText>
      </w:r>
    </w:del>
    <w:ins w:id="1013" w:author="Jeff Wootton" w:date="2025-02-10T10:08:00Z" w16du:dateUtc="2025-02-10T09:08:00Z">
      <w:r w:rsidR="00B91F65">
        <w:rPr>
          <w:rFonts w:cs="Arial"/>
          <w:sz w:val="16"/>
        </w:rPr>
        <w:t>2025</w:t>
      </w:r>
    </w:ins>
    <w:r>
      <w:rPr>
        <w:rFonts w:cs="Arial"/>
        <w:sz w:val="16"/>
      </w:rPr>
      <w:tab/>
      <w:t xml:space="preserve">Edition </w:t>
    </w:r>
    <w:r w:rsidR="00B82EDE">
      <w:rPr>
        <w:rFonts w:cs="Arial"/>
        <w:sz w:val="16"/>
      </w:rPr>
      <w:t>2.</w:t>
    </w:r>
    <w:del w:id="1014" w:author="Jeff Wootton" w:date="2025-02-10T10:08:00Z" w16du:dateUtc="2025-02-10T09:08:00Z">
      <w:r w:rsidR="00B82EDE" w:rsidDel="00B91F65">
        <w:rPr>
          <w:rFonts w:cs="Arial"/>
          <w:sz w:val="16"/>
        </w:rPr>
        <w:delText>0</w:delText>
      </w:r>
    </w:del>
    <w:ins w:id="1015" w:author="Jeff Wootton" w:date="2025-02-10T10:08:00Z" w16du:dateUtc="2025-02-10T09:08:00Z">
      <w:r w:rsidR="00B91F65">
        <w:rPr>
          <w:rFonts w:cs="Arial"/>
          <w:sz w:val="16"/>
        </w:rPr>
        <w:t>1</w:t>
      </w:r>
    </w:ins>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2085" w14:textId="67866170"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del w:id="1456" w:author="Jeff Wootton" w:date="2025-02-10T10:09:00Z" w16du:dateUtc="2025-02-10T09:09:00Z">
      <w:r w:rsidR="00B82EDE" w:rsidRPr="00B91F65" w:rsidDel="00B91F65">
        <w:rPr>
          <w:rFonts w:cs="Arial"/>
          <w:color w:val="FF0000"/>
          <w:sz w:val="16"/>
          <w:rPrChange w:id="1457" w:author="Jeff Wootton" w:date="2025-02-10T10:09:00Z" w16du:dateUtc="2025-02-10T09:09:00Z">
            <w:rPr>
              <w:rFonts w:cs="Arial"/>
              <w:sz w:val="16"/>
            </w:rPr>
          </w:rPrChange>
        </w:rPr>
        <w:delText>December</w:delText>
      </w:r>
      <w:r w:rsidR="00B82EDE" w:rsidDel="00B91F65">
        <w:rPr>
          <w:rFonts w:cs="Arial"/>
          <w:sz w:val="16"/>
        </w:rPr>
        <w:delText xml:space="preserve"> </w:delText>
      </w:r>
    </w:del>
    <w:proofErr w:type="spellStart"/>
    <w:ins w:id="1458" w:author="Jeff Wootton" w:date="2025-02-10T10:09:00Z" w16du:dateUtc="2025-02-10T09:09:00Z">
      <w:r w:rsidR="00B91F65">
        <w:rPr>
          <w:rFonts w:cs="Arial"/>
          <w:color w:val="FF0000"/>
          <w:sz w:val="16"/>
        </w:rPr>
        <w:t>Xxxx</w:t>
      </w:r>
      <w:proofErr w:type="spellEnd"/>
      <w:r w:rsidR="00B91F65">
        <w:rPr>
          <w:rFonts w:cs="Arial"/>
          <w:sz w:val="16"/>
        </w:rPr>
        <w:t xml:space="preserve"> </w:t>
      </w:r>
    </w:ins>
    <w:del w:id="1459" w:author="Jeff Wootton" w:date="2025-02-10T10:09:00Z" w16du:dateUtc="2025-02-10T09:09:00Z">
      <w:r w:rsidDel="00B91F65">
        <w:rPr>
          <w:rFonts w:cs="Arial"/>
          <w:sz w:val="16"/>
        </w:rPr>
        <w:delText>202</w:delText>
      </w:r>
      <w:r w:rsidR="00685524" w:rsidDel="00B91F65">
        <w:rPr>
          <w:rFonts w:cs="Arial"/>
          <w:sz w:val="16"/>
        </w:rPr>
        <w:delText>4</w:delText>
      </w:r>
    </w:del>
    <w:ins w:id="1460" w:author="Jeff Wootton" w:date="2025-02-10T10:09:00Z" w16du:dateUtc="2025-02-10T09:09:00Z">
      <w:r w:rsidR="00B91F65">
        <w:rPr>
          <w:rFonts w:cs="Arial"/>
          <w:sz w:val="16"/>
        </w:rPr>
        <w:t>2025</w:t>
      </w:r>
    </w:ins>
    <w:r>
      <w:rPr>
        <w:rFonts w:cs="Arial"/>
        <w:sz w:val="16"/>
      </w:rPr>
      <w:tab/>
      <w:t xml:space="preserve">Edition </w:t>
    </w:r>
    <w:r w:rsidR="00B82EDE">
      <w:rPr>
        <w:rFonts w:cs="Arial"/>
        <w:sz w:val="16"/>
      </w:rPr>
      <w:t>2.</w:t>
    </w:r>
    <w:del w:id="1461" w:author="Jeff Wootton" w:date="2025-02-10T10:09:00Z" w16du:dateUtc="2025-02-10T09:09:00Z">
      <w:r w:rsidR="00B82EDE" w:rsidDel="00B91F65">
        <w:rPr>
          <w:rFonts w:cs="Arial"/>
          <w:sz w:val="16"/>
        </w:rPr>
        <w:delText>0</w:delText>
      </w:r>
    </w:del>
    <w:ins w:id="1462" w:author="Jeff Wootton" w:date="2025-02-10T10:09:00Z" w16du:dateUtc="2025-02-10T09:09:00Z">
      <w:r w:rsidR="00B91F65">
        <w:rPr>
          <w:rFonts w:cs="Arial"/>
          <w:sz w:val="16"/>
        </w:rPr>
        <w:t>1</w:t>
      </w:r>
    </w:ins>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F9251" w14:textId="5ABCCC99"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del w:id="1463" w:author="Jeff Wootton" w:date="2025-02-10T10:09:00Z" w16du:dateUtc="2025-02-10T09:09:00Z">
      <w:r w:rsidR="00B82EDE" w:rsidRPr="00B91F65" w:rsidDel="00B91F65">
        <w:rPr>
          <w:rFonts w:cs="Arial"/>
          <w:color w:val="FF0000"/>
          <w:sz w:val="16"/>
          <w:rPrChange w:id="1464" w:author="Jeff Wootton" w:date="2025-02-10T10:09:00Z" w16du:dateUtc="2025-02-10T09:09:00Z">
            <w:rPr>
              <w:rFonts w:cs="Arial"/>
              <w:sz w:val="16"/>
            </w:rPr>
          </w:rPrChange>
        </w:rPr>
        <w:delText>December</w:delText>
      </w:r>
      <w:r w:rsidR="00B82EDE" w:rsidDel="00B91F65">
        <w:rPr>
          <w:rFonts w:cs="Arial"/>
          <w:sz w:val="16"/>
        </w:rPr>
        <w:delText xml:space="preserve"> </w:delText>
      </w:r>
    </w:del>
    <w:proofErr w:type="spellStart"/>
    <w:ins w:id="1465" w:author="Jeff Wootton" w:date="2025-02-10T10:09:00Z" w16du:dateUtc="2025-02-10T09:09:00Z">
      <w:r w:rsidR="00B91F65">
        <w:rPr>
          <w:rFonts w:cs="Arial"/>
          <w:color w:val="FF0000"/>
          <w:sz w:val="16"/>
        </w:rPr>
        <w:t>Xxxx</w:t>
      </w:r>
      <w:proofErr w:type="spellEnd"/>
      <w:r w:rsidR="00B91F65">
        <w:rPr>
          <w:rFonts w:cs="Arial"/>
          <w:sz w:val="16"/>
        </w:rPr>
        <w:t xml:space="preserve"> </w:t>
      </w:r>
    </w:ins>
    <w:del w:id="1466" w:author="Jeff Wootton" w:date="2025-02-10T10:09:00Z" w16du:dateUtc="2025-02-10T09:09:00Z">
      <w:r w:rsidDel="00B91F65">
        <w:rPr>
          <w:rFonts w:cs="Arial"/>
          <w:sz w:val="16"/>
        </w:rPr>
        <w:delText>202</w:delText>
      </w:r>
      <w:r w:rsidR="00685524" w:rsidDel="00B91F65">
        <w:rPr>
          <w:rFonts w:cs="Arial"/>
          <w:sz w:val="16"/>
        </w:rPr>
        <w:delText>4</w:delText>
      </w:r>
    </w:del>
    <w:ins w:id="1467" w:author="Jeff Wootton" w:date="2025-02-10T10:09:00Z" w16du:dateUtc="2025-02-10T09:09:00Z">
      <w:r w:rsidR="00B91F65">
        <w:rPr>
          <w:rFonts w:cs="Arial"/>
          <w:sz w:val="16"/>
        </w:rPr>
        <w:t>2025</w:t>
      </w:r>
    </w:ins>
    <w:r>
      <w:rPr>
        <w:rFonts w:cs="Arial"/>
        <w:sz w:val="16"/>
      </w:rPr>
      <w:tab/>
      <w:t xml:space="preserve">Edition </w:t>
    </w:r>
    <w:r w:rsidR="00B82EDE">
      <w:rPr>
        <w:rFonts w:cs="Arial"/>
        <w:sz w:val="16"/>
      </w:rPr>
      <w:t>2.</w:t>
    </w:r>
    <w:del w:id="1468" w:author="Jeff Wootton" w:date="2025-02-10T10:09:00Z" w16du:dateUtc="2025-02-10T09:09:00Z">
      <w:r w:rsidR="00B82EDE" w:rsidDel="00B91F65">
        <w:rPr>
          <w:rFonts w:cs="Arial"/>
          <w:sz w:val="16"/>
        </w:rPr>
        <w:delText>0</w:delText>
      </w:r>
    </w:del>
    <w:ins w:id="1469" w:author="Jeff Wootton" w:date="2025-02-10T10:09:00Z" w16du:dateUtc="2025-02-10T09:09:00Z">
      <w:r w:rsidR="00B91F65">
        <w:rPr>
          <w:rFonts w:cs="Arial"/>
          <w:sz w:val="16"/>
        </w:rPr>
        <w:t>1</w:t>
      </w:r>
    </w:ins>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FA925" w14:textId="77777777" w:rsidR="00A73F2C" w:rsidRDefault="00A73F2C">
      <w:pPr>
        <w:spacing w:after="0" w:line="240" w:lineRule="auto"/>
      </w:pPr>
      <w:r>
        <w:separator/>
      </w:r>
    </w:p>
  </w:footnote>
  <w:footnote w:type="continuationSeparator" w:id="0">
    <w:p w14:paraId="655ED242" w14:textId="77777777" w:rsidR="00A73F2C" w:rsidRDefault="00A73F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2735"/>
    <w:rsid w:val="0000300D"/>
    <w:rsid w:val="00004989"/>
    <w:rsid w:val="000049AF"/>
    <w:rsid w:val="000049B4"/>
    <w:rsid w:val="00004B50"/>
    <w:rsid w:val="000052AD"/>
    <w:rsid w:val="000052BD"/>
    <w:rsid w:val="000055EF"/>
    <w:rsid w:val="00006534"/>
    <w:rsid w:val="0000728E"/>
    <w:rsid w:val="000079FA"/>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75"/>
    <w:rsid w:val="00017DFB"/>
    <w:rsid w:val="00020E4A"/>
    <w:rsid w:val="00021149"/>
    <w:rsid w:val="00021383"/>
    <w:rsid w:val="00021A37"/>
    <w:rsid w:val="00022285"/>
    <w:rsid w:val="00022641"/>
    <w:rsid w:val="000231CB"/>
    <w:rsid w:val="00024033"/>
    <w:rsid w:val="000240C0"/>
    <w:rsid w:val="000241F3"/>
    <w:rsid w:val="00024544"/>
    <w:rsid w:val="00027182"/>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B31"/>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060"/>
    <w:rsid w:val="0006155B"/>
    <w:rsid w:val="0006197E"/>
    <w:rsid w:val="000619BF"/>
    <w:rsid w:val="00061CED"/>
    <w:rsid w:val="000621A4"/>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251"/>
    <w:rsid w:val="00085326"/>
    <w:rsid w:val="000854BF"/>
    <w:rsid w:val="0008588B"/>
    <w:rsid w:val="00085899"/>
    <w:rsid w:val="00086CD9"/>
    <w:rsid w:val="00087A13"/>
    <w:rsid w:val="00090219"/>
    <w:rsid w:val="00090507"/>
    <w:rsid w:val="000907D9"/>
    <w:rsid w:val="00090884"/>
    <w:rsid w:val="00092544"/>
    <w:rsid w:val="0009315C"/>
    <w:rsid w:val="00093D91"/>
    <w:rsid w:val="000940E6"/>
    <w:rsid w:val="000941A3"/>
    <w:rsid w:val="0009426A"/>
    <w:rsid w:val="00094E7D"/>
    <w:rsid w:val="00095C08"/>
    <w:rsid w:val="00095E45"/>
    <w:rsid w:val="00096448"/>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4A25"/>
    <w:rsid w:val="000A4CAC"/>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0C34"/>
    <w:rsid w:val="000D1BB3"/>
    <w:rsid w:val="000D1DBF"/>
    <w:rsid w:val="000D23CA"/>
    <w:rsid w:val="000D3B28"/>
    <w:rsid w:val="000D3B7F"/>
    <w:rsid w:val="000D40A6"/>
    <w:rsid w:val="000D4E36"/>
    <w:rsid w:val="000D6165"/>
    <w:rsid w:val="000D6280"/>
    <w:rsid w:val="000D652B"/>
    <w:rsid w:val="000D6679"/>
    <w:rsid w:val="000D7925"/>
    <w:rsid w:val="000D7FE9"/>
    <w:rsid w:val="000E033C"/>
    <w:rsid w:val="000E121B"/>
    <w:rsid w:val="000E13CF"/>
    <w:rsid w:val="000E1AD4"/>
    <w:rsid w:val="000E1DFD"/>
    <w:rsid w:val="000E2852"/>
    <w:rsid w:val="000E2880"/>
    <w:rsid w:val="000E2999"/>
    <w:rsid w:val="000E56BA"/>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DB7"/>
    <w:rsid w:val="000F6FE6"/>
    <w:rsid w:val="000F7516"/>
    <w:rsid w:val="000F7A7A"/>
    <w:rsid w:val="000F7B9F"/>
    <w:rsid w:val="000F7D76"/>
    <w:rsid w:val="000F7F7E"/>
    <w:rsid w:val="00100367"/>
    <w:rsid w:val="001004B0"/>
    <w:rsid w:val="00101207"/>
    <w:rsid w:val="00102CF0"/>
    <w:rsid w:val="00103764"/>
    <w:rsid w:val="00103B14"/>
    <w:rsid w:val="0010463A"/>
    <w:rsid w:val="00104C81"/>
    <w:rsid w:val="0010513F"/>
    <w:rsid w:val="001056D7"/>
    <w:rsid w:val="0010600C"/>
    <w:rsid w:val="001064CB"/>
    <w:rsid w:val="001073C7"/>
    <w:rsid w:val="00107959"/>
    <w:rsid w:val="00107C65"/>
    <w:rsid w:val="001100A3"/>
    <w:rsid w:val="00110125"/>
    <w:rsid w:val="00110BF6"/>
    <w:rsid w:val="00111A20"/>
    <w:rsid w:val="001140CC"/>
    <w:rsid w:val="00114143"/>
    <w:rsid w:val="00114FAB"/>
    <w:rsid w:val="0011534D"/>
    <w:rsid w:val="00115BD9"/>
    <w:rsid w:val="00115CCE"/>
    <w:rsid w:val="001168CA"/>
    <w:rsid w:val="00117797"/>
    <w:rsid w:val="00117C6C"/>
    <w:rsid w:val="00120A87"/>
    <w:rsid w:val="00120B1F"/>
    <w:rsid w:val="00120D82"/>
    <w:rsid w:val="001212E4"/>
    <w:rsid w:val="00121682"/>
    <w:rsid w:val="0012173A"/>
    <w:rsid w:val="00121999"/>
    <w:rsid w:val="001221F6"/>
    <w:rsid w:val="00122B61"/>
    <w:rsid w:val="00123932"/>
    <w:rsid w:val="00123A62"/>
    <w:rsid w:val="00123D83"/>
    <w:rsid w:val="001241EE"/>
    <w:rsid w:val="0012488D"/>
    <w:rsid w:val="00124F1B"/>
    <w:rsid w:val="00125FAA"/>
    <w:rsid w:val="00126606"/>
    <w:rsid w:val="00126A2C"/>
    <w:rsid w:val="0012764B"/>
    <w:rsid w:val="00127A14"/>
    <w:rsid w:val="00127CB5"/>
    <w:rsid w:val="00130A33"/>
    <w:rsid w:val="001320FA"/>
    <w:rsid w:val="00132312"/>
    <w:rsid w:val="0013324C"/>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279D"/>
    <w:rsid w:val="00153A83"/>
    <w:rsid w:val="00153B25"/>
    <w:rsid w:val="00153D38"/>
    <w:rsid w:val="0015421F"/>
    <w:rsid w:val="00155607"/>
    <w:rsid w:val="001563C9"/>
    <w:rsid w:val="00156BE3"/>
    <w:rsid w:val="001573C4"/>
    <w:rsid w:val="0016062C"/>
    <w:rsid w:val="00160E0F"/>
    <w:rsid w:val="00162573"/>
    <w:rsid w:val="001626AB"/>
    <w:rsid w:val="001629D0"/>
    <w:rsid w:val="00162D7E"/>
    <w:rsid w:val="0016302A"/>
    <w:rsid w:val="00163705"/>
    <w:rsid w:val="00163CE4"/>
    <w:rsid w:val="00163E05"/>
    <w:rsid w:val="00163E43"/>
    <w:rsid w:val="001640A1"/>
    <w:rsid w:val="001643C9"/>
    <w:rsid w:val="001648C9"/>
    <w:rsid w:val="00166373"/>
    <w:rsid w:val="0016640D"/>
    <w:rsid w:val="00166D47"/>
    <w:rsid w:val="00167524"/>
    <w:rsid w:val="00167621"/>
    <w:rsid w:val="001678A8"/>
    <w:rsid w:val="00167C2F"/>
    <w:rsid w:val="00167C36"/>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EE1"/>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260"/>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751"/>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9DC"/>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3E9E"/>
    <w:rsid w:val="001C445F"/>
    <w:rsid w:val="001C554E"/>
    <w:rsid w:val="001C5608"/>
    <w:rsid w:val="001C6463"/>
    <w:rsid w:val="001C6990"/>
    <w:rsid w:val="001C6BA4"/>
    <w:rsid w:val="001C6D85"/>
    <w:rsid w:val="001C7554"/>
    <w:rsid w:val="001C7A1B"/>
    <w:rsid w:val="001D010B"/>
    <w:rsid w:val="001D02B5"/>
    <w:rsid w:val="001D07F4"/>
    <w:rsid w:val="001D13B7"/>
    <w:rsid w:val="001D146F"/>
    <w:rsid w:val="001D1659"/>
    <w:rsid w:val="001D1667"/>
    <w:rsid w:val="001D16C1"/>
    <w:rsid w:val="001D16DB"/>
    <w:rsid w:val="001D1B73"/>
    <w:rsid w:val="001D2D42"/>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12D"/>
    <w:rsid w:val="001F0D95"/>
    <w:rsid w:val="001F0DCB"/>
    <w:rsid w:val="001F0F0A"/>
    <w:rsid w:val="001F1025"/>
    <w:rsid w:val="001F1036"/>
    <w:rsid w:val="001F127D"/>
    <w:rsid w:val="001F15B2"/>
    <w:rsid w:val="001F180A"/>
    <w:rsid w:val="001F3006"/>
    <w:rsid w:val="001F3E7D"/>
    <w:rsid w:val="001F3F18"/>
    <w:rsid w:val="001F420C"/>
    <w:rsid w:val="001F5F3A"/>
    <w:rsid w:val="001F644E"/>
    <w:rsid w:val="001F69A8"/>
    <w:rsid w:val="001F7735"/>
    <w:rsid w:val="001F7CF1"/>
    <w:rsid w:val="001F7DFB"/>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1FF"/>
    <w:rsid w:val="00211B9A"/>
    <w:rsid w:val="00211D7A"/>
    <w:rsid w:val="00213A2E"/>
    <w:rsid w:val="00214866"/>
    <w:rsid w:val="002149A4"/>
    <w:rsid w:val="0021519E"/>
    <w:rsid w:val="00215AB1"/>
    <w:rsid w:val="0021639C"/>
    <w:rsid w:val="00220B88"/>
    <w:rsid w:val="00221080"/>
    <w:rsid w:val="00221280"/>
    <w:rsid w:val="00221F2B"/>
    <w:rsid w:val="002220DA"/>
    <w:rsid w:val="00222B05"/>
    <w:rsid w:val="00222DE7"/>
    <w:rsid w:val="002233B4"/>
    <w:rsid w:val="002234BE"/>
    <w:rsid w:val="0022420A"/>
    <w:rsid w:val="00224937"/>
    <w:rsid w:val="00224C84"/>
    <w:rsid w:val="00224E0D"/>
    <w:rsid w:val="00224F9F"/>
    <w:rsid w:val="0022577A"/>
    <w:rsid w:val="00225BB3"/>
    <w:rsid w:val="00225EDC"/>
    <w:rsid w:val="0022685A"/>
    <w:rsid w:val="00226F91"/>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453"/>
    <w:rsid w:val="00251EC0"/>
    <w:rsid w:val="00252585"/>
    <w:rsid w:val="002528FB"/>
    <w:rsid w:val="002528FE"/>
    <w:rsid w:val="00253B2B"/>
    <w:rsid w:val="0025415A"/>
    <w:rsid w:val="002543CD"/>
    <w:rsid w:val="0025449D"/>
    <w:rsid w:val="00255B38"/>
    <w:rsid w:val="002560B5"/>
    <w:rsid w:val="002566AD"/>
    <w:rsid w:val="0025683E"/>
    <w:rsid w:val="00256F00"/>
    <w:rsid w:val="00260981"/>
    <w:rsid w:val="00260FCD"/>
    <w:rsid w:val="002612DD"/>
    <w:rsid w:val="00261D89"/>
    <w:rsid w:val="0026275F"/>
    <w:rsid w:val="002628F2"/>
    <w:rsid w:val="00262E95"/>
    <w:rsid w:val="002633A4"/>
    <w:rsid w:val="002638CA"/>
    <w:rsid w:val="00264204"/>
    <w:rsid w:val="00264DF3"/>
    <w:rsid w:val="00265343"/>
    <w:rsid w:val="002654A1"/>
    <w:rsid w:val="0026555A"/>
    <w:rsid w:val="002665C8"/>
    <w:rsid w:val="00266912"/>
    <w:rsid w:val="00266AAF"/>
    <w:rsid w:val="00266D5F"/>
    <w:rsid w:val="00267000"/>
    <w:rsid w:val="00267192"/>
    <w:rsid w:val="00270FBE"/>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A59"/>
    <w:rsid w:val="00285D42"/>
    <w:rsid w:val="0028615E"/>
    <w:rsid w:val="00286FF9"/>
    <w:rsid w:val="002875C5"/>
    <w:rsid w:val="0028782C"/>
    <w:rsid w:val="00290AE5"/>
    <w:rsid w:val="00290B09"/>
    <w:rsid w:val="002912FE"/>
    <w:rsid w:val="00291572"/>
    <w:rsid w:val="0029276A"/>
    <w:rsid w:val="00292B85"/>
    <w:rsid w:val="00292DDD"/>
    <w:rsid w:val="00292FF6"/>
    <w:rsid w:val="00293410"/>
    <w:rsid w:val="00293494"/>
    <w:rsid w:val="002938C9"/>
    <w:rsid w:val="002944F7"/>
    <w:rsid w:val="002957CE"/>
    <w:rsid w:val="00295FE5"/>
    <w:rsid w:val="00296401"/>
    <w:rsid w:val="002964C5"/>
    <w:rsid w:val="00296624"/>
    <w:rsid w:val="00296DCE"/>
    <w:rsid w:val="00297C05"/>
    <w:rsid w:val="00297CC3"/>
    <w:rsid w:val="002A00F4"/>
    <w:rsid w:val="002A0D41"/>
    <w:rsid w:val="002A15B8"/>
    <w:rsid w:val="002A2387"/>
    <w:rsid w:val="002A23D3"/>
    <w:rsid w:val="002A26B4"/>
    <w:rsid w:val="002A2F6C"/>
    <w:rsid w:val="002A513D"/>
    <w:rsid w:val="002A5302"/>
    <w:rsid w:val="002A584D"/>
    <w:rsid w:val="002A627E"/>
    <w:rsid w:val="002A6443"/>
    <w:rsid w:val="002A6554"/>
    <w:rsid w:val="002A709C"/>
    <w:rsid w:val="002A77E9"/>
    <w:rsid w:val="002A7A97"/>
    <w:rsid w:val="002A7C0E"/>
    <w:rsid w:val="002A7EC8"/>
    <w:rsid w:val="002B00CA"/>
    <w:rsid w:val="002B03C6"/>
    <w:rsid w:val="002B06B8"/>
    <w:rsid w:val="002B0C43"/>
    <w:rsid w:val="002B16B4"/>
    <w:rsid w:val="002B17B1"/>
    <w:rsid w:val="002B1D5F"/>
    <w:rsid w:val="002B1D6F"/>
    <w:rsid w:val="002B2660"/>
    <w:rsid w:val="002B34AC"/>
    <w:rsid w:val="002B3FDC"/>
    <w:rsid w:val="002B4040"/>
    <w:rsid w:val="002B545A"/>
    <w:rsid w:val="002B6122"/>
    <w:rsid w:val="002B6A7F"/>
    <w:rsid w:val="002B6C27"/>
    <w:rsid w:val="002B6D8A"/>
    <w:rsid w:val="002B7111"/>
    <w:rsid w:val="002B76D2"/>
    <w:rsid w:val="002C12E9"/>
    <w:rsid w:val="002C152C"/>
    <w:rsid w:val="002C15E0"/>
    <w:rsid w:val="002C26E4"/>
    <w:rsid w:val="002C2AC4"/>
    <w:rsid w:val="002C36EC"/>
    <w:rsid w:val="002C466C"/>
    <w:rsid w:val="002C513B"/>
    <w:rsid w:val="002C5D6F"/>
    <w:rsid w:val="002C6BD2"/>
    <w:rsid w:val="002C78AB"/>
    <w:rsid w:val="002D032B"/>
    <w:rsid w:val="002D0A84"/>
    <w:rsid w:val="002D0CA2"/>
    <w:rsid w:val="002D0CD1"/>
    <w:rsid w:val="002D1458"/>
    <w:rsid w:val="002D1560"/>
    <w:rsid w:val="002D24D3"/>
    <w:rsid w:val="002D27A8"/>
    <w:rsid w:val="002D2F79"/>
    <w:rsid w:val="002D3282"/>
    <w:rsid w:val="002D3850"/>
    <w:rsid w:val="002D3E10"/>
    <w:rsid w:val="002D432E"/>
    <w:rsid w:val="002D4A6F"/>
    <w:rsid w:val="002D4DA7"/>
    <w:rsid w:val="002D4E29"/>
    <w:rsid w:val="002D5102"/>
    <w:rsid w:val="002D53B8"/>
    <w:rsid w:val="002D5404"/>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ADC"/>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2F7600"/>
    <w:rsid w:val="003000DC"/>
    <w:rsid w:val="00300216"/>
    <w:rsid w:val="00300898"/>
    <w:rsid w:val="00300F00"/>
    <w:rsid w:val="0030106D"/>
    <w:rsid w:val="00301519"/>
    <w:rsid w:val="0030169C"/>
    <w:rsid w:val="00303687"/>
    <w:rsid w:val="00303A1F"/>
    <w:rsid w:val="00303DB6"/>
    <w:rsid w:val="00303FA4"/>
    <w:rsid w:val="00304936"/>
    <w:rsid w:val="00305119"/>
    <w:rsid w:val="00307024"/>
    <w:rsid w:val="003079DC"/>
    <w:rsid w:val="003118DE"/>
    <w:rsid w:val="00311A75"/>
    <w:rsid w:val="0031231D"/>
    <w:rsid w:val="003127FB"/>
    <w:rsid w:val="00312DE4"/>
    <w:rsid w:val="00313AE8"/>
    <w:rsid w:val="00314533"/>
    <w:rsid w:val="003145B4"/>
    <w:rsid w:val="00314E1C"/>
    <w:rsid w:val="00314E34"/>
    <w:rsid w:val="00314EF9"/>
    <w:rsid w:val="003152B2"/>
    <w:rsid w:val="003153CC"/>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1707"/>
    <w:rsid w:val="003328B3"/>
    <w:rsid w:val="00332F4C"/>
    <w:rsid w:val="003334A1"/>
    <w:rsid w:val="003337E7"/>
    <w:rsid w:val="00334111"/>
    <w:rsid w:val="0033412D"/>
    <w:rsid w:val="003341A0"/>
    <w:rsid w:val="003349C5"/>
    <w:rsid w:val="003358BD"/>
    <w:rsid w:val="0033594C"/>
    <w:rsid w:val="00335DA9"/>
    <w:rsid w:val="00336063"/>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4E88"/>
    <w:rsid w:val="003461F1"/>
    <w:rsid w:val="0034643F"/>
    <w:rsid w:val="003477BE"/>
    <w:rsid w:val="00347C90"/>
    <w:rsid w:val="00347F39"/>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3D7F"/>
    <w:rsid w:val="0035417E"/>
    <w:rsid w:val="003545D9"/>
    <w:rsid w:val="00355017"/>
    <w:rsid w:val="00355A25"/>
    <w:rsid w:val="0035657C"/>
    <w:rsid w:val="0035676A"/>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D64"/>
    <w:rsid w:val="00372EE8"/>
    <w:rsid w:val="0037342F"/>
    <w:rsid w:val="0037382C"/>
    <w:rsid w:val="00375061"/>
    <w:rsid w:val="00375729"/>
    <w:rsid w:val="00375D4A"/>
    <w:rsid w:val="00375F0C"/>
    <w:rsid w:val="00375F65"/>
    <w:rsid w:val="00376255"/>
    <w:rsid w:val="0037659B"/>
    <w:rsid w:val="003767AA"/>
    <w:rsid w:val="00376CCF"/>
    <w:rsid w:val="00376D7B"/>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1A"/>
    <w:rsid w:val="0039506F"/>
    <w:rsid w:val="003950BA"/>
    <w:rsid w:val="00395141"/>
    <w:rsid w:val="00396269"/>
    <w:rsid w:val="003963E3"/>
    <w:rsid w:val="0039755D"/>
    <w:rsid w:val="003A07B5"/>
    <w:rsid w:val="003A144A"/>
    <w:rsid w:val="003A185F"/>
    <w:rsid w:val="003A1BE9"/>
    <w:rsid w:val="003A2697"/>
    <w:rsid w:val="003A28A3"/>
    <w:rsid w:val="003A2A5C"/>
    <w:rsid w:val="003A2A93"/>
    <w:rsid w:val="003A2D3B"/>
    <w:rsid w:val="003A2F9F"/>
    <w:rsid w:val="003A3240"/>
    <w:rsid w:val="003A4460"/>
    <w:rsid w:val="003A47FE"/>
    <w:rsid w:val="003A4DCF"/>
    <w:rsid w:val="003A4DFF"/>
    <w:rsid w:val="003A552C"/>
    <w:rsid w:val="003A58E5"/>
    <w:rsid w:val="003A668B"/>
    <w:rsid w:val="003A6937"/>
    <w:rsid w:val="003A78D4"/>
    <w:rsid w:val="003A7C02"/>
    <w:rsid w:val="003A7C25"/>
    <w:rsid w:val="003A7DED"/>
    <w:rsid w:val="003B0BC7"/>
    <w:rsid w:val="003B0C74"/>
    <w:rsid w:val="003B1E5A"/>
    <w:rsid w:val="003B26B2"/>
    <w:rsid w:val="003B2962"/>
    <w:rsid w:val="003B31D6"/>
    <w:rsid w:val="003B3D93"/>
    <w:rsid w:val="003B4C12"/>
    <w:rsid w:val="003B53C2"/>
    <w:rsid w:val="003B54BD"/>
    <w:rsid w:val="003B5AAF"/>
    <w:rsid w:val="003B5E78"/>
    <w:rsid w:val="003B6A3E"/>
    <w:rsid w:val="003B6A94"/>
    <w:rsid w:val="003B6E33"/>
    <w:rsid w:val="003B7530"/>
    <w:rsid w:val="003C03C6"/>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7BA"/>
    <w:rsid w:val="003C7801"/>
    <w:rsid w:val="003D0CF9"/>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2BA9"/>
    <w:rsid w:val="003F318A"/>
    <w:rsid w:val="003F3ABE"/>
    <w:rsid w:val="003F4115"/>
    <w:rsid w:val="003F517B"/>
    <w:rsid w:val="003F588A"/>
    <w:rsid w:val="003F6121"/>
    <w:rsid w:val="003F6D64"/>
    <w:rsid w:val="003F7046"/>
    <w:rsid w:val="003F73F5"/>
    <w:rsid w:val="003F76E9"/>
    <w:rsid w:val="003F7995"/>
    <w:rsid w:val="003F7C3E"/>
    <w:rsid w:val="00400C4C"/>
    <w:rsid w:val="004018BF"/>
    <w:rsid w:val="00401AA8"/>
    <w:rsid w:val="00402840"/>
    <w:rsid w:val="00402976"/>
    <w:rsid w:val="00402CA5"/>
    <w:rsid w:val="00403B0F"/>
    <w:rsid w:val="004046AE"/>
    <w:rsid w:val="0040471E"/>
    <w:rsid w:val="00404A2E"/>
    <w:rsid w:val="00405F4B"/>
    <w:rsid w:val="004060BE"/>
    <w:rsid w:val="004067ED"/>
    <w:rsid w:val="00406A03"/>
    <w:rsid w:val="00407363"/>
    <w:rsid w:val="004073E9"/>
    <w:rsid w:val="004102D9"/>
    <w:rsid w:val="004105B4"/>
    <w:rsid w:val="004117E0"/>
    <w:rsid w:val="00411850"/>
    <w:rsid w:val="00411EF9"/>
    <w:rsid w:val="00412761"/>
    <w:rsid w:val="00412768"/>
    <w:rsid w:val="00412A1B"/>
    <w:rsid w:val="00413210"/>
    <w:rsid w:val="00413887"/>
    <w:rsid w:val="00413A6F"/>
    <w:rsid w:val="00413DED"/>
    <w:rsid w:val="00413EA6"/>
    <w:rsid w:val="00413F19"/>
    <w:rsid w:val="00414129"/>
    <w:rsid w:val="00414CC4"/>
    <w:rsid w:val="004151CE"/>
    <w:rsid w:val="004153A3"/>
    <w:rsid w:val="00415594"/>
    <w:rsid w:val="00415822"/>
    <w:rsid w:val="00415CAE"/>
    <w:rsid w:val="0041637F"/>
    <w:rsid w:val="004170C6"/>
    <w:rsid w:val="00417334"/>
    <w:rsid w:val="004179BB"/>
    <w:rsid w:val="00417BA8"/>
    <w:rsid w:val="00417DA6"/>
    <w:rsid w:val="004201F4"/>
    <w:rsid w:val="00420F36"/>
    <w:rsid w:val="00421A70"/>
    <w:rsid w:val="00422D84"/>
    <w:rsid w:val="0042446D"/>
    <w:rsid w:val="00424499"/>
    <w:rsid w:val="00425034"/>
    <w:rsid w:val="0042503C"/>
    <w:rsid w:val="00426236"/>
    <w:rsid w:val="004262A9"/>
    <w:rsid w:val="004262FA"/>
    <w:rsid w:val="004264C0"/>
    <w:rsid w:val="00426EE5"/>
    <w:rsid w:val="004273DB"/>
    <w:rsid w:val="00427969"/>
    <w:rsid w:val="004279CC"/>
    <w:rsid w:val="00427C24"/>
    <w:rsid w:val="00427C26"/>
    <w:rsid w:val="00427FF9"/>
    <w:rsid w:val="00430332"/>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4A2"/>
    <w:rsid w:val="0044569B"/>
    <w:rsid w:val="00445973"/>
    <w:rsid w:val="00445ED2"/>
    <w:rsid w:val="004462D2"/>
    <w:rsid w:val="00446CD5"/>
    <w:rsid w:val="00446E73"/>
    <w:rsid w:val="0044748D"/>
    <w:rsid w:val="004478B9"/>
    <w:rsid w:val="00447C88"/>
    <w:rsid w:val="00450410"/>
    <w:rsid w:val="004504B9"/>
    <w:rsid w:val="004507E0"/>
    <w:rsid w:val="00450979"/>
    <w:rsid w:val="00451363"/>
    <w:rsid w:val="00451B62"/>
    <w:rsid w:val="00451DB0"/>
    <w:rsid w:val="00452843"/>
    <w:rsid w:val="00452FCE"/>
    <w:rsid w:val="004558E8"/>
    <w:rsid w:val="00455D8C"/>
    <w:rsid w:val="00456219"/>
    <w:rsid w:val="00456269"/>
    <w:rsid w:val="00457389"/>
    <w:rsid w:val="00457725"/>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4"/>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C7A"/>
    <w:rsid w:val="00481EF7"/>
    <w:rsid w:val="00481F3C"/>
    <w:rsid w:val="0048230C"/>
    <w:rsid w:val="00482632"/>
    <w:rsid w:val="004838A3"/>
    <w:rsid w:val="00483CCB"/>
    <w:rsid w:val="00483EC1"/>
    <w:rsid w:val="00483FBD"/>
    <w:rsid w:val="0048415B"/>
    <w:rsid w:val="00484369"/>
    <w:rsid w:val="00485497"/>
    <w:rsid w:val="004856CC"/>
    <w:rsid w:val="00486AC3"/>
    <w:rsid w:val="00486D74"/>
    <w:rsid w:val="00487533"/>
    <w:rsid w:val="004878A6"/>
    <w:rsid w:val="004903D7"/>
    <w:rsid w:val="00490A41"/>
    <w:rsid w:val="004911E1"/>
    <w:rsid w:val="004913AA"/>
    <w:rsid w:val="00491561"/>
    <w:rsid w:val="0049250B"/>
    <w:rsid w:val="00492CB0"/>
    <w:rsid w:val="00492EEB"/>
    <w:rsid w:val="00492FFC"/>
    <w:rsid w:val="004930A7"/>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78F"/>
    <w:rsid w:val="004A3B52"/>
    <w:rsid w:val="004A420A"/>
    <w:rsid w:val="004A476E"/>
    <w:rsid w:val="004A47EC"/>
    <w:rsid w:val="004A50CC"/>
    <w:rsid w:val="004A5CF1"/>
    <w:rsid w:val="004A70BB"/>
    <w:rsid w:val="004A74FA"/>
    <w:rsid w:val="004A7E3F"/>
    <w:rsid w:val="004B01D1"/>
    <w:rsid w:val="004B08BF"/>
    <w:rsid w:val="004B0DEA"/>
    <w:rsid w:val="004B1107"/>
    <w:rsid w:val="004B138B"/>
    <w:rsid w:val="004B1DAB"/>
    <w:rsid w:val="004B20D2"/>
    <w:rsid w:val="004B21FD"/>
    <w:rsid w:val="004B244F"/>
    <w:rsid w:val="004B316D"/>
    <w:rsid w:val="004B3B4E"/>
    <w:rsid w:val="004B45C2"/>
    <w:rsid w:val="004B466C"/>
    <w:rsid w:val="004B4700"/>
    <w:rsid w:val="004B503F"/>
    <w:rsid w:val="004B50DD"/>
    <w:rsid w:val="004B52B4"/>
    <w:rsid w:val="004B59B1"/>
    <w:rsid w:val="004B59CD"/>
    <w:rsid w:val="004B5AC5"/>
    <w:rsid w:val="004B5E4B"/>
    <w:rsid w:val="004B62A9"/>
    <w:rsid w:val="004B630D"/>
    <w:rsid w:val="004B63A3"/>
    <w:rsid w:val="004B67C4"/>
    <w:rsid w:val="004B67F0"/>
    <w:rsid w:val="004B6A2F"/>
    <w:rsid w:val="004B7A3F"/>
    <w:rsid w:val="004C0C67"/>
    <w:rsid w:val="004C175E"/>
    <w:rsid w:val="004C1C03"/>
    <w:rsid w:val="004C22F2"/>
    <w:rsid w:val="004C2C3C"/>
    <w:rsid w:val="004C32A7"/>
    <w:rsid w:val="004C3429"/>
    <w:rsid w:val="004C3446"/>
    <w:rsid w:val="004C3CAE"/>
    <w:rsid w:val="004C4D9F"/>
    <w:rsid w:val="004C502E"/>
    <w:rsid w:val="004C6197"/>
    <w:rsid w:val="004C6407"/>
    <w:rsid w:val="004C647E"/>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A9A"/>
    <w:rsid w:val="004E1D1D"/>
    <w:rsid w:val="004E22F9"/>
    <w:rsid w:val="004E2B6A"/>
    <w:rsid w:val="004E2C12"/>
    <w:rsid w:val="004E2E40"/>
    <w:rsid w:val="004E38D3"/>
    <w:rsid w:val="004E3EB2"/>
    <w:rsid w:val="004E3EDD"/>
    <w:rsid w:val="004E4930"/>
    <w:rsid w:val="004E4FDF"/>
    <w:rsid w:val="004E5569"/>
    <w:rsid w:val="004E5AE3"/>
    <w:rsid w:val="004E5B04"/>
    <w:rsid w:val="004E5CB6"/>
    <w:rsid w:val="004E5DC5"/>
    <w:rsid w:val="004E6493"/>
    <w:rsid w:val="004E6754"/>
    <w:rsid w:val="004E682A"/>
    <w:rsid w:val="004F0390"/>
    <w:rsid w:val="004F090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53B"/>
    <w:rsid w:val="00505F42"/>
    <w:rsid w:val="005069A8"/>
    <w:rsid w:val="00506BA4"/>
    <w:rsid w:val="00506EBA"/>
    <w:rsid w:val="005074AC"/>
    <w:rsid w:val="00507803"/>
    <w:rsid w:val="00507B86"/>
    <w:rsid w:val="00507FDE"/>
    <w:rsid w:val="00510593"/>
    <w:rsid w:val="00511242"/>
    <w:rsid w:val="00511D9A"/>
    <w:rsid w:val="00511F60"/>
    <w:rsid w:val="00512502"/>
    <w:rsid w:val="00512E48"/>
    <w:rsid w:val="005130C4"/>
    <w:rsid w:val="00513327"/>
    <w:rsid w:val="005134E3"/>
    <w:rsid w:val="005143FC"/>
    <w:rsid w:val="00514ADD"/>
    <w:rsid w:val="0051524B"/>
    <w:rsid w:val="00515695"/>
    <w:rsid w:val="0051704E"/>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71E"/>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5F68"/>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175"/>
    <w:rsid w:val="00561696"/>
    <w:rsid w:val="00561ADE"/>
    <w:rsid w:val="00561EFC"/>
    <w:rsid w:val="00562FEF"/>
    <w:rsid w:val="005630EA"/>
    <w:rsid w:val="00563567"/>
    <w:rsid w:val="00564BCB"/>
    <w:rsid w:val="00565108"/>
    <w:rsid w:val="005651FF"/>
    <w:rsid w:val="00565423"/>
    <w:rsid w:val="0056560E"/>
    <w:rsid w:val="0056593D"/>
    <w:rsid w:val="00565A9C"/>
    <w:rsid w:val="00565E2E"/>
    <w:rsid w:val="00567193"/>
    <w:rsid w:val="005673C8"/>
    <w:rsid w:val="00567A63"/>
    <w:rsid w:val="00567D24"/>
    <w:rsid w:val="00570D40"/>
    <w:rsid w:val="0057115C"/>
    <w:rsid w:val="00571206"/>
    <w:rsid w:val="0057139A"/>
    <w:rsid w:val="0057150E"/>
    <w:rsid w:val="005715D8"/>
    <w:rsid w:val="005721A0"/>
    <w:rsid w:val="00572468"/>
    <w:rsid w:val="005729B5"/>
    <w:rsid w:val="00572A38"/>
    <w:rsid w:val="00572C11"/>
    <w:rsid w:val="00572ED6"/>
    <w:rsid w:val="00573391"/>
    <w:rsid w:val="005735F6"/>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6C5A"/>
    <w:rsid w:val="005874A4"/>
    <w:rsid w:val="0058762E"/>
    <w:rsid w:val="005909CE"/>
    <w:rsid w:val="005909EF"/>
    <w:rsid w:val="005910DF"/>
    <w:rsid w:val="00592168"/>
    <w:rsid w:val="005928CA"/>
    <w:rsid w:val="0059349B"/>
    <w:rsid w:val="00593539"/>
    <w:rsid w:val="00593556"/>
    <w:rsid w:val="00593F86"/>
    <w:rsid w:val="005948F3"/>
    <w:rsid w:val="005954EC"/>
    <w:rsid w:val="005958F8"/>
    <w:rsid w:val="00595A33"/>
    <w:rsid w:val="00595EFB"/>
    <w:rsid w:val="005964F6"/>
    <w:rsid w:val="00596942"/>
    <w:rsid w:val="00596C59"/>
    <w:rsid w:val="00596CE7"/>
    <w:rsid w:val="00596E97"/>
    <w:rsid w:val="005974DC"/>
    <w:rsid w:val="005975B2"/>
    <w:rsid w:val="00597B06"/>
    <w:rsid w:val="00597DCF"/>
    <w:rsid w:val="005A0A96"/>
    <w:rsid w:val="005A157C"/>
    <w:rsid w:val="005A1812"/>
    <w:rsid w:val="005A30FF"/>
    <w:rsid w:val="005A3FC6"/>
    <w:rsid w:val="005A4351"/>
    <w:rsid w:val="005A540D"/>
    <w:rsid w:val="005A561D"/>
    <w:rsid w:val="005A5D26"/>
    <w:rsid w:val="005A5D39"/>
    <w:rsid w:val="005A61D4"/>
    <w:rsid w:val="005A687C"/>
    <w:rsid w:val="005A6AB2"/>
    <w:rsid w:val="005A6B82"/>
    <w:rsid w:val="005A767D"/>
    <w:rsid w:val="005A76C8"/>
    <w:rsid w:val="005B06F8"/>
    <w:rsid w:val="005B12AD"/>
    <w:rsid w:val="005B1C9D"/>
    <w:rsid w:val="005B1DDA"/>
    <w:rsid w:val="005B24EC"/>
    <w:rsid w:val="005B29D8"/>
    <w:rsid w:val="005B2D0D"/>
    <w:rsid w:val="005B5EA8"/>
    <w:rsid w:val="005B6BF9"/>
    <w:rsid w:val="005B7153"/>
    <w:rsid w:val="005B73F1"/>
    <w:rsid w:val="005C01B7"/>
    <w:rsid w:val="005C0555"/>
    <w:rsid w:val="005C05FC"/>
    <w:rsid w:val="005C0E86"/>
    <w:rsid w:val="005C17E8"/>
    <w:rsid w:val="005C1DB9"/>
    <w:rsid w:val="005C26E0"/>
    <w:rsid w:val="005C364E"/>
    <w:rsid w:val="005C3A22"/>
    <w:rsid w:val="005C41B3"/>
    <w:rsid w:val="005C49B8"/>
    <w:rsid w:val="005C4B44"/>
    <w:rsid w:val="005C547F"/>
    <w:rsid w:val="005C5532"/>
    <w:rsid w:val="005C6F14"/>
    <w:rsid w:val="005C7C89"/>
    <w:rsid w:val="005D0276"/>
    <w:rsid w:val="005D0AEE"/>
    <w:rsid w:val="005D104A"/>
    <w:rsid w:val="005D1BA9"/>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2E78"/>
    <w:rsid w:val="005E3114"/>
    <w:rsid w:val="005E3417"/>
    <w:rsid w:val="005E3C90"/>
    <w:rsid w:val="005E4CAF"/>
    <w:rsid w:val="005E4F4E"/>
    <w:rsid w:val="005E5ABF"/>
    <w:rsid w:val="005E62F8"/>
    <w:rsid w:val="005E656F"/>
    <w:rsid w:val="005E6828"/>
    <w:rsid w:val="005E6D2F"/>
    <w:rsid w:val="005E6D54"/>
    <w:rsid w:val="005E709A"/>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36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17C8B"/>
    <w:rsid w:val="0062025B"/>
    <w:rsid w:val="00620966"/>
    <w:rsid w:val="00621865"/>
    <w:rsid w:val="00621922"/>
    <w:rsid w:val="006220E0"/>
    <w:rsid w:val="00622473"/>
    <w:rsid w:val="00622727"/>
    <w:rsid w:val="00622D35"/>
    <w:rsid w:val="00623201"/>
    <w:rsid w:val="006236E2"/>
    <w:rsid w:val="006237AC"/>
    <w:rsid w:val="00623CFD"/>
    <w:rsid w:val="00624835"/>
    <w:rsid w:val="00624EFB"/>
    <w:rsid w:val="00625473"/>
    <w:rsid w:val="00626AB0"/>
    <w:rsid w:val="0062767D"/>
    <w:rsid w:val="00627E6D"/>
    <w:rsid w:val="0063011B"/>
    <w:rsid w:val="00630648"/>
    <w:rsid w:val="006311D6"/>
    <w:rsid w:val="00631719"/>
    <w:rsid w:val="00631AB6"/>
    <w:rsid w:val="006320A5"/>
    <w:rsid w:val="00632B92"/>
    <w:rsid w:val="006330C1"/>
    <w:rsid w:val="00633C1F"/>
    <w:rsid w:val="006341EA"/>
    <w:rsid w:val="00634279"/>
    <w:rsid w:val="0063471E"/>
    <w:rsid w:val="00634FD7"/>
    <w:rsid w:val="006361E2"/>
    <w:rsid w:val="006367B2"/>
    <w:rsid w:val="00636916"/>
    <w:rsid w:val="00636B49"/>
    <w:rsid w:val="00636ED5"/>
    <w:rsid w:val="00636F2B"/>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5695"/>
    <w:rsid w:val="006658CE"/>
    <w:rsid w:val="00666560"/>
    <w:rsid w:val="0066672B"/>
    <w:rsid w:val="006671F2"/>
    <w:rsid w:val="0066779F"/>
    <w:rsid w:val="00667B98"/>
    <w:rsid w:val="00667CEE"/>
    <w:rsid w:val="00667E51"/>
    <w:rsid w:val="0067082F"/>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0E"/>
    <w:rsid w:val="00687771"/>
    <w:rsid w:val="00690011"/>
    <w:rsid w:val="0069015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4FC7"/>
    <w:rsid w:val="006A580D"/>
    <w:rsid w:val="006A62E0"/>
    <w:rsid w:val="006A6B09"/>
    <w:rsid w:val="006A6FBA"/>
    <w:rsid w:val="006A77B8"/>
    <w:rsid w:val="006A7B8C"/>
    <w:rsid w:val="006B021C"/>
    <w:rsid w:val="006B1494"/>
    <w:rsid w:val="006B1979"/>
    <w:rsid w:val="006B1E82"/>
    <w:rsid w:val="006B30F3"/>
    <w:rsid w:val="006B3174"/>
    <w:rsid w:val="006B38A2"/>
    <w:rsid w:val="006B5ABD"/>
    <w:rsid w:val="006B5C0E"/>
    <w:rsid w:val="006B622B"/>
    <w:rsid w:val="006B70B8"/>
    <w:rsid w:val="006B723C"/>
    <w:rsid w:val="006B7EBC"/>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4AB"/>
    <w:rsid w:val="006D0576"/>
    <w:rsid w:val="006D0AAD"/>
    <w:rsid w:val="006D0E60"/>
    <w:rsid w:val="006D1545"/>
    <w:rsid w:val="006D1611"/>
    <w:rsid w:val="006D1A75"/>
    <w:rsid w:val="006D1E6E"/>
    <w:rsid w:val="006D20D3"/>
    <w:rsid w:val="006D21D4"/>
    <w:rsid w:val="006D355B"/>
    <w:rsid w:val="006D3F96"/>
    <w:rsid w:val="006D41E0"/>
    <w:rsid w:val="006D48BA"/>
    <w:rsid w:val="006D4A57"/>
    <w:rsid w:val="006D4D42"/>
    <w:rsid w:val="006D50C5"/>
    <w:rsid w:val="006D5ACB"/>
    <w:rsid w:val="006D6E37"/>
    <w:rsid w:val="006D782A"/>
    <w:rsid w:val="006E0043"/>
    <w:rsid w:val="006E0849"/>
    <w:rsid w:val="006E0C35"/>
    <w:rsid w:val="006E0E6C"/>
    <w:rsid w:val="006E1B5E"/>
    <w:rsid w:val="006E20AA"/>
    <w:rsid w:val="006E24C3"/>
    <w:rsid w:val="006E4015"/>
    <w:rsid w:val="006E4207"/>
    <w:rsid w:val="006E6079"/>
    <w:rsid w:val="006E664F"/>
    <w:rsid w:val="006E67B3"/>
    <w:rsid w:val="006E716A"/>
    <w:rsid w:val="006E77C5"/>
    <w:rsid w:val="006E78D9"/>
    <w:rsid w:val="006E7A46"/>
    <w:rsid w:val="006E7E1F"/>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858"/>
    <w:rsid w:val="00700A00"/>
    <w:rsid w:val="00700F3D"/>
    <w:rsid w:val="007014B8"/>
    <w:rsid w:val="00701C4C"/>
    <w:rsid w:val="00702037"/>
    <w:rsid w:val="007020A7"/>
    <w:rsid w:val="007028DE"/>
    <w:rsid w:val="00702A9C"/>
    <w:rsid w:val="00703037"/>
    <w:rsid w:val="0070369C"/>
    <w:rsid w:val="00703D59"/>
    <w:rsid w:val="00703EC6"/>
    <w:rsid w:val="0070434D"/>
    <w:rsid w:val="00704544"/>
    <w:rsid w:val="00705296"/>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2D"/>
    <w:rsid w:val="00714148"/>
    <w:rsid w:val="00715521"/>
    <w:rsid w:val="00715884"/>
    <w:rsid w:val="00715BAD"/>
    <w:rsid w:val="00715FFF"/>
    <w:rsid w:val="00716509"/>
    <w:rsid w:val="007166B7"/>
    <w:rsid w:val="007173E7"/>
    <w:rsid w:val="007174C2"/>
    <w:rsid w:val="00717694"/>
    <w:rsid w:val="00717BB7"/>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291"/>
    <w:rsid w:val="0073058D"/>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33C"/>
    <w:rsid w:val="00744D89"/>
    <w:rsid w:val="0074511D"/>
    <w:rsid w:val="0074549E"/>
    <w:rsid w:val="00745850"/>
    <w:rsid w:val="00745987"/>
    <w:rsid w:val="00746C86"/>
    <w:rsid w:val="00746CF6"/>
    <w:rsid w:val="0075057E"/>
    <w:rsid w:val="00750665"/>
    <w:rsid w:val="0075109C"/>
    <w:rsid w:val="00751420"/>
    <w:rsid w:val="00751B6B"/>
    <w:rsid w:val="00751D8F"/>
    <w:rsid w:val="007526E8"/>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261"/>
    <w:rsid w:val="00767CE9"/>
    <w:rsid w:val="00770332"/>
    <w:rsid w:val="007706C2"/>
    <w:rsid w:val="007708BC"/>
    <w:rsid w:val="007715BE"/>
    <w:rsid w:val="00771675"/>
    <w:rsid w:val="00771C1B"/>
    <w:rsid w:val="00771FD8"/>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2F8D"/>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6FC1"/>
    <w:rsid w:val="007A7077"/>
    <w:rsid w:val="007A7788"/>
    <w:rsid w:val="007A7B1A"/>
    <w:rsid w:val="007A7B40"/>
    <w:rsid w:val="007B08D0"/>
    <w:rsid w:val="007B1407"/>
    <w:rsid w:val="007B1BF0"/>
    <w:rsid w:val="007B1D4F"/>
    <w:rsid w:val="007B1DD6"/>
    <w:rsid w:val="007B2593"/>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5A9"/>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A11"/>
    <w:rsid w:val="007E7A72"/>
    <w:rsid w:val="007E7BB8"/>
    <w:rsid w:val="007F078C"/>
    <w:rsid w:val="007F0E40"/>
    <w:rsid w:val="007F1898"/>
    <w:rsid w:val="007F205C"/>
    <w:rsid w:val="007F228B"/>
    <w:rsid w:val="007F27AA"/>
    <w:rsid w:val="007F2885"/>
    <w:rsid w:val="007F31EB"/>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059"/>
    <w:rsid w:val="00802D18"/>
    <w:rsid w:val="00803830"/>
    <w:rsid w:val="00803860"/>
    <w:rsid w:val="00803B42"/>
    <w:rsid w:val="0080400F"/>
    <w:rsid w:val="008056C3"/>
    <w:rsid w:val="00810299"/>
    <w:rsid w:val="008108A0"/>
    <w:rsid w:val="00810ADA"/>
    <w:rsid w:val="00810BCD"/>
    <w:rsid w:val="00810E21"/>
    <w:rsid w:val="00812B6A"/>
    <w:rsid w:val="00813819"/>
    <w:rsid w:val="00813B2C"/>
    <w:rsid w:val="00813B3D"/>
    <w:rsid w:val="00815A08"/>
    <w:rsid w:val="00815AA5"/>
    <w:rsid w:val="0081614E"/>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595"/>
    <w:rsid w:val="008268BF"/>
    <w:rsid w:val="00826E7E"/>
    <w:rsid w:val="00826F0F"/>
    <w:rsid w:val="00827146"/>
    <w:rsid w:val="0082721C"/>
    <w:rsid w:val="008277CA"/>
    <w:rsid w:val="008305A7"/>
    <w:rsid w:val="00830A02"/>
    <w:rsid w:val="00830EAF"/>
    <w:rsid w:val="008320EA"/>
    <w:rsid w:val="0083245F"/>
    <w:rsid w:val="00832762"/>
    <w:rsid w:val="00832ABB"/>
    <w:rsid w:val="00832DC9"/>
    <w:rsid w:val="00833E10"/>
    <w:rsid w:val="00833E38"/>
    <w:rsid w:val="008340A6"/>
    <w:rsid w:val="0083413C"/>
    <w:rsid w:val="0083446A"/>
    <w:rsid w:val="00834888"/>
    <w:rsid w:val="0083524A"/>
    <w:rsid w:val="008355D8"/>
    <w:rsid w:val="00835796"/>
    <w:rsid w:val="00835B13"/>
    <w:rsid w:val="008362DF"/>
    <w:rsid w:val="008366DD"/>
    <w:rsid w:val="0083670E"/>
    <w:rsid w:val="00837C3F"/>
    <w:rsid w:val="0084015C"/>
    <w:rsid w:val="00840A09"/>
    <w:rsid w:val="00840C51"/>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4621"/>
    <w:rsid w:val="00854FF7"/>
    <w:rsid w:val="00855053"/>
    <w:rsid w:val="008555DE"/>
    <w:rsid w:val="00856308"/>
    <w:rsid w:val="0085670D"/>
    <w:rsid w:val="00856D9E"/>
    <w:rsid w:val="00857747"/>
    <w:rsid w:val="0086085F"/>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30F"/>
    <w:rsid w:val="0087071B"/>
    <w:rsid w:val="008708AC"/>
    <w:rsid w:val="008708FB"/>
    <w:rsid w:val="00871114"/>
    <w:rsid w:val="00872E81"/>
    <w:rsid w:val="00873016"/>
    <w:rsid w:val="0087321D"/>
    <w:rsid w:val="0087377D"/>
    <w:rsid w:val="00874E28"/>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8D7"/>
    <w:rsid w:val="00885BE8"/>
    <w:rsid w:val="008860FB"/>
    <w:rsid w:val="0088639D"/>
    <w:rsid w:val="00886441"/>
    <w:rsid w:val="008865C9"/>
    <w:rsid w:val="00886739"/>
    <w:rsid w:val="0088678D"/>
    <w:rsid w:val="00886882"/>
    <w:rsid w:val="00886895"/>
    <w:rsid w:val="00887C3F"/>
    <w:rsid w:val="00890158"/>
    <w:rsid w:val="00890DB1"/>
    <w:rsid w:val="00891174"/>
    <w:rsid w:val="0089131F"/>
    <w:rsid w:val="00891F76"/>
    <w:rsid w:val="0089238F"/>
    <w:rsid w:val="00892D2B"/>
    <w:rsid w:val="00892D30"/>
    <w:rsid w:val="00892EA3"/>
    <w:rsid w:val="00893440"/>
    <w:rsid w:val="00893BFF"/>
    <w:rsid w:val="0089533D"/>
    <w:rsid w:val="00895567"/>
    <w:rsid w:val="0089686B"/>
    <w:rsid w:val="00896F20"/>
    <w:rsid w:val="00897EE6"/>
    <w:rsid w:val="008A1B7D"/>
    <w:rsid w:val="008A1DA1"/>
    <w:rsid w:val="008A1FD2"/>
    <w:rsid w:val="008A2C29"/>
    <w:rsid w:val="008A2C66"/>
    <w:rsid w:val="008A3326"/>
    <w:rsid w:val="008A33BC"/>
    <w:rsid w:val="008A3682"/>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046"/>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1A6"/>
    <w:rsid w:val="008C65F7"/>
    <w:rsid w:val="008C67DD"/>
    <w:rsid w:val="008D041D"/>
    <w:rsid w:val="008D07AF"/>
    <w:rsid w:val="008D0DAD"/>
    <w:rsid w:val="008D13B7"/>
    <w:rsid w:val="008D15BA"/>
    <w:rsid w:val="008D2269"/>
    <w:rsid w:val="008D22FB"/>
    <w:rsid w:val="008D23DE"/>
    <w:rsid w:val="008D2619"/>
    <w:rsid w:val="008D27A6"/>
    <w:rsid w:val="008D28F5"/>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B60"/>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6E4"/>
    <w:rsid w:val="00901EF4"/>
    <w:rsid w:val="00901F4E"/>
    <w:rsid w:val="009024D2"/>
    <w:rsid w:val="00903D01"/>
    <w:rsid w:val="0090412A"/>
    <w:rsid w:val="0090465D"/>
    <w:rsid w:val="00904A56"/>
    <w:rsid w:val="00904D4F"/>
    <w:rsid w:val="00904E02"/>
    <w:rsid w:val="009050F7"/>
    <w:rsid w:val="009054AD"/>
    <w:rsid w:val="009056B6"/>
    <w:rsid w:val="00906254"/>
    <w:rsid w:val="00906392"/>
    <w:rsid w:val="0090684E"/>
    <w:rsid w:val="0090718C"/>
    <w:rsid w:val="00907638"/>
    <w:rsid w:val="009105F8"/>
    <w:rsid w:val="009106DB"/>
    <w:rsid w:val="009108CE"/>
    <w:rsid w:val="009109BA"/>
    <w:rsid w:val="00910A01"/>
    <w:rsid w:val="009121A9"/>
    <w:rsid w:val="0091220D"/>
    <w:rsid w:val="00912820"/>
    <w:rsid w:val="00912B16"/>
    <w:rsid w:val="00913175"/>
    <w:rsid w:val="0091338B"/>
    <w:rsid w:val="00913907"/>
    <w:rsid w:val="00914DD1"/>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3A6"/>
    <w:rsid w:val="0092352C"/>
    <w:rsid w:val="009237DD"/>
    <w:rsid w:val="00924C76"/>
    <w:rsid w:val="00925C13"/>
    <w:rsid w:val="00925EC0"/>
    <w:rsid w:val="00925F98"/>
    <w:rsid w:val="00926480"/>
    <w:rsid w:val="0092720F"/>
    <w:rsid w:val="00927579"/>
    <w:rsid w:val="009278A7"/>
    <w:rsid w:val="0092799C"/>
    <w:rsid w:val="00930B09"/>
    <w:rsid w:val="00930CBD"/>
    <w:rsid w:val="00930EDA"/>
    <w:rsid w:val="00931321"/>
    <w:rsid w:val="00931353"/>
    <w:rsid w:val="00931793"/>
    <w:rsid w:val="009319E7"/>
    <w:rsid w:val="00931A05"/>
    <w:rsid w:val="00932694"/>
    <w:rsid w:val="00932ACB"/>
    <w:rsid w:val="009332CB"/>
    <w:rsid w:val="00933620"/>
    <w:rsid w:val="00933739"/>
    <w:rsid w:val="009341A8"/>
    <w:rsid w:val="009348D1"/>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077"/>
    <w:rsid w:val="009448E2"/>
    <w:rsid w:val="00944A5F"/>
    <w:rsid w:val="00944DC9"/>
    <w:rsid w:val="00944FA6"/>
    <w:rsid w:val="00944FBE"/>
    <w:rsid w:val="009456BC"/>
    <w:rsid w:val="00945799"/>
    <w:rsid w:val="00946216"/>
    <w:rsid w:val="00946E46"/>
    <w:rsid w:val="00947B94"/>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4E4"/>
    <w:rsid w:val="009639F7"/>
    <w:rsid w:val="00963F1D"/>
    <w:rsid w:val="00964087"/>
    <w:rsid w:val="00964583"/>
    <w:rsid w:val="00964842"/>
    <w:rsid w:val="00966098"/>
    <w:rsid w:val="009677F2"/>
    <w:rsid w:val="00970361"/>
    <w:rsid w:val="00970DE3"/>
    <w:rsid w:val="0097168C"/>
    <w:rsid w:val="00971793"/>
    <w:rsid w:val="009718F9"/>
    <w:rsid w:val="00972F6C"/>
    <w:rsid w:val="009731E5"/>
    <w:rsid w:val="00973289"/>
    <w:rsid w:val="0097329E"/>
    <w:rsid w:val="00973705"/>
    <w:rsid w:val="009738B0"/>
    <w:rsid w:val="00973CDD"/>
    <w:rsid w:val="00973D02"/>
    <w:rsid w:val="00973D5B"/>
    <w:rsid w:val="00973F74"/>
    <w:rsid w:val="009745B2"/>
    <w:rsid w:val="00974DCF"/>
    <w:rsid w:val="009755A1"/>
    <w:rsid w:val="00975677"/>
    <w:rsid w:val="00976204"/>
    <w:rsid w:val="00977172"/>
    <w:rsid w:val="00977DB7"/>
    <w:rsid w:val="009808ED"/>
    <w:rsid w:val="00980BF3"/>
    <w:rsid w:val="00982DCD"/>
    <w:rsid w:val="00984902"/>
    <w:rsid w:val="00984D5A"/>
    <w:rsid w:val="00984ED6"/>
    <w:rsid w:val="00985081"/>
    <w:rsid w:val="009855AA"/>
    <w:rsid w:val="00985790"/>
    <w:rsid w:val="00985AEC"/>
    <w:rsid w:val="00986236"/>
    <w:rsid w:val="009862FB"/>
    <w:rsid w:val="00986504"/>
    <w:rsid w:val="00986E36"/>
    <w:rsid w:val="009876A6"/>
    <w:rsid w:val="00987E97"/>
    <w:rsid w:val="0099162E"/>
    <w:rsid w:val="00991BA2"/>
    <w:rsid w:val="0099268E"/>
    <w:rsid w:val="00992A88"/>
    <w:rsid w:val="009932F8"/>
    <w:rsid w:val="0099363A"/>
    <w:rsid w:val="00993F57"/>
    <w:rsid w:val="0099463A"/>
    <w:rsid w:val="00994B8F"/>
    <w:rsid w:val="009952E2"/>
    <w:rsid w:val="00995B94"/>
    <w:rsid w:val="00995DD9"/>
    <w:rsid w:val="00995E2B"/>
    <w:rsid w:val="0099600E"/>
    <w:rsid w:val="0099653D"/>
    <w:rsid w:val="00997885"/>
    <w:rsid w:val="009A01F3"/>
    <w:rsid w:val="009A05FD"/>
    <w:rsid w:val="009A083D"/>
    <w:rsid w:val="009A1A3A"/>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17E"/>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1A0"/>
    <w:rsid w:val="009D5EBF"/>
    <w:rsid w:val="009D6080"/>
    <w:rsid w:val="009D60B0"/>
    <w:rsid w:val="009D6455"/>
    <w:rsid w:val="009D690F"/>
    <w:rsid w:val="009D6B6B"/>
    <w:rsid w:val="009D6DC7"/>
    <w:rsid w:val="009D7127"/>
    <w:rsid w:val="009D7690"/>
    <w:rsid w:val="009E0663"/>
    <w:rsid w:val="009E09C0"/>
    <w:rsid w:val="009E0B02"/>
    <w:rsid w:val="009E1885"/>
    <w:rsid w:val="009E386A"/>
    <w:rsid w:val="009E43E6"/>
    <w:rsid w:val="009E4CFA"/>
    <w:rsid w:val="009E525E"/>
    <w:rsid w:val="009E5455"/>
    <w:rsid w:val="009E6510"/>
    <w:rsid w:val="009E7031"/>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5EE9"/>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2D"/>
    <w:rsid w:val="00A176E1"/>
    <w:rsid w:val="00A1781A"/>
    <w:rsid w:val="00A2090B"/>
    <w:rsid w:val="00A20D96"/>
    <w:rsid w:val="00A21361"/>
    <w:rsid w:val="00A21710"/>
    <w:rsid w:val="00A21D36"/>
    <w:rsid w:val="00A22871"/>
    <w:rsid w:val="00A2382A"/>
    <w:rsid w:val="00A23B0E"/>
    <w:rsid w:val="00A24138"/>
    <w:rsid w:val="00A25574"/>
    <w:rsid w:val="00A25DC9"/>
    <w:rsid w:val="00A261E8"/>
    <w:rsid w:val="00A2714E"/>
    <w:rsid w:val="00A2759D"/>
    <w:rsid w:val="00A3075D"/>
    <w:rsid w:val="00A30BA1"/>
    <w:rsid w:val="00A30DBA"/>
    <w:rsid w:val="00A30E0C"/>
    <w:rsid w:val="00A310FD"/>
    <w:rsid w:val="00A318B0"/>
    <w:rsid w:val="00A31F69"/>
    <w:rsid w:val="00A32389"/>
    <w:rsid w:val="00A3264E"/>
    <w:rsid w:val="00A33CE0"/>
    <w:rsid w:val="00A34411"/>
    <w:rsid w:val="00A3491C"/>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3B2A"/>
    <w:rsid w:val="00A547FC"/>
    <w:rsid w:val="00A54C5C"/>
    <w:rsid w:val="00A54C6F"/>
    <w:rsid w:val="00A554C2"/>
    <w:rsid w:val="00A5577C"/>
    <w:rsid w:val="00A55CB2"/>
    <w:rsid w:val="00A55D1D"/>
    <w:rsid w:val="00A56208"/>
    <w:rsid w:val="00A562C0"/>
    <w:rsid w:val="00A563FE"/>
    <w:rsid w:val="00A572D6"/>
    <w:rsid w:val="00A6014F"/>
    <w:rsid w:val="00A604C1"/>
    <w:rsid w:val="00A60DA4"/>
    <w:rsid w:val="00A6104B"/>
    <w:rsid w:val="00A61408"/>
    <w:rsid w:val="00A617E6"/>
    <w:rsid w:val="00A61A0C"/>
    <w:rsid w:val="00A63D71"/>
    <w:rsid w:val="00A6468A"/>
    <w:rsid w:val="00A64803"/>
    <w:rsid w:val="00A648D7"/>
    <w:rsid w:val="00A64A96"/>
    <w:rsid w:val="00A650D4"/>
    <w:rsid w:val="00A6528A"/>
    <w:rsid w:val="00A65BFF"/>
    <w:rsid w:val="00A65D4B"/>
    <w:rsid w:val="00A65DB1"/>
    <w:rsid w:val="00A66719"/>
    <w:rsid w:val="00A66F25"/>
    <w:rsid w:val="00A67488"/>
    <w:rsid w:val="00A67DD8"/>
    <w:rsid w:val="00A67E04"/>
    <w:rsid w:val="00A70368"/>
    <w:rsid w:val="00A70754"/>
    <w:rsid w:val="00A70A60"/>
    <w:rsid w:val="00A715E0"/>
    <w:rsid w:val="00A71851"/>
    <w:rsid w:val="00A71A22"/>
    <w:rsid w:val="00A722D1"/>
    <w:rsid w:val="00A7230B"/>
    <w:rsid w:val="00A7243E"/>
    <w:rsid w:val="00A72787"/>
    <w:rsid w:val="00A72867"/>
    <w:rsid w:val="00A72B33"/>
    <w:rsid w:val="00A72C31"/>
    <w:rsid w:val="00A737C5"/>
    <w:rsid w:val="00A73AD4"/>
    <w:rsid w:val="00A73F2C"/>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C6D"/>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42"/>
    <w:rsid w:val="00AA2C7F"/>
    <w:rsid w:val="00AA2E57"/>
    <w:rsid w:val="00AA38A3"/>
    <w:rsid w:val="00AA43A9"/>
    <w:rsid w:val="00AA4C4C"/>
    <w:rsid w:val="00AA4DED"/>
    <w:rsid w:val="00AA4E0A"/>
    <w:rsid w:val="00AA4EEE"/>
    <w:rsid w:val="00AA512C"/>
    <w:rsid w:val="00AA5787"/>
    <w:rsid w:val="00AA6520"/>
    <w:rsid w:val="00AA7AD0"/>
    <w:rsid w:val="00AB0C1C"/>
    <w:rsid w:val="00AB1980"/>
    <w:rsid w:val="00AB19CC"/>
    <w:rsid w:val="00AB19F5"/>
    <w:rsid w:val="00AB23E6"/>
    <w:rsid w:val="00AB27B9"/>
    <w:rsid w:val="00AB2995"/>
    <w:rsid w:val="00AB35C8"/>
    <w:rsid w:val="00AB3744"/>
    <w:rsid w:val="00AB3C79"/>
    <w:rsid w:val="00AB3D81"/>
    <w:rsid w:val="00AB4A18"/>
    <w:rsid w:val="00AB4DC9"/>
    <w:rsid w:val="00AB4F3C"/>
    <w:rsid w:val="00AB6065"/>
    <w:rsid w:val="00AB63BA"/>
    <w:rsid w:val="00AB6458"/>
    <w:rsid w:val="00AB6472"/>
    <w:rsid w:val="00AB697F"/>
    <w:rsid w:val="00AB6F7F"/>
    <w:rsid w:val="00AB7075"/>
    <w:rsid w:val="00AB70FB"/>
    <w:rsid w:val="00AB73FF"/>
    <w:rsid w:val="00AB7A2F"/>
    <w:rsid w:val="00AC02B9"/>
    <w:rsid w:val="00AC02C8"/>
    <w:rsid w:val="00AC064E"/>
    <w:rsid w:val="00AC08F3"/>
    <w:rsid w:val="00AC0D79"/>
    <w:rsid w:val="00AC0F34"/>
    <w:rsid w:val="00AC1E5F"/>
    <w:rsid w:val="00AC2813"/>
    <w:rsid w:val="00AC2A68"/>
    <w:rsid w:val="00AC2B9E"/>
    <w:rsid w:val="00AC3266"/>
    <w:rsid w:val="00AC41D1"/>
    <w:rsid w:val="00AC441E"/>
    <w:rsid w:val="00AC48C2"/>
    <w:rsid w:val="00AC4B9C"/>
    <w:rsid w:val="00AC4CD2"/>
    <w:rsid w:val="00AC4D20"/>
    <w:rsid w:val="00AC5140"/>
    <w:rsid w:val="00AC526B"/>
    <w:rsid w:val="00AC61F9"/>
    <w:rsid w:val="00AC620F"/>
    <w:rsid w:val="00AC6609"/>
    <w:rsid w:val="00AC705E"/>
    <w:rsid w:val="00AC7100"/>
    <w:rsid w:val="00AC76A6"/>
    <w:rsid w:val="00AC77A9"/>
    <w:rsid w:val="00AC7A36"/>
    <w:rsid w:val="00AC7B41"/>
    <w:rsid w:val="00AD0B45"/>
    <w:rsid w:val="00AD0B47"/>
    <w:rsid w:val="00AD0DCA"/>
    <w:rsid w:val="00AD13AD"/>
    <w:rsid w:val="00AD14BF"/>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3673"/>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328"/>
    <w:rsid w:val="00AF2ADA"/>
    <w:rsid w:val="00AF2CC9"/>
    <w:rsid w:val="00AF2F31"/>
    <w:rsid w:val="00AF3003"/>
    <w:rsid w:val="00AF3343"/>
    <w:rsid w:val="00AF4C69"/>
    <w:rsid w:val="00AF5526"/>
    <w:rsid w:val="00AF5955"/>
    <w:rsid w:val="00AF79FE"/>
    <w:rsid w:val="00AF7F44"/>
    <w:rsid w:val="00B00210"/>
    <w:rsid w:val="00B0032B"/>
    <w:rsid w:val="00B01A66"/>
    <w:rsid w:val="00B01F15"/>
    <w:rsid w:val="00B02524"/>
    <w:rsid w:val="00B04390"/>
    <w:rsid w:val="00B04FF8"/>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17E27"/>
    <w:rsid w:val="00B20023"/>
    <w:rsid w:val="00B2172E"/>
    <w:rsid w:val="00B21B97"/>
    <w:rsid w:val="00B223C7"/>
    <w:rsid w:val="00B225A8"/>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1F9B"/>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715"/>
    <w:rsid w:val="00B3683A"/>
    <w:rsid w:val="00B36C1C"/>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7F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2F05"/>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DF"/>
    <w:rsid w:val="00B821FE"/>
    <w:rsid w:val="00B82547"/>
    <w:rsid w:val="00B82616"/>
    <w:rsid w:val="00B82EDE"/>
    <w:rsid w:val="00B83F9F"/>
    <w:rsid w:val="00B84874"/>
    <w:rsid w:val="00B85CE6"/>
    <w:rsid w:val="00B873E8"/>
    <w:rsid w:val="00B87784"/>
    <w:rsid w:val="00B87BDF"/>
    <w:rsid w:val="00B900DF"/>
    <w:rsid w:val="00B913A5"/>
    <w:rsid w:val="00B91F65"/>
    <w:rsid w:val="00B92AEF"/>
    <w:rsid w:val="00B93B66"/>
    <w:rsid w:val="00B953DD"/>
    <w:rsid w:val="00B95E8B"/>
    <w:rsid w:val="00B9612C"/>
    <w:rsid w:val="00B9644D"/>
    <w:rsid w:val="00B96C77"/>
    <w:rsid w:val="00B97E81"/>
    <w:rsid w:val="00BA06A7"/>
    <w:rsid w:val="00BA0754"/>
    <w:rsid w:val="00BA07D6"/>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12A"/>
    <w:rsid w:val="00BD587E"/>
    <w:rsid w:val="00BD6164"/>
    <w:rsid w:val="00BD6189"/>
    <w:rsid w:val="00BD641B"/>
    <w:rsid w:val="00BD695A"/>
    <w:rsid w:val="00BD6E35"/>
    <w:rsid w:val="00BE011E"/>
    <w:rsid w:val="00BE04A6"/>
    <w:rsid w:val="00BE0766"/>
    <w:rsid w:val="00BE0FE7"/>
    <w:rsid w:val="00BE1FD0"/>
    <w:rsid w:val="00BE207A"/>
    <w:rsid w:val="00BE23D3"/>
    <w:rsid w:val="00BE24B8"/>
    <w:rsid w:val="00BE2B82"/>
    <w:rsid w:val="00BE2C8F"/>
    <w:rsid w:val="00BE2E29"/>
    <w:rsid w:val="00BE2FE2"/>
    <w:rsid w:val="00BE4EFB"/>
    <w:rsid w:val="00BE5C84"/>
    <w:rsid w:val="00BE628E"/>
    <w:rsid w:val="00BE63E1"/>
    <w:rsid w:val="00BE65BA"/>
    <w:rsid w:val="00BE6F50"/>
    <w:rsid w:val="00BE7226"/>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E31"/>
    <w:rsid w:val="00BF7F40"/>
    <w:rsid w:val="00C000CA"/>
    <w:rsid w:val="00C00614"/>
    <w:rsid w:val="00C00E7B"/>
    <w:rsid w:val="00C00FF8"/>
    <w:rsid w:val="00C018C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231"/>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0CFA"/>
    <w:rsid w:val="00C31391"/>
    <w:rsid w:val="00C3173F"/>
    <w:rsid w:val="00C318AA"/>
    <w:rsid w:val="00C3306E"/>
    <w:rsid w:val="00C33102"/>
    <w:rsid w:val="00C33149"/>
    <w:rsid w:val="00C33E5C"/>
    <w:rsid w:val="00C3427E"/>
    <w:rsid w:val="00C342BE"/>
    <w:rsid w:val="00C343D8"/>
    <w:rsid w:val="00C34DE5"/>
    <w:rsid w:val="00C35CF1"/>
    <w:rsid w:val="00C36998"/>
    <w:rsid w:val="00C36E4E"/>
    <w:rsid w:val="00C3725C"/>
    <w:rsid w:val="00C37644"/>
    <w:rsid w:val="00C37CC7"/>
    <w:rsid w:val="00C40186"/>
    <w:rsid w:val="00C40910"/>
    <w:rsid w:val="00C40917"/>
    <w:rsid w:val="00C40DA9"/>
    <w:rsid w:val="00C41724"/>
    <w:rsid w:val="00C41760"/>
    <w:rsid w:val="00C4180E"/>
    <w:rsid w:val="00C418AE"/>
    <w:rsid w:val="00C42849"/>
    <w:rsid w:val="00C42F2A"/>
    <w:rsid w:val="00C43218"/>
    <w:rsid w:val="00C433CB"/>
    <w:rsid w:val="00C43490"/>
    <w:rsid w:val="00C43499"/>
    <w:rsid w:val="00C43625"/>
    <w:rsid w:val="00C43B21"/>
    <w:rsid w:val="00C43BD7"/>
    <w:rsid w:val="00C44B4D"/>
    <w:rsid w:val="00C450A7"/>
    <w:rsid w:val="00C4538C"/>
    <w:rsid w:val="00C45600"/>
    <w:rsid w:val="00C47256"/>
    <w:rsid w:val="00C4745F"/>
    <w:rsid w:val="00C475B7"/>
    <w:rsid w:val="00C476E1"/>
    <w:rsid w:val="00C478C1"/>
    <w:rsid w:val="00C478D3"/>
    <w:rsid w:val="00C47DDC"/>
    <w:rsid w:val="00C52566"/>
    <w:rsid w:val="00C527BD"/>
    <w:rsid w:val="00C53445"/>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389A"/>
    <w:rsid w:val="00C6504C"/>
    <w:rsid w:val="00C651A1"/>
    <w:rsid w:val="00C651F6"/>
    <w:rsid w:val="00C65466"/>
    <w:rsid w:val="00C65996"/>
    <w:rsid w:val="00C65F02"/>
    <w:rsid w:val="00C670EB"/>
    <w:rsid w:val="00C67643"/>
    <w:rsid w:val="00C67DB0"/>
    <w:rsid w:val="00C702B9"/>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475C"/>
    <w:rsid w:val="00C75D3C"/>
    <w:rsid w:val="00C75E46"/>
    <w:rsid w:val="00C75ED5"/>
    <w:rsid w:val="00C77516"/>
    <w:rsid w:val="00C77B34"/>
    <w:rsid w:val="00C80314"/>
    <w:rsid w:val="00C80B0A"/>
    <w:rsid w:val="00C80D69"/>
    <w:rsid w:val="00C81B2F"/>
    <w:rsid w:val="00C82A29"/>
    <w:rsid w:val="00C82A6D"/>
    <w:rsid w:val="00C82CC7"/>
    <w:rsid w:val="00C8312D"/>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89"/>
    <w:rsid w:val="00C876B7"/>
    <w:rsid w:val="00C9009E"/>
    <w:rsid w:val="00C90677"/>
    <w:rsid w:val="00C90886"/>
    <w:rsid w:val="00C90A8F"/>
    <w:rsid w:val="00C92309"/>
    <w:rsid w:val="00C923BE"/>
    <w:rsid w:val="00C92C5E"/>
    <w:rsid w:val="00C92F80"/>
    <w:rsid w:val="00C939D2"/>
    <w:rsid w:val="00C942A1"/>
    <w:rsid w:val="00C945BE"/>
    <w:rsid w:val="00C9557C"/>
    <w:rsid w:val="00C95682"/>
    <w:rsid w:val="00C95BA2"/>
    <w:rsid w:val="00C95E28"/>
    <w:rsid w:val="00C96CF9"/>
    <w:rsid w:val="00C97E32"/>
    <w:rsid w:val="00C97F0E"/>
    <w:rsid w:val="00CA006B"/>
    <w:rsid w:val="00CA051E"/>
    <w:rsid w:val="00CA0B32"/>
    <w:rsid w:val="00CA1871"/>
    <w:rsid w:val="00CA1A05"/>
    <w:rsid w:val="00CA1B2D"/>
    <w:rsid w:val="00CA2DA6"/>
    <w:rsid w:val="00CA3790"/>
    <w:rsid w:val="00CA4190"/>
    <w:rsid w:val="00CA44CA"/>
    <w:rsid w:val="00CA4746"/>
    <w:rsid w:val="00CA48A4"/>
    <w:rsid w:val="00CA512D"/>
    <w:rsid w:val="00CA5BC7"/>
    <w:rsid w:val="00CA5DA4"/>
    <w:rsid w:val="00CA67FC"/>
    <w:rsid w:val="00CA6AA3"/>
    <w:rsid w:val="00CA6AE1"/>
    <w:rsid w:val="00CA6B1F"/>
    <w:rsid w:val="00CA6C68"/>
    <w:rsid w:val="00CA7042"/>
    <w:rsid w:val="00CA7F61"/>
    <w:rsid w:val="00CB0B93"/>
    <w:rsid w:val="00CB0C91"/>
    <w:rsid w:val="00CB1676"/>
    <w:rsid w:val="00CB2817"/>
    <w:rsid w:val="00CB2855"/>
    <w:rsid w:val="00CB2F9E"/>
    <w:rsid w:val="00CB3BF3"/>
    <w:rsid w:val="00CB3E12"/>
    <w:rsid w:val="00CB4683"/>
    <w:rsid w:val="00CB473C"/>
    <w:rsid w:val="00CB4C9C"/>
    <w:rsid w:val="00CB4D57"/>
    <w:rsid w:val="00CB555A"/>
    <w:rsid w:val="00CB56BC"/>
    <w:rsid w:val="00CB5A4B"/>
    <w:rsid w:val="00CB64FD"/>
    <w:rsid w:val="00CB661B"/>
    <w:rsid w:val="00CB7F05"/>
    <w:rsid w:val="00CC0732"/>
    <w:rsid w:val="00CC19A5"/>
    <w:rsid w:val="00CC1A07"/>
    <w:rsid w:val="00CC1B0B"/>
    <w:rsid w:val="00CC1D0E"/>
    <w:rsid w:val="00CC23A8"/>
    <w:rsid w:val="00CC2AA2"/>
    <w:rsid w:val="00CC3D66"/>
    <w:rsid w:val="00CC3F47"/>
    <w:rsid w:val="00CC4246"/>
    <w:rsid w:val="00CC54D5"/>
    <w:rsid w:val="00CC580B"/>
    <w:rsid w:val="00CC6943"/>
    <w:rsid w:val="00CC6C92"/>
    <w:rsid w:val="00CC6EAF"/>
    <w:rsid w:val="00CC70CC"/>
    <w:rsid w:val="00CC7D8B"/>
    <w:rsid w:val="00CD0A9B"/>
    <w:rsid w:val="00CD0B85"/>
    <w:rsid w:val="00CD0CBF"/>
    <w:rsid w:val="00CD0DC8"/>
    <w:rsid w:val="00CD11B7"/>
    <w:rsid w:val="00CD18A7"/>
    <w:rsid w:val="00CD1A9F"/>
    <w:rsid w:val="00CD222D"/>
    <w:rsid w:val="00CD23C8"/>
    <w:rsid w:val="00CD2565"/>
    <w:rsid w:val="00CD2C12"/>
    <w:rsid w:val="00CD3954"/>
    <w:rsid w:val="00CD3DE3"/>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3BA4"/>
    <w:rsid w:val="00CE4E2C"/>
    <w:rsid w:val="00CE4F4F"/>
    <w:rsid w:val="00CE519D"/>
    <w:rsid w:val="00CE5635"/>
    <w:rsid w:val="00CE581F"/>
    <w:rsid w:val="00CE6611"/>
    <w:rsid w:val="00CE74A8"/>
    <w:rsid w:val="00CE7590"/>
    <w:rsid w:val="00CF0014"/>
    <w:rsid w:val="00CF1CF7"/>
    <w:rsid w:val="00CF25AD"/>
    <w:rsid w:val="00CF3776"/>
    <w:rsid w:val="00CF3A8C"/>
    <w:rsid w:val="00CF50A5"/>
    <w:rsid w:val="00CF51A6"/>
    <w:rsid w:val="00CF5256"/>
    <w:rsid w:val="00CF5510"/>
    <w:rsid w:val="00CF6DB1"/>
    <w:rsid w:val="00CF72F9"/>
    <w:rsid w:val="00CF7858"/>
    <w:rsid w:val="00D0021E"/>
    <w:rsid w:val="00D00E6B"/>
    <w:rsid w:val="00D00FE4"/>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0E9"/>
    <w:rsid w:val="00D11385"/>
    <w:rsid w:val="00D121AB"/>
    <w:rsid w:val="00D12E9A"/>
    <w:rsid w:val="00D12EDA"/>
    <w:rsid w:val="00D13126"/>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BCC"/>
    <w:rsid w:val="00D21EB0"/>
    <w:rsid w:val="00D224F5"/>
    <w:rsid w:val="00D230D3"/>
    <w:rsid w:val="00D2331B"/>
    <w:rsid w:val="00D236E1"/>
    <w:rsid w:val="00D23E16"/>
    <w:rsid w:val="00D24503"/>
    <w:rsid w:val="00D24BF4"/>
    <w:rsid w:val="00D24C85"/>
    <w:rsid w:val="00D24E97"/>
    <w:rsid w:val="00D25FD2"/>
    <w:rsid w:val="00D26480"/>
    <w:rsid w:val="00D26ABF"/>
    <w:rsid w:val="00D27608"/>
    <w:rsid w:val="00D27BA5"/>
    <w:rsid w:val="00D27C0A"/>
    <w:rsid w:val="00D27C1F"/>
    <w:rsid w:val="00D27FC2"/>
    <w:rsid w:val="00D305CE"/>
    <w:rsid w:val="00D30754"/>
    <w:rsid w:val="00D317AD"/>
    <w:rsid w:val="00D3282C"/>
    <w:rsid w:val="00D33BA5"/>
    <w:rsid w:val="00D34F16"/>
    <w:rsid w:val="00D34F9D"/>
    <w:rsid w:val="00D35468"/>
    <w:rsid w:val="00D35AFC"/>
    <w:rsid w:val="00D360CD"/>
    <w:rsid w:val="00D3695C"/>
    <w:rsid w:val="00D37101"/>
    <w:rsid w:val="00D40E29"/>
    <w:rsid w:val="00D410C5"/>
    <w:rsid w:val="00D42F89"/>
    <w:rsid w:val="00D43441"/>
    <w:rsid w:val="00D43D65"/>
    <w:rsid w:val="00D44394"/>
    <w:rsid w:val="00D4439F"/>
    <w:rsid w:val="00D4449C"/>
    <w:rsid w:val="00D444EA"/>
    <w:rsid w:val="00D447DE"/>
    <w:rsid w:val="00D45167"/>
    <w:rsid w:val="00D4624F"/>
    <w:rsid w:val="00D465D8"/>
    <w:rsid w:val="00D473F3"/>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4BBD"/>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4811"/>
    <w:rsid w:val="00D85821"/>
    <w:rsid w:val="00D85F3F"/>
    <w:rsid w:val="00D86289"/>
    <w:rsid w:val="00D876E4"/>
    <w:rsid w:val="00D912C4"/>
    <w:rsid w:val="00D91F52"/>
    <w:rsid w:val="00D922BD"/>
    <w:rsid w:val="00D9260A"/>
    <w:rsid w:val="00D950D3"/>
    <w:rsid w:val="00D9588F"/>
    <w:rsid w:val="00D95B31"/>
    <w:rsid w:val="00D95CBC"/>
    <w:rsid w:val="00D9628D"/>
    <w:rsid w:val="00D97A9D"/>
    <w:rsid w:val="00D97B37"/>
    <w:rsid w:val="00DA15CD"/>
    <w:rsid w:val="00DA1AB7"/>
    <w:rsid w:val="00DA232C"/>
    <w:rsid w:val="00DA2604"/>
    <w:rsid w:val="00DA28F9"/>
    <w:rsid w:val="00DA34F5"/>
    <w:rsid w:val="00DA3676"/>
    <w:rsid w:val="00DA4B97"/>
    <w:rsid w:val="00DA4E79"/>
    <w:rsid w:val="00DA54A2"/>
    <w:rsid w:val="00DA5D71"/>
    <w:rsid w:val="00DA6975"/>
    <w:rsid w:val="00DA6B7E"/>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04B"/>
    <w:rsid w:val="00DC29CE"/>
    <w:rsid w:val="00DC30AD"/>
    <w:rsid w:val="00DC35C8"/>
    <w:rsid w:val="00DC39A3"/>
    <w:rsid w:val="00DC42B8"/>
    <w:rsid w:val="00DC5B5A"/>
    <w:rsid w:val="00DC678D"/>
    <w:rsid w:val="00DC684D"/>
    <w:rsid w:val="00DC7010"/>
    <w:rsid w:val="00DC76CF"/>
    <w:rsid w:val="00DC7819"/>
    <w:rsid w:val="00DD0D2A"/>
    <w:rsid w:val="00DD105A"/>
    <w:rsid w:val="00DD20EA"/>
    <w:rsid w:val="00DD252C"/>
    <w:rsid w:val="00DD2960"/>
    <w:rsid w:val="00DD2C6B"/>
    <w:rsid w:val="00DD2E14"/>
    <w:rsid w:val="00DD34B2"/>
    <w:rsid w:val="00DD3EC4"/>
    <w:rsid w:val="00DD4CC3"/>
    <w:rsid w:val="00DD4E7B"/>
    <w:rsid w:val="00DD4FD0"/>
    <w:rsid w:val="00DD4FF3"/>
    <w:rsid w:val="00DD721F"/>
    <w:rsid w:val="00DD7223"/>
    <w:rsid w:val="00DE02C9"/>
    <w:rsid w:val="00DE2145"/>
    <w:rsid w:val="00DE219E"/>
    <w:rsid w:val="00DE27D7"/>
    <w:rsid w:val="00DE2A2C"/>
    <w:rsid w:val="00DE2CCD"/>
    <w:rsid w:val="00DE3F75"/>
    <w:rsid w:val="00DE54D2"/>
    <w:rsid w:val="00DE5DC5"/>
    <w:rsid w:val="00DE609B"/>
    <w:rsid w:val="00DE77E5"/>
    <w:rsid w:val="00DF0724"/>
    <w:rsid w:val="00DF16C9"/>
    <w:rsid w:val="00DF2199"/>
    <w:rsid w:val="00DF2747"/>
    <w:rsid w:val="00DF2F71"/>
    <w:rsid w:val="00DF334A"/>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108"/>
    <w:rsid w:val="00E05249"/>
    <w:rsid w:val="00E0596B"/>
    <w:rsid w:val="00E05AF7"/>
    <w:rsid w:val="00E060FF"/>
    <w:rsid w:val="00E06B9A"/>
    <w:rsid w:val="00E07191"/>
    <w:rsid w:val="00E07B0F"/>
    <w:rsid w:val="00E07D00"/>
    <w:rsid w:val="00E10145"/>
    <w:rsid w:val="00E10801"/>
    <w:rsid w:val="00E11294"/>
    <w:rsid w:val="00E12629"/>
    <w:rsid w:val="00E1500C"/>
    <w:rsid w:val="00E15E29"/>
    <w:rsid w:val="00E16476"/>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0701"/>
    <w:rsid w:val="00E314A5"/>
    <w:rsid w:val="00E328BC"/>
    <w:rsid w:val="00E3337F"/>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1939"/>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202"/>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27B"/>
    <w:rsid w:val="00E8353C"/>
    <w:rsid w:val="00E83E2E"/>
    <w:rsid w:val="00E83F20"/>
    <w:rsid w:val="00E8406A"/>
    <w:rsid w:val="00E84496"/>
    <w:rsid w:val="00E8497F"/>
    <w:rsid w:val="00E84BD0"/>
    <w:rsid w:val="00E8552F"/>
    <w:rsid w:val="00E856CA"/>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10"/>
    <w:rsid w:val="00E96129"/>
    <w:rsid w:val="00E96B57"/>
    <w:rsid w:val="00E97164"/>
    <w:rsid w:val="00E97464"/>
    <w:rsid w:val="00E97799"/>
    <w:rsid w:val="00E97B9A"/>
    <w:rsid w:val="00EA0A58"/>
    <w:rsid w:val="00EA0C98"/>
    <w:rsid w:val="00EA29D6"/>
    <w:rsid w:val="00EA2CD9"/>
    <w:rsid w:val="00EA38D1"/>
    <w:rsid w:val="00EA3FAA"/>
    <w:rsid w:val="00EA425E"/>
    <w:rsid w:val="00EA49BB"/>
    <w:rsid w:val="00EA4CEB"/>
    <w:rsid w:val="00EA4F82"/>
    <w:rsid w:val="00EA544A"/>
    <w:rsid w:val="00EA55E8"/>
    <w:rsid w:val="00EA58FB"/>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2AEA"/>
    <w:rsid w:val="00EC30DA"/>
    <w:rsid w:val="00EC320E"/>
    <w:rsid w:val="00EC37AC"/>
    <w:rsid w:val="00EC5278"/>
    <w:rsid w:val="00EC547F"/>
    <w:rsid w:val="00EC5777"/>
    <w:rsid w:val="00EC611C"/>
    <w:rsid w:val="00EC6D1A"/>
    <w:rsid w:val="00EC74DC"/>
    <w:rsid w:val="00EC75AD"/>
    <w:rsid w:val="00EC76BF"/>
    <w:rsid w:val="00EC7823"/>
    <w:rsid w:val="00EC7E29"/>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8F2"/>
    <w:rsid w:val="00ED5B79"/>
    <w:rsid w:val="00ED5C94"/>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38D5"/>
    <w:rsid w:val="00EE3BC9"/>
    <w:rsid w:val="00EE433F"/>
    <w:rsid w:val="00EE5017"/>
    <w:rsid w:val="00EE55B2"/>
    <w:rsid w:val="00EE6160"/>
    <w:rsid w:val="00EE6502"/>
    <w:rsid w:val="00EE6748"/>
    <w:rsid w:val="00EE6A75"/>
    <w:rsid w:val="00EE6B50"/>
    <w:rsid w:val="00EE6EFA"/>
    <w:rsid w:val="00EF018C"/>
    <w:rsid w:val="00EF0202"/>
    <w:rsid w:val="00EF17E2"/>
    <w:rsid w:val="00EF184A"/>
    <w:rsid w:val="00EF1AC1"/>
    <w:rsid w:val="00EF1B19"/>
    <w:rsid w:val="00EF2D70"/>
    <w:rsid w:val="00EF46EC"/>
    <w:rsid w:val="00EF53A8"/>
    <w:rsid w:val="00EF5BF2"/>
    <w:rsid w:val="00EF5EEA"/>
    <w:rsid w:val="00EF744F"/>
    <w:rsid w:val="00EF7A4D"/>
    <w:rsid w:val="00EF7ED9"/>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7E0"/>
    <w:rsid w:val="00F05EA7"/>
    <w:rsid w:val="00F062FD"/>
    <w:rsid w:val="00F06D9A"/>
    <w:rsid w:val="00F07026"/>
    <w:rsid w:val="00F071E7"/>
    <w:rsid w:val="00F0770A"/>
    <w:rsid w:val="00F079AA"/>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4FB"/>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0B0C"/>
    <w:rsid w:val="00F41C90"/>
    <w:rsid w:val="00F42AB4"/>
    <w:rsid w:val="00F43633"/>
    <w:rsid w:val="00F43CB1"/>
    <w:rsid w:val="00F43DE3"/>
    <w:rsid w:val="00F440F3"/>
    <w:rsid w:val="00F442E4"/>
    <w:rsid w:val="00F44609"/>
    <w:rsid w:val="00F45B36"/>
    <w:rsid w:val="00F45BFE"/>
    <w:rsid w:val="00F46622"/>
    <w:rsid w:val="00F46721"/>
    <w:rsid w:val="00F46785"/>
    <w:rsid w:val="00F4682B"/>
    <w:rsid w:val="00F46ADA"/>
    <w:rsid w:val="00F46C9A"/>
    <w:rsid w:val="00F46D35"/>
    <w:rsid w:val="00F470CA"/>
    <w:rsid w:val="00F47195"/>
    <w:rsid w:val="00F50086"/>
    <w:rsid w:val="00F5012F"/>
    <w:rsid w:val="00F50621"/>
    <w:rsid w:val="00F506B5"/>
    <w:rsid w:val="00F50954"/>
    <w:rsid w:val="00F50FED"/>
    <w:rsid w:val="00F517B2"/>
    <w:rsid w:val="00F528FF"/>
    <w:rsid w:val="00F53A98"/>
    <w:rsid w:val="00F540F7"/>
    <w:rsid w:val="00F546F9"/>
    <w:rsid w:val="00F54DB0"/>
    <w:rsid w:val="00F54DD2"/>
    <w:rsid w:val="00F55031"/>
    <w:rsid w:val="00F5503C"/>
    <w:rsid w:val="00F55121"/>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0BE5"/>
    <w:rsid w:val="00F7127E"/>
    <w:rsid w:val="00F71558"/>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39F"/>
    <w:rsid w:val="00F7563F"/>
    <w:rsid w:val="00F75878"/>
    <w:rsid w:val="00F759A4"/>
    <w:rsid w:val="00F759EE"/>
    <w:rsid w:val="00F75B21"/>
    <w:rsid w:val="00F75BD8"/>
    <w:rsid w:val="00F75BD9"/>
    <w:rsid w:val="00F762BD"/>
    <w:rsid w:val="00F7677B"/>
    <w:rsid w:val="00F7678E"/>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3F6F"/>
    <w:rsid w:val="00F84270"/>
    <w:rsid w:val="00F843F9"/>
    <w:rsid w:val="00F84B3B"/>
    <w:rsid w:val="00F84BAD"/>
    <w:rsid w:val="00F84C9A"/>
    <w:rsid w:val="00F854EF"/>
    <w:rsid w:val="00F8580C"/>
    <w:rsid w:val="00F85CC5"/>
    <w:rsid w:val="00F85F81"/>
    <w:rsid w:val="00F86275"/>
    <w:rsid w:val="00F872B7"/>
    <w:rsid w:val="00F90265"/>
    <w:rsid w:val="00F9069B"/>
    <w:rsid w:val="00F90D24"/>
    <w:rsid w:val="00F92094"/>
    <w:rsid w:val="00F939F2"/>
    <w:rsid w:val="00F93EFC"/>
    <w:rsid w:val="00F949A2"/>
    <w:rsid w:val="00F95E05"/>
    <w:rsid w:val="00F960EF"/>
    <w:rsid w:val="00F964F9"/>
    <w:rsid w:val="00F96DE1"/>
    <w:rsid w:val="00F97564"/>
    <w:rsid w:val="00F9762B"/>
    <w:rsid w:val="00F97A78"/>
    <w:rsid w:val="00FA0624"/>
    <w:rsid w:val="00FA0ACF"/>
    <w:rsid w:val="00FA17B7"/>
    <w:rsid w:val="00FA1AD1"/>
    <w:rsid w:val="00FA1CBA"/>
    <w:rsid w:val="00FA3530"/>
    <w:rsid w:val="00FA3682"/>
    <w:rsid w:val="00FA46AF"/>
    <w:rsid w:val="00FA4921"/>
    <w:rsid w:val="00FA4C9C"/>
    <w:rsid w:val="00FA4CEC"/>
    <w:rsid w:val="00FA4EC4"/>
    <w:rsid w:val="00FA5B0F"/>
    <w:rsid w:val="00FA5DB6"/>
    <w:rsid w:val="00FA6483"/>
    <w:rsid w:val="00FA703D"/>
    <w:rsid w:val="00FA7489"/>
    <w:rsid w:val="00FA7B6A"/>
    <w:rsid w:val="00FB0E9B"/>
    <w:rsid w:val="00FB0F33"/>
    <w:rsid w:val="00FB1A51"/>
    <w:rsid w:val="00FB2037"/>
    <w:rsid w:val="00FB342F"/>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2FDC"/>
    <w:rsid w:val="00FC3036"/>
    <w:rsid w:val="00FC316A"/>
    <w:rsid w:val="00FC31A1"/>
    <w:rsid w:val="00FC33D2"/>
    <w:rsid w:val="00FC3676"/>
    <w:rsid w:val="00FC3F86"/>
    <w:rsid w:val="00FC4A19"/>
    <w:rsid w:val="00FC4EA0"/>
    <w:rsid w:val="00FC6153"/>
    <w:rsid w:val="00FC6841"/>
    <w:rsid w:val="00FC79B6"/>
    <w:rsid w:val="00FD03E6"/>
    <w:rsid w:val="00FD093C"/>
    <w:rsid w:val="00FD0D8D"/>
    <w:rsid w:val="00FD1A64"/>
    <w:rsid w:val="00FD21D1"/>
    <w:rsid w:val="00FD27C0"/>
    <w:rsid w:val="00FD284C"/>
    <w:rsid w:val="00FD2B86"/>
    <w:rsid w:val="00FD2C02"/>
    <w:rsid w:val="00FD2DE8"/>
    <w:rsid w:val="00FD32DF"/>
    <w:rsid w:val="00FD51F4"/>
    <w:rsid w:val="00FD63C4"/>
    <w:rsid w:val="00FD66DF"/>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265"/>
    <w:rsid w:val="00FF2643"/>
    <w:rsid w:val="00FF2645"/>
    <w:rsid w:val="00FF26F3"/>
    <w:rsid w:val="00FF291E"/>
    <w:rsid w:val="00FF2CA8"/>
    <w:rsid w:val="00FF371D"/>
    <w:rsid w:val="00FF4106"/>
    <w:rsid w:val="00FF4276"/>
    <w:rsid w:val="00FF431B"/>
    <w:rsid w:val="00FF51AB"/>
    <w:rsid w:val="00FF5200"/>
    <w:rsid w:val="00FF534E"/>
    <w:rsid w:val="00FF5CC0"/>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28970174">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72471836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555968127">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 w:id="1978994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iho-ohi/S-101-Documentation-and-FC/issues/167" TargetMode="External"/><Relationship Id="rId3" Type="http://schemas.openxmlformats.org/officeDocument/2006/relationships/hyperlink" Target="https://github.com/iho-ohi/S-101-Documentation-and-FC/issues/179" TargetMode="External"/><Relationship Id="rId7" Type="http://schemas.openxmlformats.org/officeDocument/2006/relationships/hyperlink" Target="https://github.com/iho-ohi/S-101-Documentation-and-FC/issues/167" TargetMode="External"/><Relationship Id="rId2" Type="http://schemas.openxmlformats.org/officeDocument/2006/relationships/hyperlink" Target="https://github.com/iho-ohi/S-101-Documentation-and-FC/issues/174" TargetMode="External"/><Relationship Id="rId1" Type="http://schemas.openxmlformats.org/officeDocument/2006/relationships/hyperlink" Target="https://github.com/iho-ohi/S-101-Documentation-and-FC/issues/61" TargetMode="External"/><Relationship Id="rId6" Type="http://schemas.openxmlformats.org/officeDocument/2006/relationships/hyperlink" Target="https://github.com/iho-ohi/S-101-Documentation-and-FC/issues/210" TargetMode="External"/><Relationship Id="rId5" Type="http://schemas.openxmlformats.org/officeDocument/2006/relationships/hyperlink" Target="https://github.com/iho-ohi/S-101-Documentation-and-FC/issues/176" TargetMode="External"/><Relationship Id="rId10" Type="http://schemas.openxmlformats.org/officeDocument/2006/relationships/hyperlink" Target="https://github.com/iho-ohi/S-101-Documentation-and-FC/issues/210" TargetMode="External"/><Relationship Id="rId4" Type="http://schemas.openxmlformats.org/officeDocument/2006/relationships/hyperlink" Target="https://github.com/iho-ohi/S-101-Documentation-and-FC/issues/176" TargetMode="External"/><Relationship Id="rId9" Type="http://schemas.openxmlformats.org/officeDocument/2006/relationships/hyperlink" Target="https://github.com/iho-ohi/S-101-Documentation-and-FC/issues/167"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oter" Target="footer4.xml"/><Relationship Id="rId63" Type="http://schemas.openxmlformats.org/officeDocument/2006/relationships/footer" Target="footer7.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yperlink" Target="http://www.epsg-registry.org/" TargetMode="External"/><Relationship Id="rId53" Type="http://schemas.openxmlformats.org/officeDocument/2006/relationships/header" Target="header5.xml"/><Relationship Id="rId58" Type="http://schemas.openxmlformats.org/officeDocument/2006/relationships/header" Target="header7.xml"/><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8.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3.png"/><Relationship Id="rId56" Type="http://schemas.openxmlformats.org/officeDocument/2006/relationships/hyperlink" Target="http://www.iho.int" TargetMode="External"/><Relationship Id="rId64" Type="http://schemas.openxmlformats.org/officeDocument/2006/relationships/footer" Target="footer8.xml"/><Relationship Id="rId8" Type="http://schemas.openxmlformats.org/officeDocument/2006/relationships/settings" Target="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yperlink" Target="https://registry.iho.int/" TargetMode="External"/><Relationship Id="rId59" Type="http://schemas.openxmlformats.org/officeDocument/2006/relationships/footer" Target="footer5.xml"/><Relationship Id="rId67"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9.png"/><Relationship Id="rId54" Type="http://schemas.openxmlformats.org/officeDocument/2006/relationships/footer" Target="footer3.xml"/><Relationship Id="rId62"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header" Target="header6.xml"/><Relationship Id="rId10" Type="http://schemas.openxmlformats.org/officeDocument/2006/relationships/footnotes" Target="footnotes.xml"/><Relationship Id="rId31" Type="http://schemas.openxmlformats.org/officeDocument/2006/relationships/image" Target="media/image9.jpeg"/><Relationship Id="rId44" Type="http://schemas.openxmlformats.org/officeDocument/2006/relationships/hyperlink" Target="http://www.epsg-registry.org" TargetMode="External"/><Relationship Id="rId52" Type="http://schemas.openxmlformats.org/officeDocument/2006/relationships/header" Target="header4.xml"/><Relationship Id="rId60" Type="http://schemas.openxmlformats.org/officeDocument/2006/relationships/footer" Target="footer6.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2.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3.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82</Pages>
  <Words>25516</Words>
  <Characters>145442</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170617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197</cp:revision>
  <cp:lastPrinted>2024-10-18T08:26:00Z</cp:lastPrinted>
  <dcterms:created xsi:type="dcterms:W3CDTF">2025-01-09T01:06:00Z</dcterms:created>
  <dcterms:modified xsi:type="dcterms:W3CDTF">2025-12-21T14:41:00Z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